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312487D" w14:textId="77777777" w:rsidR="009763A9" w:rsidRDefault="009763A9" w:rsidP="009763A9">
      <w:pPr>
        <w:pStyle w:val="Ttulo"/>
        <w:jc w:val="center"/>
        <w:rPr>
          <w:ins w:id="0" w:author="Christian Clark" w:date="2015-09-06T01:49:00Z"/>
          <w:rStyle w:val="nfasissutil"/>
        </w:rPr>
      </w:pPr>
    </w:p>
    <w:p w14:paraId="1F73E6E9" w14:textId="77777777" w:rsidR="009763A9" w:rsidRPr="00A46B8C" w:rsidRDefault="009763A9" w:rsidP="009763A9">
      <w:pPr>
        <w:pStyle w:val="Ttulo"/>
        <w:jc w:val="center"/>
        <w:rPr>
          <w:rStyle w:val="nfasissutil"/>
        </w:rPr>
      </w:pPr>
      <w:r w:rsidRPr="00A46B8C">
        <w:rPr>
          <w:rStyle w:val="nfasissutil"/>
        </w:rPr>
        <w:t>Proyecto de Grado</w:t>
      </w:r>
    </w:p>
    <w:p w14:paraId="3C6E4A18" w14:textId="77777777" w:rsidR="009763A9" w:rsidRDefault="009763A9" w:rsidP="009763A9">
      <w:pPr>
        <w:pStyle w:val="Ttulo"/>
        <w:jc w:val="center"/>
      </w:pPr>
      <w:r>
        <w:t>Cámaras Heterogéneas</w:t>
      </w:r>
    </w:p>
    <w:p w14:paraId="6E1D3F33" w14:textId="77777777" w:rsidR="009763A9" w:rsidRDefault="009763A9" w:rsidP="009763A9">
      <w:pPr>
        <w:jc w:val="center"/>
        <w:rPr>
          <w:rStyle w:val="nfasis"/>
        </w:rPr>
      </w:pPr>
      <w:r w:rsidRPr="00A231E0">
        <w:rPr>
          <w:rStyle w:val="nfasis"/>
        </w:rPr>
        <w:t>InCo – Laboratorio de medios</w:t>
      </w:r>
    </w:p>
    <w:p w14:paraId="730E887A" w14:textId="0801509A" w:rsidR="009763A9" w:rsidRPr="00A231E0" w:rsidRDefault="00C16B20" w:rsidP="009763A9">
      <w:pPr>
        <w:jc w:val="center"/>
        <w:rPr>
          <w:rStyle w:val="nfasis"/>
        </w:rPr>
      </w:pPr>
      <w:r>
        <w:rPr>
          <w:rStyle w:val="nfasis"/>
        </w:rPr>
        <w:t>Marzo 2016</w:t>
      </w:r>
    </w:p>
    <w:p w14:paraId="0F96A164" w14:textId="77777777" w:rsidR="009763A9" w:rsidRDefault="009763A9" w:rsidP="009763A9"/>
    <w:p w14:paraId="20BA308D" w14:textId="77777777" w:rsidR="009763A9" w:rsidRDefault="009763A9" w:rsidP="009763A9"/>
    <w:p w14:paraId="21E5660B" w14:textId="77777777" w:rsidR="009763A9" w:rsidRDefault="009763A9" w:rsidP="009763A9"/>
    <w:p w14:paraId="78887F25" w14:textId="77777777" w:rsidR="009763A9" w:rsidRDefault="009763A9" w:rsidP="009763A9"/>
    <w:p w14:paraId="2782B5C4" w14:textId="77777777" w:rsidR="009763A9" w:rsidRDefault="009763A9" w:rsidP="009763A9"/>
    <w:p w14:paraId="5C83D57A" w14:textId="5567866E" w:rsidR="009763A9" w:rsidRDefault="00D34D79" w:rsidP="00D34D79">
      <w:pPr>
        <w:tabs>
          <w:tab w:val="left" w:pos="5625"/>
        </w:tabs>
      </w:pPr>
      <w:r>
        <w:tab/>
      </w:r>
    </w:p>
    <w:p w14:paraId="48A188C7" w14:textId="77777777" w:rsidR="009763A9" w:rsidRDefault="009763A9" w:rsidP="009763A9"/>
    <w:p w14:paraId="780923DD" w14:textId="77777777" w:rsidR="009763A9" w:rsidRDefault="009763A9" w:rsidP="009763A9"/>
    <w:p w14:paraId="11B1D2DE" w14:textId="77777777" w:rsidR="009763A9" w:rsidRDefault="009763A9" w:rsidP="009763A9"/>
    <w:p w14:paraId="6DF3529B" w14:textId="77777777" w:rsidR="009763A9" w:rsidRDefault="009763A9" w:rsidP="009763A9"/>
    <w:p w14:paraId="2AB4FAD9" w14:textId="77777777" w:rsidR="009763A9" w:rsidRDefault="009763A9" w:rsidP="009763A9"/>
    <w:p w14:paraId="7C081817" w14:textId="77777777" w:rsidR="009763A9" w:rsidRDefault="009763A9" w:rsidP="009763A9"/>
    <w:p w14:paraId="5D913293" w14:textId="77777777" w:rsidR="009763A9" w:rsidRDefault="009763A9" w:rsidP="009763A9"/>
    <w:p w14:paraId="264E13EF" w14:textId="77777777" w:rsidR="009763A9" w:rsidRDefault="009763A9" w:rsidP="009763A9"/>
    <w:p w14:paraId="1C5F8C32" w14:textId="77777777" w:rsidR="009763A9" w:rsidRDefault="009763A9" w:rsidP="009763A9"/>
    <w:p w14:paraId="189221E0" w14:textId="77777777" w:rsidR="009763A9" w:rsidRDefault="009763A9" w:rsidP="009763A9"/>
    <w:p w14:paraId="392A3B55" w14:textId="77777777" w:rsidR="009763A9" w:rsidRDefault="009763A9" w:rsidP="009763A9"/>
    <w:tbl>
      <w:tblPr>
        <w:tblStyle w:val="Tabladecuadrcula6concolores-nfasis31"/>
        <w:tblW w:w="0" w:type="auto"/>
        <w:tblLook w:val="04A0" w:firstRow="1" w:lastRow="0" w:firstColumn="1" w:lastColumn="0" w:noHBand="0" w:noVBand="1"/>
      </w:tblPr>
      <w:tblGrid>
        <w:gridCol w:w="1802"/>
        <w:gridCol w:w="1287"/>
      </w:tblGrid>
      <w:tr w:rsidR="009763A9" w14:paraId="5458368D" w14:textId="77777777" w:rsidTr="008C00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9" w:type="dxa"/>
            <w:gridSpan w:val="2"/>
            <w:shd w:val="clear" w:color="auto" w:fill="D9D9D9" w:themeFill="background1" w:themeFillShade="D9"/>
          </w:tcPr>
          <w:p w14:paraId="2433051F" w14:textId="77777777" w:rsidR="009763A9" w:rsidRDefault="009763A9" w:rsidP="008C002A">
            <w:r>
              <w:t>Integrantes</w:t>
            </w:r>
          </w:p>
        </w:tc>
      </w:tr>
      <w:tr w:rsidR="009763A9" w14:paraId="534246F7" w14:textId="77777777" w:rsidTr="008C00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319337" w14:textId="77777777" w:rsidR="009763A9" w:rsidRPr="00A231E0" w:rsidRDefault="009763A9" w:rsidP="008C002A">
            <w:pPr>
              <w:rPr>
                <w:b w:val="0"/>
              </w:rPr>
            </w:pPr>
            <w:r w:rsidRPr="00A231E0">
              <w:rPr>
                <w:b w:val="0"/>
              </w:rPr>
              <w:t>Rodrigo Alvarez</w:t>
            </w:r>
          </w:p>
        </w:tc>
        <w:tc>
          <w:tcPr>
            <w:tcW w:w="1287" w:type="dxa"/>
          </w:tcPr>
          <w:p w14:paraId="23E99693" w14:textId="77777777" w:rsidR="009763A9" w:rsidRDefault="009763A9" w:rsidP="008C002A">
            <w:pPr>
              <w:cnfStyle w:val="000000100000" w:firstRow="0" w:lastRow="0" w:firstColumn="0" w:lastColumn="0" w:oddVBand="0" w:evenVBand="0" w:oddHBand="1" w:evenHBand="0" w:firstRowFirstColumn="0" w:firstRowLastColumn="0" w:lastRowFirstColumn="0" w:lastRowLastColumn="0"/>
            </w:pPr>
            <w:r>
              <w:t>5.003.515-6</w:t>
            </w:r>
          </w:p>
        </w:tc>
      </w:tr>
      <w:tr w:rsidR="009763A9" w14:paraId="0C66061E" w14:textId="77777777" w:rsidTr="008C002A">
        <w:tc>
          <w:tcPr>
            <w:cnfStyle w:val="001000000000" w:firstRow="0" w:lastRow="0" w:firstColumn="1" w:lastColumn="0" w:oddVBand="0" w:evenVBand="0" w:oddHBand="0" w:evenHBand="0" w:firstRowFirstColumn="0" w:firstRowLastColumn="0" w:lastRowFirstColumn="0" w:lastRowLastColumn="0"/>
            <w:tcW w:w="0" w:type="auto"/>
          </w:tcPr>
          <w:p w14:paraId="30A94919" w14:textId="77777777" w:rsidR="009763A9" w:rsidRPr="00A231E0" w:rsidRDefault="009763A9" w:rsidP="008C002A">
            <w:pPr>
              <w:rPr>
                <w:b w:val="0"/>
              </w:rPr>
            </w:pPr>
            <w:r w:rsidRPr="00A231E0">
              <w:rPr>
                <w:b w:val="0"/>
              </w:rPr>
              <w:t>Gonzalo Martinez</w:t>
            </w:r>
          </w:p>
        </w:tc>
        <w:tc>
          <w:tcPr>
            <w:tcW w:w="1287" w:type="dxa"/>
          </w:tcPr>
          <w:p w14:paraId="696615FA" w14:textId="77777777" w:rsidR="009763A9" w:rsidRDefault="009763A9" w:rsidP="008C002A">
            <w:pPr>
              <w:cnfStyle w:val="000000000000" w:firstRow="0" w:lastRow="0" w:firstColumn="0" w:lastColumn="0" w:oddVBand="0" w:evenVBand="0" w:oddHBand="0" w:evenHBand="0" w:firstRowFirstColumn="0" w:firstRowLastColumn="0" w:lastRowFirstColumn="0" w:lastRowLastColumn="0"/>
            </w:pPr>
            <w:r>
              <w:t>4.532.461-3</w:t>
            </w:r>
          </w:p>
        </w:tc>
      </w:tr>
      <w:tr w:rsidR="009763A9" w14:paraId="57A38341" w14:textId="77777777" w:rsidTr="008C00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1056EC3" w14:textId="77777777" w:rsidR="009763A9" w:rsidRPr="00A231E0" w:rsidRDefault="009763A9" w:rsidP="008C002A">
            <w:pPr>
              <w:rPr>
                <w:b w:val="0"/>
              </w:rPr>
            </w:pPr>
            <w:r w:rsidRPr="00A231E0">
              <w:rPr>
                <w:b w:val="0"/>
              </w:rPr>
              <w:t>Rodrigo Cardozo</w:t>
            </w:r>
          </w:p>
        </w:tc>
        <w:tc>
          <w:tcPr>
            <w:tcW w:w="1287" w:type="dxa"/>
          </w:tcPr>
          <w:p w14:paraId="0876FBB8" w14:textId="77777777" w:rsidR="009763A9" w:rsidRDefault="009763A9" w:rsidP="008C002A">
            <w:pPr>
              <w:cnfStyle w:val="000000100000" w:firstRow="0" w:lastRow="0" w:firstColumn="0" w:lastColumn="0" w:oddVBand="0" w:evenVBand="0" w:oddHBand="1" w:evenHBand="0" w:firstRowFirstColumn="0" w:firstRowLastColumn="0" w:lastRowFirstColumn="0" w:lastRowLastColumn="0"/>
            </w:pPr>
            <w:r>
              <w:t>4.669.734-0</w:t>
            </w:r>
          </w:p>
        </w:tc>
      </w:tr>
    </w:tbl>
    <w:p w14:paraId="36EF4468" w14:textId="77777777" w:rsidR="009763A9" w:rsidRDefault="009763A9" w:rsidP="009763A9"/>
    <w:tbl>
      <w:tblPr>
        <w:tblStyle w:val="Tabladecuadrcula6concolores-nfasis31"/>
        <w:tblW w:w="0" w:type="auto"/>
        <w:tblLook w:val="04A0" w:firstRow="1" w:lastRow="0" w:firstColumn="1" w:lastColumn="0" w:noHBand="0" w:noVBand="1"/>
      </w:tblPr>
      <w:tblGrid>
        <w:gridCol w:w="3085"/>
      </w:tblGrid>
      <w:tr w:rsidR="009763A9" w14:paraId="300EDBEB" w14:textId="77777777" w:rsidTr="008C00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5" w:type="dxa"/>
            <w:shd w:val="clear" w:color="auto" w:fill="D9D9D9" w:themeFill="background1" w:themeFillShade="D9"/>
          </w:tcPr>
          <w:p w14:paraId="142023EC" w14:textId="77777777" w:rsidR="009763A9" w:rsidRDefault="009763A9" w:rsidP="008C002A">
            <w:r>
              <w:t>Tutores</w:t>
            </w:r>
          </w:p>
        </w:tc>
      </w:tr>
      <w:tr w:rsidR="009763A9" w14:paraId="33E06685" w14:textId="77777777" w:rsidTr="008C00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5" w:type="dxa"/>
          </w:tcPr>
          <w:p w14:paraId="45178F47" w14:textId="77777777" w:rsidR="009763A9" w:rsidRDefault="009763A9" w:rsidP="008C002A">
            <w:r w:rsidRPr="00A231E0">
              <w:rPr>
                <w:b w:val="0"/>
              </w:rPr>
              <w:t>Christian Clark</w:t>
            </w:r>
          </w:p>
        </w:tc>
      </w:tr>
      <w:tr w:rsidR="009763A9" w14:paraId="4FF0BED4" w14:textId="77777777" w:rsidTr="008C002A">
        <w:tc>
          <w:tcPr>
            <w:cnfStyle w:val="001000000000" w:firstRow="0" w:lastRow="0" w:firstColumn="1" w:lastColumn="0" w:oddVBand="0" w:evenVBand="0" w:oddHBand="0" w:evenHBand="0" w:firstRowFirstColumn="0" w:firstRowLastColumn="0" w:lastRowFirstColumn="0" w:lastRowLastColumn="0"/>
            <w:tcW w:w="3085" w:type="dxa"/>
          </w:tcPr>
          <w:p w14:paraId="42C9B9FC" w14:textId="77777777" w:rsidR="009763A9" w:rsidRDefault="009763A9" w:rsidP="008C002A">
            <w:r w:rsidRPr="00A231E0">
              <w:rPr>
                <w:b w:val="0"/>
              </w:rPr>
              <w:t>Tomas Laurenzo</w:t>
            </w:r>
          </w:p>
        </w:tc>
      </w:tr>
    </w:tbl>
    <w:p w14:paraId="61D5B364" w14:textId="77777777" w:rsidR="009763A9" w:rsidRDefault="009763A9" w:rsidP="009763A9">
      <w:r>
        <w:br w:type="page"/>
      </w:r>
    </w:p>
    <w:sdt>
      <w:sdtPr>
        <w:rPr>
          <w:lang w:val="es-ES"/>
        </w:rPr>
        <w:id w:val="874963385"/>
        <w:docPartObj>
          <w:docPartGallery w:val="Table of Contents"/>
          <w:docPartUnique/>
        </w:docPartObj>
      </w:sdtPr>
      <w:sdtEndPr>
        <w:rPr>
          <w:b/>
          <w:bCs/>
        </w:rPr>
      </w:sdtEndPr>
      <w:sdtContent>
        <w:p w14:paraId="5E4FDE24" w14:textId="77777777" w:rsidR="009763A9" w:rsidRDefault="009763A9">
          <w:pPr>
            <w:pPrChange w:id="1" w:author="Gonzalo" w:date="2015-09-13T15:17:00Z">
              <w:pPr>
                <w:pStyle w:val="TtuloTDC"/>
              </w:pPr>
            </w:pPrChange>
          </w:pPr>
          <w:r w:rsidRPr="00626054">
            <w:rPr>
              <w:rFonts w:asciiTheme="majorHAnsi" w:hAnsiTheme="majorHAnsi"/>
              <w:color w:val="2E74B5" w:themeColor="accent1" w:themeShade="BF"/>
              <w:sz w:val="32"/>
              <w:szCs w:val="32"/>
              <w:lang w:val="es-ES"/>
            </w:rPr>
            <w:t>Índice</w:t>
          </w:r>
        </w:p>
        <w:p w14:paraId="710CAD86" w14:textId="023E9E39" w:rsidR="00806602" w:rsidRDefault="009763A9">
          <w:pPr>
            <w:pStyle w:val="TDC1"/>
            <w:tabs>
              <w:tab w:val="left" w:pos="440"/>
            </w:tabs>
            <w:rPr>
              <w:rFonts w:eastAsiaTheme="minorEastAsia"/>
              <w:noProof/>
              <w:lang w:val="es-ES" w:eastAsia="es-ES"/>
            </w:rPr>
          </w:pPr>
          <w:r>
            <w:fldChar w:fldCharType="begin"/>
          </w:r>
          <w:r>
            <w:instrText xml:space="preserve"> TOC \o "1-3" \h \z \u </w:instrText>
          </w:r>
          <w:r>
            <w:fldChar w:fldCharType="separate"/>
          </w:r>
          <w:hyperlink w:anchor="_Toc445320323" w:history="1">
            <w:r w:rsidR="00806602" w:rsidRPr="00E74175">
              <w:rPr>
                <w:rStyle w:val="Hipervnculo"/>
                <w:noProof/>
              </w:rPr>
              <w:t>1</w:t>
            </w:r>
            <w:r w:rsidR="00806602">
              <w:rPr>
                <w:rFonts w:eastAsiaTheme="minorEastAsia"/>
                <w:noProof/>
                <w:lang w:val="es-ES" w:eastAsia="es-ES"/>
              </w:rPr>
              <w:tab/>
            </w:r>
            <w:r w:rsidR="00806602" w:rsidRPr="00E74175">
              <w:rPr>
                <w:rStyle w:val="Hipervnculo"/>
                <w:noProof/>
              </w:rPr>
              <w:t>Introducción</w:t>
            </w:r>
            <w:r w:rsidR="00806602">
              <w:rPr>
                <w:noProof/>
                <w:webHidden/>
              </w:rPr>
              <w:tab/>
            </w:r>
            <w:r w:rsidR="00806602">
              <w:rPr>
                <w:noProof/>
                <w:webHidden/>
              </w:rPr>
              <w:fldChar w:fldCharType="begin"/>
            </w:r>
            <w:r w:rsidR="00806602">
              <w:rPr>
                <w:noProof/>
                <w:webHidden/>
              </w:rPr>
              <w:instrText xml:space="preserve"> PAGEREF _Toc445320323 \h </w:instrText>
            </w:r>
            <w:r w:rsidR="00806602">
              <w:rPr>
                <w:noProof/>
                <w:webHidden/>
              </w:rPr>
            </w:r>
            <w:r w:rsidR="00806602">
              <w:rPr>
                <w:noProof/>
                <w:webHidden/>
              </w:rPr>
              <w:fldChar w:fldCharType="separate"/>
            </w:r>
            <w:r w:rsidR="00CA3206">
              <w:rPr>
                <w:noProof/>
                <w:webHidden/>
              </w:rPr>
              <w:t>3</w:t>
            </w:r>
            <w:r w:rsidR="00806602">
              <w:rPr>
                <w:noProof/>
                <w:webHidden/>
              </w:rPr>
              <w:fldChar w:fldCharType="end"/>
            </w:r>
          </w:hyperlink>
        </w:p>
        <w:p w14:paraId="0E69DB9A" w14:textId="215EF8D9" w:rsidR="00806602" w:rsidRDefault="00CA3206">
          <w:pPr>
            <w:pStyle w:val="TDC1"/>
            <w:tabs>
              <w:tab w:val="left" w:pos="440"/>
            </w:tabs>
            <w:rPr>
              <w:rFonts w:eastAsiaTheme="minorEastAsia"/>
              <w:noProof/>
              <w:lang w:val="es-ES" w:eastAsia="es-ES"/>
            </w:rPr>
          </w:pPr>
          <w:hyperlink w:anchor="_Toc445320324" w:history="1">
            <w:r w:rsidR="00806602" w:rsidRPr="00E74175">
              <w:rPr>
                <w:rStyle w:val="Hipervnculo"/>
                <w:noProof/>
              </w:rPr>
              <w:t>2</w:t>
            </w:r>
            <w:r w:rsidR="00806602">
              <w:rPr>
                <w:rFonts w:eastAsiaTheme="minorEastAsia"/>
                <w:noProof/>
                <w:lang w:val="es-ES" w:eastAsia="es-ES"/>
              </w:rPr>
              <w:tab/>
            </w:r>
            <w:r w:rsidR="00806602" w:rsidRPr="00E74175">
              <w:rPr>
                <w:rStyle w:val="Hipervnculo"/>
                <w:noProof/>
              </w:rPr>
              <w:t>Descripción del problema</w:t>
            </w:r>
            <w:r w:rsidR="00806602">
              <w:rPr>
                <w:noProof/>
                <w:webHidden/>
              </w:rPr>
              <w:tab/>
            </w:r>
            <w:r w:rsidR="00806602">
              <w:rPr>
                <w:noProof/>
                <w:webHidden/>
              </w:rPr>
              <w:fldChar w:fldCharType="begin"/>
            </w:r>
            <w:r w:rsidR="00806602">
              <w:rPr>
                <w:noProof/>
                <w:webHidden/>
              </w:rPr>
              <w:instrText xml:space="preserve"> PAGEREF _Toc445320324 \h </w:instrText>
            </w:r>
            <w:r w:rsidR="00806602">
              <w:rPr>
                <w:noProof/>
                <w:webHidden/>
              </w:rPr>
            </w:r>
            <w:r w:rsidR="00806602">
              <w:rPr>
                <w:noProof/>
                <w:webHidden/>
              </w:rPr>
              <w:fldChar w:fldCharType="separate"/>
            </w:r>
            <w:r>
              <w:rPr>
                <w:noProof/>
                <w:webHidden/>
              </w:rPr>
              <w:t>5</w:t>
            </w:r>
            <w:r w:rsidR="00806602">
              <w:rPr>
                <w:noProof/>
                <w:webHidden/>
              </w:rPr>
              <w:fldChar w:fldCharType="end"/>
            </w:r>
          </w:hyperlink>
        </w:p>
        <w:p w14:paraId="0E1A6868" w14:textId="0C3EF8B1" w:rsidR="00806602" w:rsidRDefault="00CA3206">
          <w:pPr>
            <w:pStyle w:val="TDC1"/>
            <w:tabs>
              <w:tab w:val="left" w:pos="440"/>
            </w:tabs>
            <w:rPr>
              <w:rFonts w:eastAsiaTheme="minorEastAsia"/>
              <w:noProof/>
              <w:lang w:val="es-ES" w:eastAsia="es-ES"/>
            </w:rPr>
          </w:pPr>
          <w:hyperlink w:anchor="_Toc445320326" w:history="1">
            <w:r w:rsidR="00806602" w:rsidRPr="00E74175">
              <w:rPr>
                <w:rStyle w:val="Hipervnculo"/>
                <w:noProof/>
              </w:rPr>
              <w:t>3</w:t>
            </w:r>
            <w:r w:rsidR="00806602">
              <w:rPr>
                <w:rFonts w:eastAsiaTheme="minorEastAsia"/>
                <w:noProof/>
                <w:lang w:val="es-ES" w:eastAsia="es-ES"/>
              </w:rPr>
              <w:tab/>
            </w:r>
            <w:r w:rsidR="00806602" w:rsidRPr="00E74175">
              <w:rPr>
                <w:rStyle w:val="Hipervnculo"/>
                <w:noProof/>
              </w:rPr>
              <w:t>Estado del arte</w:t>
            </w:r>
            <w:r w:rsidR="00806602">
              <w:rPr>
                <w:noProof/>
                <w:webHidden/>
              </w:rPr>
              <w:tab/>
            </w:r>
            <w:r w:rsidR="00806602">
              <w:rPr>
                <w:noProof/>
                <w:webHidden/>
              </w:rPr>
              <w:fldChar w:fldCharType="begin"/>
            </w:r>
            <w:r w:rsidR="00806602">
              <w:rPr>
                <w:noProof/>
                <w:webHidden/>
              </w:rPr>
              <w:instrText xml:space="preserve"> PAGEREF _Toc445320326 \h </w:instrText>
            </w:r>
            <w:r w:rsidR="00806602">
              <w:rPr>
                <w:noProof/>
                <w:webHidden/>
              </w:rPr>
            </w:r>
            <w:r w:rsidR="00806602">
              <w:rPr>
                <w:noProof/>
                <w:webHidden/>
              </w:rPr>
              <w:fldChar w:fldCharType="separate"/>
            </w:r>
            <w:r>
              <w:rPr>
                <w:noProof/>
                <w:webHidden/>
              </w:rPr>
              <w:t>8</w:t>
            </w:r>
            <w:r w:rsidR="00806602">
              <w:rPr>
                <w:noProof/>
                <w:webHidden/>
              </w:rPr>
              <w:fldChar w:fldCharType="end"/>
            </w:r>
          </w:hyperlink>
        </w:p>
        <w:p w14:paraId="26241FDF" w14:textId="6B8346D2" w:rsidR="00806602" w:rsidRDefault="00CA3206">
          <w:pPr>
            <w:pStyle w:val="TDC2"/>
            <w:tabs>
              <w:tab w:val="left" w:pos="880"/>
              <w:tab w:val="right" w:leader="dot" w:pos="8494"/>
            </w:tabs>
            <w:rPr>
              <w:rFonts w:eastAsiaTheme="minorEastAsia"/>
              <w:noProof/>
              <w:lang w:val="es-ES" w:eastAsia="es-ES"/>
            </w:rPr>
          </w:pPr>
          <w:hyperlink w:anchor="_Toc445320327" w:history="1">
            <w:r w:rsidR="00806602" w:rsidRPr="00E74175">
              <w:rPr>
                <w:rStyle w:val="Hipervnculo"/>
                <w:noProof/>
              </w:rPr>
              <w:t>3.1</w:t>
            </w:r>
            <w:r w:rsidR="00806602">
              <w:rPr>
                <w:rFonts w:eastAsiaTheme="minorEastAsia"/>
                <w:noProof/>
                <w:lang w:val="es-ES" w:eastAsia="es-ES"/>
              </w:rPr>
              <w:tab/>
            </w:r>
            <w:r w:rsidR="00806602" w:rsidRPr="00E74175">
              <w:rPr>
                <w:rStyle w:val="Hipervnculo"/>
                <w:noProof/>
              </w:rPr>
              <w:t>Cámaras RGB</w:t>
            </w:r>
            <w:r w:rsidR="00806602">
              <w:rPr>
                <w:noProof/>
                <w:webHidden/>
              </w:rPr>
              <w:tab/>
            </w:r>
            <w:r w:rsidR="00806602">
              <w:rPr>
                <w:noProof/>
                <w:webHidden/>
              </w:rPr>
              <w:fldChar w:fldCharType="begin"/>
            </w:r>
            <w:r w:rsidR="00806602">
              <w:rPr>
                <w:noProof/>
                <w:webHidden/>
              </w:rPr>
              <w:instrText xml:space="preserve"> PAGEREF _Toc445320327 \h </w:instrText>
            </w:r>
            <w:r w:rsidR="00806602">
              <w:rPr>
                <w:noProof/>
                <w:webHidden/>
              </w:rPr>
            </w:r>
            <w:r w:rsidR="00806602">
              <w:rPr>
                <w:noProof/>
                <w:webHidden/>
              </w:rPr>
              <w:fldChar w:fldCharType="separate"/>
            </w:r>
            <w:r>
              <w:rPr>
                <w:noProof/>
                <w:webHidden/>
              </w:rPr>
              <w:t>8</w:t>
            </w:r>
            <w:r w:rsidR="00806602">
              <w:rPr>
                <w:noProof/>
                <w:webHidden/>
              </w:rPr>
              <w:fldChar w:fldCharType="end"/>
            </w:r>
          </w:hyperlink>
        </w:p>
        <w:p w14:paraId="52E7696E" w14:textId="1DE95A39" w:rsidR="00806602" w:rsidRDefault="00CA3206">
          <w:pPr>
            <w:pStyle w:val="TDC3"/>
            <w:tabs>
              <w:tab w:val="left" w:pos="1320"/>
              <w:tab w:val="right" w:leader="dot" w:pos="8494"/>
            </w:tabs>
            <w:rPr>
              <w:rFonts w:eastAsiaTheme="minorEastAsia"/>
              <w:noProof/>
              <w:lang w:val="es-ES" w:eastAsia="es-ES"/>
            </w:rPr>
          </w:pPr>
          <w:hyperlink w:anchor="_Toc445320328" w:history="1">
            <w:r w:rsidR="00806602" w:rsidRPr="00E74175">
              <w:rPr>
                <w:rStyle w:val="Hipervnculo"/>
                <w:noProof/>
              </w:rPr>
              <w:t>3.1.1</w:t>
            </w:r>
            <w:r w:rsidR="00806602">
              <w:rPr>
                <w:rFonts w:eastAsiaTheme="minorEastAsia"/>
                <w:noProof/>
                <w:lang w:val="es-ES" w:eastAsia="es-ES"/>
              </w:rPr>
              <w:tab/>
            </w:r>
            <w:r w:rsidR="00806602" w:rsidRPr="00E74175">
              <w:rPr>
                <w:rStyle w:val="Hipervnculo"/>
                <w:noProof/>
              </w:rPr>
              <w:t>Formato de almacenamiento de imágenes</w:t>
            </w:r>
            <w:r w:rsidR="00806602">
              <w:rPr>
                <w:noProof/>
                <w:webHidden/>
              </w:rPr>
              <w:tab/>
            </w:r>
            <w:r w:rsidR="00806602">
              <w:rPr>
                <w:noProof/>
                <w:webHidden/>
              </w:rPr>
              <w:fldChar w:fldCharType="begin"/>
            </w:r>
            <w:r w:rsidR="00806602">
              <w:rPr>
                <w:noProof/>
                <w:webHidden/>
              </w:rPr>
              <w:instrText xml:space="preserve"> PAGEREF _Toc445320328 \h </w:instrText>
            </w:r>
            <w:r w:rsidR="00806602">
              <w:rPr>
                <w:noProof/>
                <w:webHidden/>
              </w:rPr>
            </w:r>
            <w:r w:rsidR="00806602">
              <w:rPr>
                <w:noProof/>
                <w:webHidden/>
              </w:rPr>
              <w:fldChar w:fldCharType="separate"/>
            </w:r>
            <w:r>
              <w:rPr>
                <w:noProof/>
                <w:webHidden/>
              </w:rPr>
              <w:t>10</w:t>
            </w:r>
            <w:r w:rsidR="00806602">
              <w:rPr>
                <w:noProof/>
                <w:webHidden/>
              </w:rPr>
              <w:fldChar w:fldCharType="end"/>
            </w:r>
          </w:hyperlink>
        </w:p>
        <w:p w14:paraId="12C47C60" w14:textId="0380A30D" w:rsidR="00806602" w:rsidRDefault="00CA3206">
          <w:pPr>
            <w:pStyle w:val="TDC2"/>
            <w:tabs>
              <w:tab w:val="left" w:pos="880"/>
              <w:tab w:val="right" w:leader="dot" w:pos="8494"/>
            </w:tabs>
            <w:rPr>
              <w:rFonts w:eastAsiaTheme="minorEastAsia"/>
              <w:noProof/>
              <w:lang w:val="es-ES" w:eastAsia="es-ES"/>
            </w:rPr>
          </w:pPr>
          <w:hyperlink w:anchor="_Toc445320329" w:history="1">
            <w:r w:rsidR="00806602" w:rsidRPr="00E74175">
              <w:rPr>
                <w:rStyle w:val="Hipervnculo"/>
                <w:noProof/>
              </w:rPr>
              <w:t>3.2</w:t>
            </w:r>
            <w:r w:rsidR="00806602">
              <w:rPr>
                <w:rFonts w:eastAsiaTheme="minorEastAsia"/>
                <w:noProof/>
                <w:lang w:val="es-ES" w:eastAsia="es-ES"/>
              </w:rPr>
              <w:tab/>
            </w:r>
            <w:r w:rsidR="00806602" w:rsidRPr="00E74175">
              <w:rPr>
                <w:rStyle w:val="Hipervnculo"/>
                <w:noProof/>
              </w:rPr>
              <w:t>Escáner 3D</w:t>
            </w:r>
            <w:r w:rsidR="00806602">
              <w:rPr>
                <w:noProof/>
                <w:webHidden/>
              </w:rPr>
              <w:tab/>
            </w:r>
            <w:r w:rsidR="00806602">
              <w:rPr>
                <w:noProof/>
                <w:webHidden/>
              </w:rPr>
              <w:fldChar w:fldCharType="begin"/>
            </w:r>
            <w:r w:rsidR="00806602">
              <w:rPr>
                <w:noProof/>
                <w:webHidden/>
              </w:rPr>
              <w:instrText xml:space="preserve"> PAGEREF _Toc445320329 \h </w:instrText>
            </w:r>
            <w:r w:rsidR="00806602">
              <w:rPr>
                <w:noProof/>
                <w:webHidden/>
              </w:rPr>
            </w:r>
            <w:r w:rsidR="00806602">
              <w:rPr>
                <w:noProof/>
                <w:webHidden/>
              </w:rPr>
              <w:fldChar w:fldCharType="separate"/>
            </w:r>
            <w:r>
              <w:rPr>
                <w:noProof/>
                <w:webHidden/>
              </w:rPr>
              <w:t>11</w:t>
            </w:r>
            <w:r w:rsidR="00806602">
              <w:rPr>
                <w:noProof/>
                <w:webHidden/>
              </w:rPr>
              <w:fldChar w:fldCharType="end"/>
            </w:r>
          </w:hyperlink>
        </w:p>
        <w:p w14:paraId="16E4396E" w14:textId="70FD23B9" w:rsidR="00806602" w:rsidRDefault="00CA3206">
          <w:pPr>
            <w:pStyle w:val="TDC3"/>
            <w:tabs>
              <w:tab w:val="left" w:pos="1320"/>
              <w:tab w:val="right" w:leader="dot" w:pos="8494"/>
            </w:tabs>
            <w:rPr>
              <w:rFonts w:eastAsiaTheme="minorEastAsia"/>
              <w:noProof/>
              <w:lang w:val="es-ES" w:eastAsia="es-ES"/>
            </w:rPr>
          </w:pPr>
          <w:hyperlink w:anchor="_Toc445320330" w:history="1">
            <w:r w:rsidR="00806602" w:rsidRPr="00E74175">
              <w:rPr>
                <w:rStyle w:val="Hipervnculo"/>
                <w:noProof/>
              </w:rPr>
              <w:t>3.2.1</w:t>
            </w:r>
            <w:r w:rsidR="00806602">
              <w:rPr>
                <w:rFonts w:eastAsiaTheme="minorEastAsia"/>
                <w:noProof/>
                <w:lang w:val="es-ES" w:eastAsia="es-ES"/>
              </w:rPr>
              <w:tab/>
            </w:r>
            <w:r w:rsidR="00806602" w:rsidRPr="00E74175">
              <w:rPr>
                <w:rStyle w:val="Hipervnculo"/>
                <w:noProof/>
              </w:rPr>
              <w:t>Tecnología de contacto</w:t>
            </w:r>
            <w:r w:rsidR="00806602">
              <w:rPr>
                <w:noProof/>
                <w:webHidden/>
              </w:rPr>
              <w:tab/>
            </w:r>
            <w:r w:rsidR="00806602">
              <w:rPr>
                <w:noProof/>
                <w:webHidden/>
              </w:rPr>
              <w:fldChar w:fldCharType="begin"/>
            </w:r>
            <w:r w:rsidR="00806602">
              <w:rPr>
                <w:noProof/>
                <w:webHidden/>
              </w:rPr>
              <w:instrText xml:space="preserve"> PAGEREF _Toc445320330 \h </w:instrText>
            </w:r>
            <w:r w:rsidR="00806602">
              <w:rPr>
                <w:noProof/>
                <w:webHidden/>
              </w:rPr>
            </w:r>
            <w:r w:rsidR="00806602">
              <w:rPr>
                <w:noProof/>
                <w:webHidden/>
              </w:rPr>
              <w:fldChar w:fldCharType="separate"/>
            </w:r>
            <w:r>
              <w:rPr>
                <w:noProof/>
                <w:webHidden/>
              </w:rPr>
              <w:t>12</w:t>
            </w:r>
            <w:r w:rsidR="00806602">
              <w:rPr>
                <w:noProof/>
                <w:webHidden/>
              </w:rPr>
              <w:fldChar w:fldCharType="end"/>
            </w:r>
          </w:hyperlink>
        </w:p>
        <w:p w14:paraId="4C7C0089" w14:textId="39854E72" w:rsidR="00806602" w:rsidRDefault="00CA3206">
          <w:pPr>
            <w:pStyle w:val="TDC3"/>
            <w:tabs>
              <w:tab w:val="left" w:pos="1320"/>
              <w:tab w:val="right" w:leader="dot" w:pos="8494"/>
            </w:tabs>
            <w:rPr>
              <w:rFonts w:eastAsiaTheme="minorEastAsia"/>
              <w:noProof/>
              <w:lang w:val="es-ES" w:eastAsia="es-ES"/>
            </w:rPr>
          </w:pPr>
          <w:hyperlink w:anchor="_Toc445320331" w:history="1">
            <w:r w:rsidR="00806602" w:rsidRPr="00E74175">
              <w:rPr>
                <w:rStyle w:val="Hipervnculo"/>
                <w:noProof/>
              </w:rPr>
              <w:t>3.2.2</w:t>
            </w:r>
            <w:r w:rsidR="00806602">
              <w:rPr>
                <w:rFonts w:eastAsiaTheme="minorEastAsia"/>
                <w:noProof/>
                <w:lang w:val="es-ES" w:eastAsia="es-ES"/>
              </w:rPr>
              <w:tab/>
            </w:r>
            <w:r w:rsidR="00806602" w:rsidRPr="00E74175">
              <w:rPr>
                <w:rStyle w:val="Hipervnculo"/>
                <w:noProof/>
              </w:rPr>
              <w:t>Tecnología sin contacto</w:t>
            </w:r>
            <w:r w:rsidR="00806602">
              <w:rPr>
                <w:noProof/>
                <w:webHidden/>
              </w:rPr>
              <w:tab/>
            </w:r>
            <w:r w:rsidR="00806602">
              <w:rPr>
                <w:noProof/>
                <w:webHidden/>
              </w:rPr>
              <w:fldChar w:fldCharType="begin"/>
            </w:r>
            <w:r w:rsidR="00806602">
              <w:rPr>
                <w:noProof/>
                <w:webHidden/>
              </w:rPr>
              <w:instrText xml:space="preserve"> PAGEREF _Toc445320331 \h </w:instrText>
            </w:r>
            <w:r w:rsidR="00806602">
              <w:rPr>
                <w:noProof/>
                <w:webHidden/>
              </w:rPr>
            </w:r>
            <w:r w:rsidR="00806602">
              <w:rPr>
                <w:noProof/>
                <w:webHidden/>
              </w:rPr>
              <w:fldChar w:fldCharType="separate"/>
            </w:r>
            <w:r>
              <w:rPr>
                <w:noProof/>
                <w:webHidden/>
              </w:rPr>
              <w:t>13</w:t>
            </w:r>
            <w:r w:rsidR="00806602">
              <w:rPr>
                <w:noProof/>
                <w:webHidden/>
              </w:rPr>
              <w:fldChar w:fldCharType="end"/>
            </w:r>
          </w:hyperlink>
        </w:p>
        <w:p w14:paraId="4C2D5DDD" w14:textId="2C3AC597" w:rsidR="00806602" w:rsidRDefault="00CA3206">
          <w:pPr>
            <w:pStyle w:val="TDC3"/>
            <w:tabs>
              <w:tab w:val="left" w:pos="1320"/>
              <w:tab w:val="right" w:leader="dot" w:pos="8494"/>
            </w:tabs>
            <w:rPr>
              <w:rFonts w:eastAsiaTheme="minorEastAsia"/>
              <w:noProof/>
              <w:lang w:val="es-ES" w:eastAsia="es-ES"/>
            </w:rPr>
          </w:pPr>
          <w:hyperlink w:anchor="_Toc445320332" w:history="1">
            <w:r w:rsidR="00806602" w:rsidRPr="00E74175">
              <w:rPr>
                <w:rStyle w:val="Hipervnculo"/>
                <w:noProof/>
              </w:rPr>
              <w:t>3.2.3</w:t>
            </w:r>
            <w:r w:rsidR="00806602">
              <w:rPr>
                <w:rFonts w:eastAsiaTheme="minorEastAsia"/>
                <w:noProof/>
                <w:lang w:val="es-ES" w:eastAsia="es-ES"/>
              </w:rPr>
              <w:tab/>
            </w:r>
            <w:r w:rsidR="00806602" w:rsidRPr="00E74175">
              <w:rPr>
                <w:rStyle w:val="Hipervnculo"/>
                <w:noProof/>
              </w:rPr>
              <w:t>Kinect</w:t>
            </w:r>
            <w:r w:rsidR="00806602">
              <w:rPr>
                <w:noProof/>
                <w:webHidden/>
              </w:rPr>
              <w:tab/>
            </w:r>
            <w:r w:rsidR="00806602">
              <w:rPr>
                <w:noProof/>
                <w:webHidden/>
              </w:rPr>
              <w:fldChar w:fldCharType="begin"/>
            </w:r>
            <w:r w:rsidR="00806602">
              <w:rPr>
                <w:noProof/>
                <w:webHidden/>
              </w:rPr>
              <w:instrText xml:space="preserve"> PAGEREF _Toc445320332 \h </w:instrText>
            </w:r>
            <w:r w:rsidR="00806602">
              <w:rPr>
                <w:noProof/>
                <w:webHidden/>
              </w:rPr>
            </w:r>
            <w:r w:rsidR="00806602">
              <w:rPr>
                <w:noProof/>
                <w:webHidden/>
              </w:rPr>
              <w:fldChar w:fldCharType="separate"/>
            </w:r>
            <w:r>
              <w:rPr>
                <w:noProof/>
                <w:webHidden/>
              </w:rPr>
              <w:t>15</w:t>
            </w:r>
            <w:r w:rsidR="00806602">
              <w:rPr>
                <w:noProof/>
                <w:webHidden/>
              </w:rPr>
              <w:fldChar w:fldCharType="end"/>
            </w:r>
          </w:hyperlink>
        </w:p>
        <w:p w14:paraId="0376B5D0" w14:textId="503E858E" w:rsidR="00806602" w:rsidRDefault="00CA3206">
          <w:pPr>
            <w:pStyle w:val="TDC3"/>
            <w:tabs>
              <w:tab w:val="left" w:pos="1320"/>
              <w:tab w:val="right" w:leader="dot" w:pos="8494"/>
            </w:tabs>
            <w:rPr>
              <w:rFonts w:eastAsiaTheme="minorEastAsia"/>
              <w:noProof/>
              <w:lang w:val="es-ES" w:eastAsia="es-ES"/>
            </w:rPr>
          </w:pPr>
          <w:hyperlink w:anchor="_Toc445320333" w:history="1">
            <w:r w:rsidR="00806602" w:rsidRPr="00E74175">
              <w:rPr>
                <w:rStyle w:val="Hipervnculo"/>
                <w:noProof/>
              </w:rPr>
              <w:t>3.2.4</w:t>
            </w:r>
            <w:r w:rsidR="00806602">
              <w:rPr>
                <w:rFonts w:eastAsiaTheme="minorEastAsia"/>
                <w:noProof/>
                <w:lang w:val="es-ES" w:eastAsia="es-ES"/>
              </w:rPr>
              <w:tab/>
            </w:r>
            <w:r w:rsidR="00806602" w:rsidRPr="00E74175">
              <w:rPr>
                <w:rStyle w:val="Hipervnculo"/>
                <w:noProof/>
              </w:rPr>
              <w:t>Datos generados</w:t>
            </w:r>
            <w:r w:rsidR="00806602">
              <w:rPr>
                <w:noProof/>
                <w:webHidden/>
              </w:rPr>
              <w:tab/>
            </w:r>
            <w:r w:rsidR="00806602">
              <w:rPr>
                <w:noProof/>
                <w:webHidden/>
              </w:rPr>
              <w:fldChar w:fldCharType="begin"/>
            </w:r>
            <w:r w:rsidR="00806602">
              <w:rPr>
                <w:noProof/>
                <w:webHidden/>
              </w:rPr>
              <w:instrText xml:space="preserve"> PAGEREF _Toc445320333 \h </w:instrText>
            </w:r>
            <w:r w:rsidR="00806602">
              <w:rPr>
                <w:noProof/>
                <w:webHidden/>
              </w:rPr>
            </w:r>
            <w:r w:rsidR="00806602">
              <w:rPr>
                <w:noProof/>
                <w:webHidden/>
              </w:rPr>
              <w:fldChar w:fldCharType="separate"/>
            </w:r>
            <w:r>
              <w:rPr>
                <w:noProof/>
                <w:webHidden/>
              </w:rPr>
              <w:t>17</w:t>
            </w:r>
            <w:r w:rsidR="00806602">
              <w:rPr>
                <w:noProof/>
                <w:webHidden/>
              </w:rPr>
              <w:fldChar w:fldCharType="end"/>
            </w:r>
          </w:hyperlink>
        </w:p>
        <w:p w14:paraId="7C29ADD2" w14:textId="6DF81704" w:rsidR="00806602" w:rsidRDefault="00CA3206">
          <w:pPr>
            <w:pStyle w:val="TDC2"/>
            <w:tabs>
              <w:tab w:val="left" w:pos="880"/>
              <w:tab w:val="right" w:leader="dot" w:pos="8494"/>
            </w:tabs>
            <w:rPr>
              <w:rFonts w:eastAsiaTheme="minorEastAsia"/>
              <w:noProof/>
              <w:lang w:val="es-ES" w:eastAsia="es-ES"/>
            </w:rPr>
          </w:pPr>
          <w:hyperlink w:anchor="_Toc445320334" w:history="1">
            <w:r w:rsidR="00806602" w:rsidRPr="00E74175">
              <w:rPr>
                <w:rStyle w:val="Hipervnculo"/>
                <w:noProof/>
              </w:rPr>
              <w:t>3.3</w:t>
            </w:r>
            <w:r w:rsidR="00806602">
              <w:rPr>
                <w:rFonts w:eastAsiaTheme="minorEastAsia"/>
                <w:noProof/>
                <w:lang w:val="es-ES" w:eastAsia="es-ES"/>
              </w:rPr>
              <w:tab/>
            </w:r>
            <w:r w:rsidR="00806602" w:rsidRPr="00E74175">
              <w:rPr>
                <w:rStyle w:val="Hipervnculo"/>
                <w:noProof/>
              </w:rPr>
              <w:t>Algoritmos de reconstrucción de superficies</w:t>
            </w:r>
            <w:r w:rsidR="00806602">
              <w:rPr>
                <w:noProof/>
                <w:webHidden/>
              </w:rPr>
              <w:tab/>
            </w:r>
            <w:r w:rsidR="00806602">
              <w:rPr>
                <w:noProof/>
                <w:webHidden/>
              </w:rPr>
              <w:fldChar w:fldCharType="begin"/>
            </w:r>
            <w:r w:rsidR="00806602">
              <w:rPr>
                <w:noProof/>
                <w:webHidden/>
              </w:rPr>
              <w:instrText xml:space="preserve"> PAGEREF _Toc445320334 \h </w:instrText>
            </w:r>
            <w:r w:rsidR="00806602">
              <w:rPr>
                <w:noProof/>
                <w:webHidden/>
              </w:rPr>
            </w:r>
            <w:r w:rsidR="00806602">
              <w:rPr>
                <w:noProof/>
                <w:webHidden/>
              </w:rPr>
              <w:fldChar w:fldCharType="separate"/>
            </w:r>
            <w:r>
              <w:rPr>
                <w:noProof/>
                <w:webHidden/>
              </w:rPr>
              <w:t>17</w:t>
            </w:r>
            <w:r w:rsidR="00806602">
              <w:rPr>
                <w:noProof/>
                <w:webHidden/>
              </w:rPr>
              <w:fldChar w:fldCharType="end"/>
            </w:r>
          </w:hyperlink>
        </w:p>
        <w:p w14:paraId="65FE5982" w14:textId="18DD38E5" w:rsidR="00806602" w:rsidRDefault="00CA3206">
          <w:pPr>
            <w:pStyle w:val="TDC3"/>
            <w:tabs>
              <w:tab w:val="left" w:pos="1320"/>
              <w:tab w:val="right" w:leader="dot" w:pos="8494"/>
            </w:tabs>
            <w:rPr>
              <w:rFonts w:eastAsiaTheme="minorEastAsia"/>
              <w:noProof/>
              <w:lang w:val="es-ES" w:eastAsia="es-ES"/>
            </w:rPr>
          </w:pPr>
          <w:hyperlink w:anchor="_Toc445320335" w:history="1">
            <w:r w:rsidR="00806602" w:rsidRPr="00E74175">
              <w:rPr>
                <w:rStyle w:val="Hipervnculo"/>
                <w:noProof/>
              </w:rPr>
              <w:t>3.3.1</w:t>
            </w:r>
            <w:r w:rsidR="00806602">
              <w:rPr>
                <w:rFonts w:eastAsiaTheme="minorEastAsia"/>
                <w:noProof/>
                <w:lang w:val="es-ES" w:eastAsia="es-ES"/>
              </w:rPr>
              <w:tab/>
            </w:r>
            <w:r w:rsidR="00806602" w:rsidRPr="00E74175">
              <w:rPr>
                <w:rStyle w:val="Hipervnculo"/>
                <w:noProof/>
              </w:rPr>
              <w:t xml:space="preserve">Método </w:t>
            </w:r>
            <w:r w:rsidR="00806602" w:rsidRPr="00E74175">
              <w:rPr>
                <w:rStyle w:val="Hipervnculo"/>
                <w:i/>
                <w:noProof/>
              </w:rPr>
              <w:t>Tangent Plane Estimation</w:t>
            </w:r>
            <w:r w:rsidR="00806602">
              <w:rPr>
                <w:noProof/>
                <w:webHidden/>
              </w:rPr>
              <w:tab/>
            </w:r>
            <w:r w:rsidR="00806602">
              <w:rPr>
                <w:noProof/>
                <w:webHidden/>
              </w:rPr>
              <w:fldChar w:fldCharType="begin"/>
            </w:r>
            <w:r w:rsidR="00806602">
              <w:rPr>
                <w:noProof/>
                <w:webHidden/>
              </w:rPr>
              <w:instrText xml:space="preserve"> PAGEREF _Toc445320335 \h </w:instrText>
            </w:r>
            <w:r w:rsidR="00806602">
              <w:rPr>
                <w:noProof/>
                <w:webHidden/>
              </w:rPr>
            </w:r>
            <w:r w:rsidR="00806602">
              <w:rPr>
                <w:noProof/>
                <w:webHidden/>
              </w:rPr>
              <w:fldChar w:fldCharType="separate"/>
            </w:r>
            <w:r>
              <w:rPr>
                <w:noProof/>
                <w:webHidden/>
              </w:rPr>
              <w:t>17</w:t>
            </w:r>
            <w:r w:rsidR="00806602">
              <w:rPr>
                <w:noProof/>
                <w:webHidden/>
              </w:rPr>
              <w:fldChar w:fldCharType="end"/>
            </w:r>
          </w:hyperlink>
        </w:p>
        <w:p w14:paraId="69BCB2C1" w14:textId="15D8FDED" w:rsidR="00806602" w:rsidRDefault="00CA3206">
          <w:pPr>
            <w:pStyle w:val="TDC3"/>
            <w:tabs>
              <w:tab w:val="left" w:pos="1320"/>
              <w:tab w:val="right" w:leader="dot" w:pos="8494"/>
            </w:tabs>
            <w:rPr>
              <w:rFonts w:eastAsiaTheme="minorEastAsia"/>
              <w:noProof/>
              <w:lang w:val="es-ES" w:eastAsia="es-ES"/>
            </w:rPr>
          </w:pPr>
          <w:hyperlink w:anchor="_Toc445320336" w:history="1">
            <w:r w:rsidR="00806602" w:rsidRPr="00E74175">
              <w:rPr>
                <w:rStyle w:val="Hipervnculo"/>
                <w:noProof/>
              </w:rPr>
              <w:t>3.3.2</w:t>
            </w:r>
            <w:r w:rsidR="00806602">
              <w:rPr>
                <w:rFonts w:eastAsiaTheme="minorEastAsia"/>
                <w:noProof/>
                <w:lang w:val="es-ES" w:eastAsia="es-ES"/>
              </w:rPr>
              <w:tab/>
            </w:r>
            <w:r w:rsidR="00806602" w:rsidRPr="00E74175">
              <w:rPr>
                <w:rStyle w:val="Hipervnculo"/>
                <w:noProof/>
              </w:rPr>
              <w:t xml:space="preserve">Método </w:t>
            </w:r>
            <w:r w:rsidR="00806602" w:rsidRPr="00E74175">
              <w:rPr>
                <w:rStyle w:val="Hipervnculo"/>
                <w:i/>
                <w:noProof/>
              </w:rPr>
              <w:t>Alpha Shape</w:t>
            </w:r>
            <w:r w:rsidR="00806602">
              <w:rPr>
                <w:noProof/>
                <w:webHidden/>
              </w:rPr>
              <w:tab/>
            </w:r>
            <w:r w:rsidR="00806602">
              <w:rPr>
                <w:noProof/>
                <w:webHidden/>
              </w:rPr>
              <w:fldChar w:fldCharType="begin"/>
            </w:r>
            <w:r w:rsidR="00806602">
              <w:rPr>
                <w:noProof/>
                <w:webHidden/>
              </w:rPr>
              <w:instrText xml:space="preserve"> PAGEREF _Toc445320336 \h </w:instrText>
            </w:r>
            <w:r w:rsidR="00806602">
              <w:rPr>
                <w:noProof/>
                <w:webHidden/>
              </w:rPr>
            </w:r>
            <w:r w:rsidR="00806602">
              <w:rPr>
                <w:noProof/>
                <w:webHidden/>
              </w:rPr>
              <w:fldChar w:fldCharType="separate"/>
            </w:r>
            <w:r>
              <w:rPr>
                <w:noProof/>
                <w:webHidden/>
              </w:rPr>
              <w:t>18</w:t>
            </w:r>
            <w:r w:rsidR="00806602">
              <w:rPr>
                <w:noProof/>
                <w:webHidden/>
              </w:rPr>
              <w:fldChar w:fldCharType="end"/>
            </w:r>
          </w:hyperlink>
        </w:p>
        <w:p w14:paraId="072290DA" w14:textId="4188329C" w:rsidR="00806602" w:rsidRDefault="00CA3206">
          <w:pPr>
            <w:pStyle w:val="TDC3"/>
            <w:tabs>
              <w:tab w:val="left" w:pos="1320"/>
              <w:tab w:val="right" w:leader="dot" w:pos="8494"/>
            </w:tabs>
            <w:rPr>
              <w:rFonts w:eastAsiaTheme="minorEastAsia"/>
              <w:noProof/>
              <w:lang w:val="es-ES" w:eastAsia="es-ES"/>
            </w:rPr>
          </w:pPr>
          <w:hyperlink w:anchor="_Toc445320337" w:history="1">
            <w:r w:rsidR="00806602" w:rsidRPr="00E74175">
              <w:rPr>
                <w:rStyle w:val="Hipervnculo"/>
                <w:noProof/>
              </w:rPr>
              <w:t>3.3.3</w:t>
            </w:r>
            <w:r w:rsidR="00806602">
              <w:rPr>
                <w:rFonts w:eastAsiaTheme="minorEastAsia"/>
                <w:noProof/>
                <w:lang w:val="es-ES" w:eastAsia="es-ES"/>
              </w:rPr>
              <w:tab/>
            </w:r>
            <w:r w:rsidR="00806602" w:rsidRPr="00E74175">
              <w:rPr>
                <w:rStyle w:val="Hipervnculo"/>
                <w:noProof/>
              </w:rPr>
              <w:t>Método “Ball Pivoting”</w:t>
            </w:r>
            <w:r w:rsidR="00806602">
              <w:rPr>
                <w:noProof/>
                <w:webHidden/>
              </w:rPr>
              <w:tab/>
            </w:r>
            <w:r w:rsidR="00806602">
              <w:rPr>
                <w:noProof/>
                <w:webHidden/>
              </w:rPr>
              <w:fldChar w:fldCharType="begin"/>
            </w:r>
            <w:r w:rsidR="00806602">
              <w:rPr>
                <w:noProof/>
                <w:webHidden/>
              </w:rPr>
              <w:instrText xml:space="preserve"> PAGEREF _Toc445320337 \h </w:instrText>
            </w:r>
            <w:r w:rsidR="00806602">
              <w:rPr>
                <w:noProof/>
                <w:webHidden/>
              </w:rPr>
            </w:r>
            <w:r w:rsidR="00806602">
              <w:rPr>
                <w:noProof/>
                <w:webHidden/>
              </w:rPr>
              <w:fldChar w:fldCharType="separate"/>
            </w:r>
            <w:r>
              <w:rPr>
                <w:noProof/>
                <w:webHidden/>
              </w:rPr>
              <w:t>19</w:t>
            </w:r>
            <w:r w:rsidR="00806602">
              <w:rPr>
                <w:noProof/>
                <w:webHidden/>
              </w:rPr>
              <w:fldChar w:fldCharType="end"/>
            </w:r>
          </w:hyperlink>
        </w:p>
        <w:p w14:paraId="541B9C8A" w14:textId="248B609D" w:rsidR="00806602" w:rsidRDefault="00CA3206">
          <w:pPr>
            <w:pStyle w:val="TDC3"/>
            <w:tabs>
              <w:tab w:val="left" w:pos="1320"/>
              <w:tab w:val="right" w:leader="dot" w:pos="8494"/>
            </w:tabs>
            <w:rPr>
              <w:rFonts w:eastAsiaTheme="minorEastAsia"/>
              <w:noProof/>
              <w:lang w:val="es-ES" w:eastAsia="es-ES"/>
            </w:rPr>
          </w:pPr>
          <w:hyperlink w:anchor="_Toc445320338" w:history="1">
            <w:r w:rsidR="00806602" w:rsidRPr="00E74175">
              <w:rPr>
                <w:rStyle w:val="Hipervnculo"/>
                <w:noProof/>
              </w:rPr>
              <w:t>3.3.4</w:t>
            </w:r>
            <w:r w:rsidR="00806602">
              <w:rPr>
                <w:rFonts w:eastAsiaTheme="minorEastAsia"/>
                <w:noProof/>
                <w:lang w:val="es-ES" w:eastAsia="es-ES"/>
              </w:rPr>
              <w:tab/>
            </w:r>
            <w:r w:rsidR="00806602" w:rsidRPr="00E74175">
              <w:rPr>
                <w:rStyle w:val="Hipervnculo"/>
                <w:noProof/>
              </w:rPr>
              <w:t>Métodos de interpolación de superficies</w:t>
            </w:r>
            <w:r w:rsidR="00806602">
              <w:rPr>
                <w:noProof/>
                <w:webHidden/>
              </w:rPr>
              <w:tab/>
            </w:r>
            <w:r w:rsidR="00806602">
              <w:rPr>
                <w:noProof/>
                <w:webHidden/>
              </w:rPr>
              <w:fldChar w:fldCharType="begin"/>
            </w:r>
            <w:r w:rsidR="00806602">
              <w:rPr>
                <w:noProof/>
                <w:webHidden/>
              </w:rPr>
              <w:instrText xml:space="preserve"> PAGEREF _Toc445320338 \h </w:instrText>
            </w:r>
            <w:r w:rsidR="00806602">
              <w:rPr>
                <w:noProof/>
                <w:webHidden/>
              </w:rPr>
            </w:r>
            <w:r w:rsidR="00806602">
              <w:rPr>
                <w:noProof/>
                <w:webHidden/>
              </w:rPr>
              <w:fldChar w:fldCharType="separate"/>
            </w:r>
            <w:r>
              <w:rPr>
                <w:noProof/>
                <w:webHidden/>
              </w:rPr>
              <w:t>19</w:t>
            </w:r>
            <w:r w:rsidR="00806602">
              <w:rPr>
                <w:noProof/>
                <w:webHidden/>
              </w:rPr>
              <w:fldChar w:fldCharType="end"/>
            </w:r>
          </w:hyperlink>
        </w:p>
        <w:p w14:paraId="42512D74" w14:textId="0F73226B" w:rsidR="00806602" w:rsidRDefault="00CA3206">
          <w:pPr>
            <w:pStyle w:val="TDC3"/>
            <w:tabs>
              <w:tab w:val="left" w:pos="1320"/>
              <w:tab w:val="right" w:leader="dot" w:pos="8494"/>
            </w:tabs>
            <w:rPr>
              <w:rFonts w:eastAsiaTheme="minorEastAsia"/>
              <w:noProof/>
              <w:lang w:val="es-ES" w:eastAsia="es-ES"/>
            </w:rPr>
          </w:pPr>
          <w:hyperlink w:anchor="_Toc445320339" w:history="1">
            <w:r w:rsidR="00806602" w:rsidRPr="00E74175">
              <w:rPr>
                <w:rStyle w:val="Hipervnculo"/>
                <w:noProof/>
              </w:rPr>
              <w:t>3.3.5</w:t>
            </w:r>
            <w:r w:rsidR="00806602">
              <w:rPr>
                <w:rFonts w:eastAsiaTheme="minorEastAsia"/>
                <w:noProof/>
                <w:lang w:val="es-ES" w:eastAsia="es-ES"/>
              </w:rPr>
              <w:tab/>
            </w:r>
            <w:r w:rsidR="00806602" w:rsidRPr="00E74175">
              <w:rPr>
                <w:rStyle w:val="Hipervnculo"/>
                <w:noProof/>
              </w:rPr>
              <w:t>Comparación de algoritmos</w:t>
            </w:r>
            <w:r w:rsidR="00806602">
              <w:rPr>
                <w:noProof/>
                <w:webHidden/>
              </w:rPr>
              <w:tab/>
            </w:r>
            <w:r w:rsidR="00806602">
              <w:rPr>
                <w:noProof/>
                <w:webHidden/>
              </w:rPr>
              <w:fldChar w:fldCharType="begin"/>
            </w:r>
            <w:r w:rsidR="00806602">
              <w:rPr>
                <w:noProof/>
                <w:webHidden/>
              </w:rPr>
              <w:instrText xml:space="preserve"> PAGEREF _Toc445320339 \h </w:instrText>
            </w:r>
            <w:r w:rsidR="00806602">
              <w:rPr>
                <w:noProof/>
                <w:webHidden/>
              </w:rPr>
            </w:r>
            <w:r w:rsidR="00806602">
              <w:rPr>
                <w:noProof/>
                <w:webHidden/>
              </w:rPr>
              <w:fldChar w:fldCharType="separate"/>
            </w:r>
            <w:r>
              <w:rPr>
                <w:noProof/>
                <w:webHidden/>
              </w:rPr>
              <w:t>20</w:t>
            </w:r>
            <w:r w:rsidR="00806602">
              <w:rPr>
                <w:noProof/>
                <w:webHidden/>
              </w:rPr>
              <w:fldChar w:fldCharType="end"/>
            </w:r>
          </w:hyperlink>
        </w:p>
        <w:p w14:paraId="3F499461" w14:textId="3B89FC9F" w:rsidR="00806602" w:rsidRDefault="00CA3206">
          <w:pPr>
            <w:pStyle w:val="TDC3"/>
            <w:tabs>
              <w:tab w:val="left" w:pos="1320"/>
              <w:tab w:val="right" w:leader="dot" w:pos="8494"/>
            </w:tabs>
            <w:rPr>
              <w:rFonts w:eastAsiaTheme="minorEastAsia"/>
              <w:noProof/>
              <w:lang w:val="es-ES" w:eastAsia="es-ES"/>
            </w:rPr>
          </w:pPr>
          <w:hyperlink w:anchor="_Toc445320340" w:history="1">
            <w:r w:rsidR="00806602" w:rsidRPr="00E74175">
              <w:rPr>
                <w:rStyle w:val="Hipervnculo"/>
                <w:noProof/>
              </w:rPr>
              <w:t>3.3.6</w:t>
            </w:r>
            <w:r w:rsidR="00806602">
              <w:rPr>
                <w:rFonts w:eastAsiaTheme="minorEastAsia"/>
                <w:noProof/>
                <w:lang w:val="es-ES" w:eastAsia="es-ES"/>
              </w:rPr>
              <w:tab/>
            </w:r>
            <w:r w:rsidR="00806602" w:rsidRPr="00E74175">
              <w:rPr>
                <w:rStyle w:val="Hipervnculo"/>
                <w:noProof/>
              </w:rPr>
              <w:t>El problema con los algoritmos de reconstrucción de superficies</w:t>
            </w:r>
            <w:r w:rsidR="00806602">
              <w:rPr>
                <w:noProof/>
                <w:webHidden/>
              </w:rPr>
              <w:tab/>
            </w:r>
            <w:r w:rsidR="00806602">
              <w:rPr>
                <w:noProof/>
                <w:webHidden/>
              </w:rPr>
              <w:fldChar w:fldCharType="begin"/>
            </w:r>
            <w:r w:rsidR="00806602">
              <w:rPr>
                <w:noProof/>
                <w:webHidden/>
              </w:rPr>
              <w:instrText xml:space="preserve"> PAGEREF _Toc445320340 \h </w:instrText>
            </w:r>
            <w:r w:rsidR="00806602">
              <w:rPr>
                <w:noProof/>
                <w:webHidden/>
              </w:rPr>
            </w:r>
            <w:r w:rsidR="00806602">
              <w:rPr>
                <w:noProof/>
                <w:webHidden/>
              </w:rPr>
              <w:fldChar w:fldCharType="separate"/>
            </w:r>
            <w:r>
              <w:rPr>
                <w:noProof/>
                <w:webHidden/>
              </w:rPr>
              <w:t>20</w:t>
            </w:r>
            <w:r w:rsidR="00806602">
              <w:rPr>
                <w:noProof/>
                <w:webHidden/>
              </w:rPr>
              <w:fldChar w:fldCharType="end"/>
            </w:r>
          </w:hyperlink>
        </w:p>
        <w:p w14:paraId="04CE33E5" w14:textId="094E743A" w:rsidR="00806602" w:rsidRDefault="00CA3206">
          <w:pPr>
            <w:pStyle w:val="TDC2"/>
            <w:tabs>
              <w:tab w:val="left" w:pos="880"/>
              <w:tab w:val="right" w:leader="dot" w:pos="8494"/>
            </w:tabs>
            <w:rPr>
              <w:rFonts w:eastAsiaTheme="minorEastAsia"/>
              <w:noProof/>
              <w:lang w:val="es-ES" w:eastAsia="es-ES"/>
            </w:rPr>
          </w:pPr>
          <w:hyperlink w:anchor="_Toc445320341" w:history="1">
            <w:r w:rsidR="00806602" w:rsidRPr="00E74175">
              <w:rPr>
                <w:rStyle w:val="Hipervnculo"/>
                <w:noProof/>
              </w:rPr>
              <w:t>3.4</w:t>
            </w:r>
            <w:r w:rsidR="00806602">
              <w:rPr>
                <w:rFonts w:eastAsiaTheme="minorEastAsia"/>
                <w:noProof/>
                <w:lang w:val="es-ES" w:eastAsia="es-ES"/>
              </w:rPr>
              <w:tab/>
            </w:r>
            <w:r w:rsidR="00806602" w:rsidRPr="00E74175">
              <w:rPr>
                <w:rStyle w:val="Hipervnculo"/>
                <w:noProof/>
              </w:rPr>
              <w:t>Malla de Polígonos</w:t>
            </w:r>
            <w:r w:rsidR="00806602">
              <w:rPr>
                <w:noProof/>
                <w:webHidden/>
              </w:rPr>
              <w:tab/>
            </w:r>
            <w:r w:rsidR="00806602">
              <w:rPr>
                <w:noProof/>
                <w:webHidden/>
              </w:rPr>
              <w:fldChar w:fldCharType="begin"/>
            </w:r>
            <w:r w:rsidR="00806602">
              <w:rPr>
                <w:noProof/>
                <w:webHidden/>
              </w:rPr>
              <w:instrText xml:space="preserve"> PAGEREF _Toc445320341 \h </w:instrText>
            </w:r>
            <w:r w:rsidR="00806602">
              <w:rPr>
                <w:noProof/>
                <w:webHidden/>
              </w:rPr>
            </w:r>
            <w:r w:rsidR="00806602">
              <w:rPr>
                <w:noProof/>
                <w:webHidden/>
              </w:rPr>
              <w:fldChar w:fldCharType="separate"/>
            </w:r>
            <w:r>
              <w:rPr>
                <w:noProof/>
                <w:webHidden/>
              </w:rPr>
              <w:t>21</w:t>
            </w:r>
            <w:r w:rsidR="00806602">
              <w:rPr>
                <w:noProof/>
                <w:webHidden/>
              </w:rPr>
              <w:fldChar w:fldCharType="end"/>
            </w:r>
          </w:hyperlink>
        </w:p>
        <w:p w14:paraId="75A985D2" w14:textId="6677A375" w:rsidR="00806602" w:rsidRDefault="00CA3206">
          <w:pPr>
            <w:pStyle w:val="TDC3"/>
            <w:tabs>
              <w:tab w:val="left" w:pos="1320"/>
              <w:tab w:val="right" w:leader="dot" w:pos="8494"/>
            </w:tabs>
            <w:rPr>
              <w:rFonts w:eastAsiaTheme="minorEastAsia"/>
              <w:noProof/>
              <w:lang w:val="es-ES" w:eastAsia="es-ES"/>
            </w:rPr>
          </w:pPr>
          <w:hyperlink w:anchor="_Toc445320342" w:history="1">
            <w:r w:rsidR="00806602" w:rsidRPr="00E74175">
              <w:rPr>
                <w:rStyle w:val="Hipervnculo"/>
                <w:noProof/>
              </w:rPr>
              <w:t>3.4.1</w:t>
            </w:r>
            <w:r w:rsidR="00806602">
              <w:rPr>
                <w:rFonts w:eastAsiaTheme="minorEastAsia"/>
                <w:noProof/>
                <w:lang w:val="es-ES" w:eastAsia="es-ES"/>
              </w:rPr>
              <w:tab/>
            </w:r>
            <w:r w:rsidR="00806602" w:rsidRPr="00E74175">
              <w:rPr>
                <w:rStyle w:val="Hipervnculo"/>
                <w:noProof/>
              </w:rPr>
              <w:t>Estructura de los datos</w:t>
            </w:r>
            <w:r w:rsidR="00806602">
              <w:rPr>
                <w:noProof/>
                <w:webHidden/>
              </w:rPr>
              <w:tab/>
            </w:r>
            <w:r w:rsidR="00806602">
              <w:rPr>
                <w:noProof/>
                <w:webHidden/>
              </w:rPr>
              <w:fldChar w:fldCharType="begin"/>
            </w:r>
            <w:r w:rsidR="00806602">
              <w:rPr>
                <w:noProof/>
                <w:webHidden/>
              </w:rPr>
              <w:instrText xml:space="preserve"> PAGEREF _Toc445320342 \h </w:instrText>
            </w:r>
            <w:r w:rsidR="00806602">
              <w:rPr>
                <w:noProof/>
                <w:webHidden/>
              </w:rPr>
            </w:r>
            <w:r w:rsidR="00806602">
              <w:rPr>
                <w:noProof/>
                <w:webHidden/>
              </w:rPr>
              <w:fldChar w:fldCharType="separate"/>
            </w:r>
            <w:r>
              <w:rPr>
                <w:noProof/>
                <w:webHidden/>
              </w:rPr>
              <w:t>21</w:t>
            </w:r>
            <w:r w:rsidR="00806602">
              <w:rPr>
                <w:noProof/>
                <w:webHidden/>
              </w:rPr>
              <w:fldChar w:fldCharType="end"/>
            </w:r>
          </w:hyperlink>
        </w:p>
        <w:p w14:paraId="037FBAE2" w14:textId="609BA119" w:rsidR="00806602" w:rsidRDefault="00CA3206">
          <w:pPr>
            <w:pStyle w:val="TDC3"/>
            <w:tabs>
              <w:tab w:val="left" w:pos="1320"/>
              <w:tab w:val="right" w:leader="dot" w:pos="8494"/>
            </w:tabs>
            <w:rPr>
              <w:rFonts w:eastAsiaTheme="minorEastAsia"/>
              <w:noProof/>
              <w:lang w:val="es-ES" w:eastAsia="es-ES"/>
            </w:rPr>
          </w:pPr>
          <w:hyperlink w:anchor="_Toc445320343" w:history="1">
            <w:r w:rsidR="00806602" w:rsidRPr="00E74175">
              <w:rPr>
                <w:rStyle w:val="Hipervnculo"/>
                <w:noProof/>
              </w:rPr>
              <w:t>3.4.2</w:t>
            </w:r>
            <w:r w:rsidR="00806602">
              <w:rPr>
                <w:rFonts w:eastAsiaTheme="minorEastAsia"/>
                <w:noProof/>
                <w:lang w:val="es-ES" w:eastAsia="es-ES"/>
              </w:rPr>
              <w:tab/>
            </w:r>
            <w:r w:rsidR="00806602" w:rsidRPr="00E74175">
              <w:rPr>
                <w:rStyle w:val="Hipervnculo"/>
                <w:noProof/>
              </w:rPr>
              <w:t>Malla de triángulos</w:t>
            </w:r>
            <w:r w:rsidR="00806602">
              <w:rPr>
                <w:noProof/>
                <w:webHidden/>
              </w:rPr>
              <w:tab/>
            </w:r>
            <w:r w:rsidR="00806602">
              <w:rPr>
                <w:noProof/>
                <w:webHidden/>
              </w:rPr>
              <w:fldChar w:fldCharType="begin"/>
            </w:r>
            <w:r w:rsidR="00806602">
              <w:rPr>
                <w:noProof/>
                <w:webHidden/>
              </w:rPr>
              <w:instrText xml:space="preserve"> PAGEREF _Toc445320343 \h </w:instrText>
            </w:r>
            <w:r w:rsidR="00806602">
              <w:rPr>
                <w:noProof/>
                <w:webHidden/>
              </w:rPr>
            </w:r>
            <w:r w:rsidR="00806602">
              <w:rPr>
                <w:noProof/>
                <w:webHidden/>
              </w:rPr>
              <w:fldChar w:fldCharType="separate"/>
            </w:r>
            <w:r>
              <w:rPr>
                <w:noProof/>
                <w:webHidden/>
              </w:rPr>
              <w:t>24</w:t>
            </w:r>
            <w:r w:rsidR="00806602">
              <w:rPr>
                <w:noProof/>
                <w:webHidden/>
              </w:rPr>
              <w:fldChar w:fldCharType="end"/>
            </w:r>
          </w:hyperlink>
        </w:p>
        <w:p w14:paraId="563131AA" w14:textId="48CCAE44" w:rsidR="00806602" w:rsidRDefault="00CA3206">
          <w:pPr>
            <w:pStyle w:val="TDC2"/>
            <w:tabs>
              <w:tab w:val="left" w:pos="880"/>
              <w:tab w:val="right" w:leader="dot" w:pos="8494"/>
            </w:tabs>
            <w:rPr>
              <w:rFonts w:eastAsiaTheme="minorEastAsia"/>
              <w:noProof/>
              <w:lang w:val="es-ES" w:eastAsia="es-ES"/>
            </w:rPr>
          </w:pPr>
          <w:hyperlink w:anchor="_Toc445320344" w:history="1">
            <w:r w:rsidR="00806602" w:rsidRPr="00E74175">
              <w:rPr>
                <w:rStyle w:val="Hipervnculo"/>
                <w:noProof/>
              </w:rPr>
              <w:t>3.5</w:t>
            </w:r>
            <w:r w:rsidR="00806602">
              <w:rPr>
                <w:rFonts w:eastAsiaTheme="minorEastAsia"/>
                <w:noProof/>
                <w:lang w:val="es-ES" w:eastAsia="es-ES"/>
              </w:rPr>
              <w:tab/>
            </w:r>
            <w:r w:rsidR="00806602" w:rsidRPr="00E74175">
              <w:rPr>
                <w:rStyle w:val="Hipervnculo"/>
                <w:noProof/>
              </w:rPr>
              <w:t>Texturización</w:t>
            </w:r>
            <w:r w:rsidR="00806602">
              <w:rPr>
                <w:noProof/>
                <w:webHidden/>
              </w:rPr>
              <w:tab/>
            </w:r>
            <w:r w:rsidR="00806602">
              <w:rPr>
                <w:noProof/>
                <w:webHidden/>
              </w:rPr>
              <w:fldChar w:fldCharType="begin"/>
            </w:r>
            <w:r w:rsidR="00806602">
              <w:rPr>
                <w:noProof/>
                <w:webHidden/>
              </w:rPr>
              <w:instrText xml:space="preserve"> PAGEREF _Toc445320344 \h </w:instrText>
            </w:r>
            <w:r w:rsidR="00806602">
              <w:rPr>
                <w:noProof/>
                <w:webHidden/>
              </w:rPr>
            </w:r>
            <w:r w:rsidR="00806602">
              <w:rPr>
                <w:noProof/>
                <w:webHidden/>
              </w:rPr>
              <w:fldChar w:fldCharType="separate"/>
            </w:r>
            <w:r>
              <w:rPr>
                <w:noProof/>
                <w:webHidden/>
              </w:rPr>
              <w:t>25</w:t>
            </w:r>
            <w:r w:rsidR="00806602">
              <w:rPr>
                <w:noProof/>
                <w:webHidden/>
              </w:rPr>
              <w:fldChar w:fldCharType="end"/>
            </w:r>
          </w:hyperlink>
        </w:p>
        <w:p w14:paraId="384B1E20" w14:textId="7304BEBD" w:rsidR="00806602" w:rsidRDefault="00CA3206">
          <w:pPr>
            <w:pStyle w:val="TDC3"/>
            <w:tabs>
              <w:tab w:val="left" w:pos="1320"/>
              <w:tab w:val="right" w:leader="dot" w:pos="8494"/>
            </w:tabs>
            <w:rPr>
              <w:rFonts w:eastAsiaTheme="minorEastAsia"/>
              <w:noProof/>
              <w:lang w:val="es-ES" w:eastAsia="es-ES"/>
            </w:rPr>
          </w:pPr>
          <w:hyperlink w:anchor="_Toc445320345" w:history="1">
            <w:r w:rsidR="00806602" w:rsidRPr="00E74175">
              <w:rPr>
                <w:rStyle w:val="Hipervnculo"/>
                <w:noProof/>
              </w:rPr>
              <w:t>3.5.1</w:t>
            </w:r>
            <w:r w:rsidR="00806602">
              <w:rPr>
                <w:rFonts w:eastAsiaTheme="minorEastAsia"/>
                <w:noProof/>
                <w:lang w:val="es-ES" w:eastAsia="es-ES"/>
              </w:rPr>
              <w:tab/>
            </w:r>
            <w:r w:rsidR="00806602" w:rsidRPr="00E74175">
              <w:rPr>
                <w:rStyle w:val="Hipervnculo"/>
                <w:noProof/>
              </w:rPr>
              <w:t>Técnicas de texturización</w:t>
            </w:r>
            <w:r w:rsidR="00806602">
              <w:rPr>
                <w:noProof/>
                <w:webHidden/>
              </w:rPr>
              <w:tab/>
            </w:r>
            <w:r w:rsidR="00806602">
              <w:rPr>
                <w:noProof/>
                <w:webHidden/>
              </w:rPr>
              <w:fldChar w:fldCharType="begin"/>
            </w:r>
            <w:r w:rsidR="00806602">
              <w:rPr>
                <w:noProof/>
                <w:webHidden/>
              </w:rPr>
              <w:instrText xml:space="preserve"> PAGEREF _Toc445320345 \h </w:instrText>
            </w:r>
            <w:r w:rsidR="00806602">
              <w:rPr>
                <w:noProof/>
                <w:webHidden/>
              </w:rPr>
            </w:r>
            <w:r w:rsidR="00806602">
              <w:rPr>
                <w:noProof/>
                <w:webHidden/>
              </w:rPr>
              <w:fldChar w:fldCharType="separate"/>
            </w:r>
            <w:r>
              <w:rPr>
                <w:noProof/>
                <w:webHidden/>
              </w:rPr>
              <w:t>26</w:t>
            </w:r>
            <w:r w:rsidR="00806602">
              <w:rPr>
                <w:noProof/>
                <w:webHidden/>
              </w:rPr>
              <w:fldChar w:fldCharType="end"/>
            </w:r>
          </w:hyperlink>
        </w:p>
        <w:p w14:paraId="34CF8386" w14:textId="28E68FDE" w:rsidR="00806602" w:rsidRDefault="00CA3206">
          <w:pPr>
            <w:pStyle w:val="TDC2"/>
            <w:tabs>
              <w:tab w:val="left" w:pos="880"/>
              <w:tab w:val="right" w:leader="dot" w:pos="8494"/>
            </w:tabs>
            <w:rPr>
              <w:rFonts w:eastAsiaTheme="minorEastAsia"/>
              <w:noProof/>
              <w:lang w:val="es-ES" w:eastAsia="es-ES"/>
            </w:rPr>
          </w:pPr>
          <w:hyperlink w:anchor="_Toc445320346" w:history="1">
            <w:r w:rsidR="00806602" w:rsidRPr="00E74175">
              <w:rPr>
                <w:rStyle w:val="Hipervnculo"/>
                <w:noProof/>
              </w:rPr>
              <w:t>3.6</w:t>
            </w:r>
            <w:r w:rsidR="00806602">
              <w:rPr>
                <w:rFonts w:eastAsiaTheme="minorEastAsia"/>
                <w:noProof/>
                <w:lang w:val="es-ES" w:eastAsia="es-ES"/>
              </w:rPr>
              <w:tab/>
            </w:r>
            <w:r w:rsidR="00806602" w:rsidRPr="00E74175">
              <w:rPr>
                <w:rStyle w:val="Hipervnculo"/>
                <w:noProof/>
              </w:rPr>
              <w:t>Programación con GPU</w:t>
            </w:r>
            <w:r w:rsidR="00806602">
              <w:rPr>
                <w:noProof/>
                <w:webHidden/>
              </w:rPr>
              <w:tab/>
            </w:r>
            <w:r w:rsidR="00806602">
              <w:rPr>
                <w:noProof/>
                <w:webHidden/>
              </w:rPr>
              <w:fldChar w:fldCharType="begin"/>
            </w:r>
            <w:r w:rsidR="00806602">
              <w:rPr>
                <w:noProof/>
                <w:webHidden/>
              </w:rPr>
              <w:instrText xml:space="preserve"> PAGEREF _Toc445320346 \h </w:instrText>
            </w:r>
            <w:r w:rsidR="00806602">
              <w:rPr>
                <w:noProof/>
                <w:webHidden/>
              </w:rPr>
            </w:r>
            <w:r w:rsidR="00806602">
              <w:rPr>
                <w:noProof/>
                <w:webHidden/>
              </w:rPr>
              <w:fldChar w:fldCharType="separate"/>
            </w:r>
            <w:r>
              <w:rPr>
                <w:noProof/>
                <w:webHidden/>
              </w:rPr>
              <w:t>30</w:t>
            </w:r>
            <w:r w:rsidR="00806602">
              <w:rPr>
                <w:noProof/>
                <w:webHidden/>
              </w:rPr>
              <w:fldChar w:fldCharType="end"/>
            </w:r>
          </w:hyperlink>
        </w:p>
        <w:p w14:paraId="17F5739D" w14:textId="54A68B5B" w:rsidR="00806602" w:rsidRDefault="00CA3206">
          <w:pPr>
            <w:pStyle w:val="TDC2"/>
            <w:tabs>
              <w:tab w:val="left" w:pos="880"/>
              <w:tab w:val="right" w:leader="dot" w:pos="8494"/>
            </w:tabs>
            <w:rPr>
              <w:rFonts w:eastAsiaTheme="minorEastAsia"/>
              <w:noProof/>
              <w:lang w:val="es-ES" w:eastAsia="es-ES"/>
            </w:rPr>
          </w:pPr>
          <w:hyperlink w:anchor="_Toc445320347" w:history="1">
            <w:r w:rsidR="00806602" w:rsidRPr="00E74175">
              <w:rPr>
                <w:rStyle w:val="Hipervnculo"/>
                <w:noProof/>
              </w:rPr>
              <w:t>3.7</w:t>
            </w:r>
            <w:r w:rsidR="00806602">
              <w:rPr>
                <w:rFonts w:eastAsiaTheme="minorEastAsia"/>
                <w:noProof/>
                <w:lang w:val="es-ES" w:eastAsia="es-ES"/>
              </w:rPr>
              <w:tab/>
            </w:r>
            <w:r w:rsidR="00806602" w:rsidRPr="00E74175">
              <w:rPr>
                <w:rStyle w:val="Hipervnculo"/>
                <w:noProof/>
              </w:rPr>
              <w:t>Plataformas evaluadas</w:t>
            </w:r>
            <w:r w:rsidR="00806602">
              <w:rPr>
                <w:noProof/>
                <w:webHidden/>
              </w:rPr>
              <w:tab/>
            </w:r>
            <w:r w:rsidR="00806602">
              <w:rPr>
                <w:noProof/>
                <w:webHidden/>
              </w:rPr>
              <w:fldChar w:fldCharType="begin"/>
            </w:r>
            <w:r w:rsidR="00806602">
              <w:rPr>
                <w:noProof/>
                <w:webHidden/>
              </w:rPr>
              <w:instrText xml:space="preserve"> PAGEREF _Toc445320347 \h </w:instrText>
            </w:r>
            <w:r w:rsidR="00806602">
              <w:rPr>
                <w:noProof/>
                <w:webHidden/>
              </w:rPr>
            </w:r>
            <w:r w:rsidR="00806602">
              <w:rPr>
                <w:noProof/>
                <w:webHidden/>
              </w:rPr>
              <w:fldChar w:fldCharType="separate"/>
            </w:r>
            <w:r>
              <w:rPr>
                <w:noProof/>
                <w:webHidden/>
              </w:rPr>
              <w:t>31</w:t>
            </w:r>
            <w:r w:rsidR="00806602">
              <w:rPr>
                <w:noProof/>
                <w:webHidden/>
              </w:rPr>
              <w:fldChar w:fldCharType="end"/>
            </w:r>
          </w:hyperlink>
        </w:p>
        <w:p w14:paraId="3E610FE6" w14:textId="021CDDCB" w:rsidR="00806602" w:rsidRDefault="00CA3206">
          <w:pPr>
            <w:pStyle w:val="TDC2"/>
            <w:tabs>
              <w:tab w:val="left" w:pos="880"/>
              <w:tab w:val="right" w:leader="dot" w:pos="8494"/>
            </w:tabs>
            <w:rPr>
              <w:rFonts w:eastAsiaTheme="minorEastAsia"/>
              <w:noProof/>
              <w:lang w:val="es-ES" w:eastAsia="es-ES"/>
            </w:rPr>
          </w:pPr>
          <w:hyperlink w:anchor="_Toc445320348" w:history="1">
            <w:r w:rsidR="00806602" w:rsidRPr="00E74175">
              <w:rPr>
                <w:rStyle w:val="Hipervnculo"/>
                <w:noProof/>
              </w:rPr>
              <w:t>3.8</w:t>
            </w:r>
            <w:r w:rsidR="00806602">
              <w:rPr>
                <w:rFonts w:eastAsiaTheme="minorEastAsia"/>
                <w:noProof/>
                <w:lang w:val="es-ES" w:eastAsia="es-ES"/>
              </w:rPr>
              <w:tab/>
            </w:r>
            <w:r w:rsidR="00806602" w:rsidRPr="00E74175">
              <w:rPr>
                <w:rStyle w:val="Hipervnculo"/>
                <w:noProof/>
              </w:rPr>
              <w:t>OpenNI</w:t>
            </w:r>
            <w:r w:rsidR="00806602">
              <w:rPr>
                <w:noProof/>
                <w:webHidden/>
              </w:rPr>
              <w:tab/>
            </w:r>
            <w:r w:rsidR="00806602">
              <w:rPr>
                <w:noProof/>
                <w:webHidden/>
              </w:rPr>
              <w:fldChar w:fldCharType="begin"/>
            </w:r>
            <w:r w:rsidR="00806602">
              <w:rPr>
                <w:noProof/>
                <w:webHidden/>
              </w:rPr>
              <w:instrText xml:space="preserve"> PAGEREF _Toc445320348 \h </w:instrText>
            </w:r>
            <w:r w:rsidR="00806602">
              <w:rPr>
                <w:noProof/>
                <w:webHidden/>
              </w:rPr>
            </w:r>
            <w:r w:rsidR="00806602">
              <w:rPr>
                <w:noProof/>
                <w:webHidden/>
              </w:rPr>
              <w:fldChar w:fldCharType="separate"/>
            </w:r>
            <w:r>
              <w:rPr>
                <w:noProof/>
                <w:webHidden/>
              </w:rPr>
              <w:t>32</w:t>
            </w:r>
            <w:r w:rsidR="00806602">
              <w:rPr>
                <w:noProof/>
                <w:webHidden/>
              </w:rPr>
              <w:fldChar w:fldCharType="end"/>
            </w:r>
          </w:hyperlink>
        </w:p>
        <w:p w14:paraId="2CABB76F" w14:textId="38EA5E60" w:rsidR="00806602" w:rsidRDefault="00CA3206">
          <w:pPr>
            <w:pStyle w:val="TDC2"/>
            <w:tabs>
              <w:tab w:val="left" w:pos="880"/>
              <w:tab w:val="right" w:leader="dot" w:pos="8494"/>
            </w:tabs>
            <w:rPr>
              <w:rFonts w:eastAsiaTheme="minorEastAsia"/>
              <w:noProof/>
              <w:lang w:val="es-ES" w:eastAsia="es-ES"/>
            </w:rPr>
          </w:pPr>
          <w:hyperlink w:anchor="_Toc445320349" w:history="1">
            <w:r w:rsidR="00806602" w:rsidRPr="00E74175">
              <w:rPr>
                <w:rStyle w:val="Hipervnculo"/>
                <w:noProof/>
                <w:lang w:val="en-US"/>
              </w:rPr>
              <w:t>3.9</w:t>
            </w:r>
            <w:r w:rsidR="00806602">
              <w:rPr>
                <w:rFonts w:eastAsiaTheme="minorEastAsia"/>
                <w:noProof/>
                <w:lang w:val="es-ES" w:eastAsia="es-ES"/>
              </w:rPr>
              <w:tab/>
            </w:r>
            <w:r w:rsidR="00806602" w:rsidRPr="00E74175">
              <w:rPr>
                <w:rStyle w:val="Hipervnculo"/>
                <w:noProof/>
                <w:lang w:val="en-US"/>
              </w:rPr>
              <w:t>VCG Library (Visualization and Computer Graphics Library)</w:t>
            </w:r>
            <w:r w:rsidR="00806602">
              <w:rPr>
                <w:noProof/>
                <w:webHidden/>
              </w:rPr>
              <w:tab/>
            </w:r>
            <w:r w:rsidR="00806602">
              <w:rPr>
                <w:noProof/>
                <w:webHidden/>
              </w:rPr>
              <w:fldChar w:fldCharType="begin"/>
            </w:r>
            <w:r w:rsidR="00806602">
              <w:rPr>
                <w:noProof/>
                <w:webHidden/>
              </w:rPr>
              <w:instrText xml:space="preserve"> PAGEREF _Toc445320349 \h </w:instrText>
            </w:r>
            <w:r w:rsidR="00806602">
              <w:rPr>
                <w:noProof/>
                <w:webHidden/>
              </w:rPr>
            </w:r>
            <w:r w:rsidR="00806602">
              <w:rPr>
                <w:noProof/>
                <w:webHidden/>
              </w:rPr>
              <w:fldChar w:fldCharType="separate"/>
            </w:r>
            <w:r>
              <w:rPr>
                <w:noProof/>
                <w:webHidden/>
              </w:rPr>
              <w:t>32</w:t>
            </w:r>
            <w:r w:rsidR="00806602">
              <w:rPr>
                <w:noProof/>
                <w:webHidden/>
              </w:rPr>
              <w:fldChar w:fldCharType="end"/>
            </w:r>
          </w:hyperlink>
        </w:p>
        <w:p w14:paraId="52A8DEBC" w14:textId="59674C41" w:rsidR="00806602" w:rsidRDefault="00CA3206">
          <w:pPr>
            <w:pStyle w:val="TDC2"/>
            <w:tabs>
              <w:tab w:val="left" w:pos="880"/>
              <w:tab w:val="right" w:leader="dot" w:pos="8494"/>
            </w:tabs>
            <w:rPr>
              <w:rFonts w:eastAsiaTheme="minorEastAsia"/>
              <w:noProof/>
              <w:lang w:val="es-ES" w:eastAsia="es-ES"/>
            </w:rPr>
          </w:pPr>
          <w:hyperlink w:anchor="_Toc445320350" w:history="1">
            <w:r w:rsidR="00806602" w:rsidRPr="00E74175">
              <w:rPr>
                <w:rStyle w:val="Hipervnculo"/>
                <w:noProof/>
                <w:lang w:val="es-ES"/>
              </w:rPr>
              <w:t>3.10</w:t>
            </w:r>
            <w:r w:rsidR="00806602">
              <w:rPr>
                <w:rFonts w:eastAsiaTheme="minorEastAsia"/>
                <w:noProof/>
                <w:lang w:val="es-ES" w:eastAsia="es-ES"/>
              </w:rPr>
              <w:tab/>
            </w:r>
            <w:r w:rsidR="00806602" w:rsidRPr="00E74175">
              <w:rPr>
                <w:rStyle w:val="Hipervnculo"/>
                <w:noProof/>
                <w:lang w:val="es-ES"/>
              </w:rPr>
              <w:t>PCL (Point Cloud Library)</w:t>
            </w:r>
            <w:r w:rsidR="00806602">
              <w:rPr>
                <w:noProof/>
                <w:webHidden/>
              </w:rPr>
              <w:tab/>
            </w:r>
            <w:r w:rsidR="00806602">
              <w:rPr>
                <w:noProof/>
                <w:webHidden/>
              </w:rPr>
              <w:fldChar w:fldCharType="begin"/>
            </w:r>
            <w:r w:rsidR="00806602">
              <w:rPr>
                <w:noProof/>
                <w:webHidden/>
              </w:rPr>
              <w:instrText xml:space="preserve"> PAGEREF _Toc445320350 \h </w:instrText>
            </w:r>
            <w:r w:rsidR="00806602">
              <w:rPr>
                <w:noProof/>
                <w:webHidden/>
              </w:rPr>
            </w:r>
            <w:r w:rsidR="00806602">
              <w:rPr>
                <w:noProof/>
                <w:webHidden/>
              </w:rPr>
              <w:fldChar w:fldCharType="separate"/>
            </w:r>
            <w:r>
              <w:rPr>
                <w:noProof/>
                <w:webHidden/>
              </w:rPr>
              <w:t>33</w:t>
            </w:r>
            <w:r w:rsidR="00806602">
              <w:rPr>
                <w:noProof/>
                <w:webHidden/>
              </w:rPr>
              <w:fldChar w:fldCharType="end"/>
            </w:r>
          </w:hyperlink>
        </w:p>
        <w:p w14:paraId="3375C217" w14:textId="652CED0C" w:rsidR="00806602" w:rsidRDefault="00CA3206">
          <w:pPr>
            <w:pStyle w:val="TDC1"/>
            <w:tabs>
              <w:tab w:val="left" w:pos="440"/>
            </w:tabs>
            <w:rPr>
              <w:rFonts w:eastAsiaTheme="minorEastAsia"/>
              <w:noProof/>
              <w:lang w:val="es-ES" w:eastAsia="es-ES"/>
            </w:rPr>
          </w:pPr>
          <w:hyperlink w:anchor="_Toc445320369" w:history="1">
            <w:r w:rsidR="00806602" w:rsidRPr="00E74175">
              <w:rPr>
                <w:rStyle w:val="Hipervnculo"/>
                <w:noProof/>
              </w:rPr>
              <w:t>4</w:t>
            </w:r>
            <w:r w:rsidR="00806602">
              <w:rPr>
                <w:rFonts w:eastAsiaTheme="minorEastAsia"/>
                <w:noProof/>
                <w:lang w:val="es-ES" w:eastAsia="es-ES"/>
              </w:rPr>
              <w:tab/>
            </w:r>
            <w:r w:rsidR="00806602" w:rsidRPr="00E74175">
              <w:rPr>
                <w:rStyle w:val="Hipervnculo"/>
                <w:noProof/>
              </w:rPr>
              <w:t>Solución propuesta</w:t>
            </w:r>
            <w:r w:rsidR="00806602">
              <w:rPr>
                <w:noProof/>
                <w:webHidden/>
              </w:rPr>
              <w:tab/>
            </w:r>
            <w:r w:rsidR="00806602">
              <w:rPr>
                <w:noProof/>
                <w:webHidden/>
              </w:rPr>
              <w:fldChar w:fldCharType="begin"/>
            </w:r>
            <w:r w:rsidR="00806602">
              <w:rPr>
                <w:noProof/>
                <w:webHidden/>
              </w:rPr>
              <w:instrText xml:space="preserve"> PAGEREF _Toc445320369 \h </w:instrText>
            </w:r>
            <w:r w:rsidR="00806602">
              <w:rPr>
                <w:noProof/>
                <w:webHidden/>
              </w:rPr>
              <w:fldChar w:fldCharType="separate"/>
            </w:r>
            <w:r>
              <w:rPr>
                <w:b/>
                <w:bCs/>
                <w:noProof/>
                <w:webHidden/>
                <w:lang w:val="es-ES"/>
              </w:rPr>
              <w:t>¡Error! Marcador no definido.</w:t>
            </w:r>
            <w:r w:rsidR="00806602">
              <w:rPr>
                <w:noProof/>
                <w:webHidden/>
              </w:rPr>
              <w:fldChar w:fldCharType="end"/>
            </w:r>
          </w:hyperlink>
        </w:p>
        <w:p w14:paraId="47A3C67E" w14:textId="0B974A33" w:rsidR="00806602" w:rsidRDefault="00CA3206">
          <w:pPr>
            <w:pStyle w:val="TDC2"/>
            <w:tabs>
              <w:tab w:val="left" w:pos="880"/>
              <w:tab w:val="right" w:leader="dot" w:pos="8494"/>
            </w:tabs>
            <w:rPr>
              <w:rFonts w:eastAsiaTheme="minorEastAsia"/>
              <w:noProof/>
              <w:lang w:val="es-ES" w:eastAsia="es-ES"/>
            </w:rPr>
          </w:pPr>
          <w:hyperlink w:anchor="_Toc445320370" w:history="1">
            <w:r w:rsidR="00806602" w:rsidRPr="00E74175">
              <w:rPr>
                <w:rStyle w:val="Hipervnculo"/>
                <w:noProof/>
              </w:rPr>
              <w:t>4.1</w:t>
            </w:r>
            <w:r w:rsidR="00806602">
              <w:rPr>
                <w:rFonts w:eastAsiaTheme="minorEastAsia"/>
                <w:noProof/>
                <w:lang w:val="es-ES" w:eastAsia="es-ES"/>
              </w:rPr>
              <w:tab/>
            </w:r>
            <w:r w:rsidR="00806602" w:rsidRPr="00E74175">
              <w:rPr>
                <w:rStyle w:val="Hipervnculo"/>
                <w:noProof/>
              </w:rPr>
              <w:t>Arquitectura</w:t>
            </w:r>
            <w:r w:rsidR="00806602">
              <w:rPr>
                <w:noProof/>
                <w:webHidden/>
              </w:rPr>
              <w:tab/>
            </w:r>
            <w:r w:rsidR="00806602">
              <w:rPr>
                <w:noProof/>
                <w:webHidden/>
              </w:rPr>
              <w:fldChar w:fldCharType="begin"/>
            </w:r>
            <w:r w:rsidR="00806602">
              <w:rPr>
                <w:noProof/>
                <w:webHidden/>
              </w:rPr>
              <w:instrText xml:space="preserve"> PAGEREF _Toc445320370 \h </w:instrText>
            </w:r>
            <w:r w:rsidR="00806602">
              <w:rPr>
                <w:noProof/>
                <w:webHidden/>
              </w:rPr>
            </w:r>
            <w:r w:rsidR="00806602">
              <w:rPr>
                <w:noProof/>
                <w:webHidden/>
              </w:rPr>
              <w:fldChar w:fldCharType="separate"/>
            </w:r>
            <w:r>
              <w:rPr>
                <w:noProof/>
                <w:webHidden/>
              </w:rPr>
              <w:t>35</w:t>
            </w:r>
            <w:r w:rsidR="00806602">
              <w:rPr>
                <w:noProof/>
                <w:webHidden/>
              </w:rPr>
              <w:fldChar w:fldCharType="end"/>
            </w:r>
          </w:hyperlink>
        </w:p>
        <w:p w14:paraId="7102BD51" w14:textId="7AF4271D" w:rsidR="00806602" w:rsidRDefault="00CA3206">
          <w:pPr>
            <w:pStyle w:val="TDC3"/>
            <w:tabs>
              <w:tab w:val="left" w:pos="1320"/>
              <w:tab w:val="right" w:leader="dot" w:pos="8494"/>
            </w:tabs>
            <w:rPr>
              <w:rFonts w:eastAsiaTheme="minorEastAsia"/>
              <w:noProof/>
              <w:lang w:val="es-ES" w:eastAsia="es-ES"/>
            </w:rPr>
          </w:pPr>
          <w:hyperlink w:anchor="_Toc445320371" w:history="1">
            <w:r w:rsidR="00806602" w:rsidRPr="00E74175">
              <w:rPr>
                <w:rStyle w:val="Hipervnculo"/>
                <w:noProof/>
              </w:rPr>
              <w:t>4.1.1</w:t>
            </w:r>
            <w:r w:rsidR="00806602">
              <w:rPr>
                <w:rFonts w:eastAsiaTheme="minorEastAsia"/>
                <w:noProof/>
                <w:lang w:val="es-ES" w:eastAsia="es-ES"/>
              </w:rPr>
              <w:tab/>
            </w:r>
            <w:r w:rsidR="00806602" w:rsidRPr="00E74175">
              <w:rPr>
                <w:rStyle w:val="Hipervnculo"/>
                <w:noProof/>
              </w:rPr>
              <w:t>Componentes del sistema</w:t>
            </w:r>
            <w:r w:rsidR="00806602">
              <w:rPr>
                <w:noProof/>
                <w:webHidden/>
              </w:rPr>
              <w:tab/>
            </w:r>
            <w:r w:rsidR="00806602">
              <w:rPr>
                <w:noProof/>
                <w:webHidden/>
              </w:rPr>
              <w:fldChar w:fldCharType="begin"/>
            </w:r>
            <w:r w:rsidR="00806602">
              <w:rPr>
                <w:noProof/>
                <w:webHidden/>
              </w:rPr>
              <w:instrText xml:space="preserve"> PAGEREF _Toc445320371 \h </w:instrText>
            </w:r>
            <w:r w:rsidR="00806602">
              <w:rPr>
                <w:noProof/>
                <w:webHidden/>
              </w:rPr>
            </w:r>
            <w:r w:rsidR="00806602">
              <w:rPr>
                <w:noProof/>
                <w:webHidden/>
              </w:rPr>
              <w:fldChar w:fldCharType="separate"/>
            </w:r>
            <w:r>
              <w:rPr>
                <w:noProof/>
                <w:webHidden/>
              </w:rPr>
              <w:t>36</w:t>
            </w:r>
            <w:r w:rsidR="00806602">
              <w:rPr>
                <w:noProof/>
                <w:webHidden/>
              </w:rPr>
              <w:fldChar w:fldCharType="end"/>
            </w:r>
          </w:hyperlink>
        </w:p>
        <w:p w14:paraId="1125BBB3" w14:textId="66ECBC71" w:rsidR="00806602" w:rsidRDefault="00CA3206">
          <w:pPr>
            <w:pStyle w:val="TDC3"/>
            <w:tabs>
              <w:tab w:val="left" w:pos="1320"/>
              <w:tab w:val="right" w:leader="dot" w:pos="8494"/>
            </w:tabs>
            <w:rPr>
              <w:rFonts w:eastAsiaTheme="minorEastAsia"/>
              <w:noProof/>
              <w:lang w:val="es-ES" w:eastAsia="es-ES"/>
            </w:rPr>
          </w:pPr>
          <w:hyperlink w:anchor="_Toc445320372" w:history="1">
            <w:r w:rsidR="00806602" w:rsidRPr="00E74175">
              <w:rPr>
                <w:rStyle w:val="Hipervnculo"/>
                <w:noProof/>
              </w:rPr>
              <w:t>4.1.2</w:t>
            </w:r>
            <w:r w:rsidR="00806602">
              <w:rPr>
                <w:rFonts w:eastAsiaTheme="minorEastAsia"/>
                <w:noProof/>
                <w:lang w:val="es-ES" w:eastAsia="es-ES"/>
              </w:rPr>
              <w:tab/>
            </w:r>
            <w:r w:rsidR="00806602" w:rsidRPr="00E74175">
              <w:rPr>
                <w:rStyle w:val="Hipervnculo"/>
                <w:noProof/>
              </w:rPr>
              <w:t>Característica modular del sistema</w:t>
            </w:r>
            <w:r w:rsidR="00806602">
              <w:rPr>
                <w:noProof/>
                <w:webHidden/>
              </w:rPr>
              <w:tab/>
            </w:r>
            <w:r w:rsidR="00806602">
              <w:rPr>
                <w:noProof/>
                <w:webHidden/>
              </w:rPr>
              <w:fldChar w:fldCharType="begin"/>
            </w:r>
            <w:r w:rsidR="00806602">
              <w:rPr>
                <w:noProof/>
                <w:webHidden/>
              </w:rPr>
              <w:instrText xml:space="preserve"> PAGEREF _Toc445320372 \h </w:instrText>
            </w:r>
            <w:r w:rsidR="00806602">
              <w:rPr>
                <w:noProof/>
                <w:webHidden/>
              </w:rPr>
            </w:r>
            <w:r w:rsidR="00806602">
              <w:rPr>
                <w:noProof/>
                <w:webHidden/>
              </w:rPr>
              <w:fldChar w:fldCharType="separate"/>
            </w:r>
            <w:r>
              <w:rPr>
                <w:noProof/>
                <w:webHidden/>
              </w:rPr>
              <w:t>37</w:t>
            </w:r>
            <w:r w:rsidR="00806602">
              <w:rPr>
                <w:noProof/>
                <w:webHidden/>
              </w:rPr>
              <w:fldChar w:fldCharType="end"/>
            </w:r>
          </w:hyperlink>
        </w:p>
        <w:p w14:paraId="6F9E6B76" w14:textId="3B875E90" w:rsidR="00806602" w:rsidRDefault="00CA3206">
          <w:pPr>
            <w:pStyle w:val="TDC2"/>
            <w:tabs>
              <w:tab w:val="left" w:pos="880"/>
              <w:tab w:val="right" w:leader="dot" w:pos="8494"/>
            </w:tabs>
            <w:rPr>
              <w:rFonts w:eastAsiaTheme="minorEastAsia"/>
              <w:noProof/>
              <w:lang w:val="es-ES" w:eastAsia="es-ES"/>
            </w:rPr>
          </w:pPr>
          <w:hyperlink w:anchor="_Toc445320377" w:history="1">
            <w:r w:rsidR="00806602" w:rsidRPr="00E74175">
              <w:rPr>
                <w:rStyle w:val="Hipervnculo"/>
                <w:noProof/>
              </w:rPr>
              <w:t>4.2</w:t>
            </w:r>
            <w:r w:rsidR="00806602">
              <w:rPr>
                <w:rFonts w:eastAsiaTheme="minorEastAsia"/>
                <w:noProof/>
                <w:lang w:val="es-ES" w:eastAsia="es-ES"/>
              </w:rPr>
              <w:tab/>
            </w:r>
            <w:r w:rsidR="00806602" w:rsidRPr="00E74175">
              <w:rPr>
                <w:rStyle w:val="Hipervnculo"/>
                <w:noProof/>
              </w:rPr>
              <w:t>Implementación</w:t>
            </w:r>
            <w:r w:rsidR="00806602">
              <w:rPr>
                <w:noProof/>
                <w:webHidden/>
              </w:rPr>
              <w:tab/>
            </w:r>
            <w:r w:rsidR="00806602">
              <w:rPr>
                <w:noProof/>
                <w:webHidden/>
              </w:rPr>
              <w:fldChar w:fldCharType="begin"/>
            </w:r>
            <w:r w:rsidR="00806602">
              <w:rPr>
                <w:noProof/>
                <w:webHidden/>
              </w:rPr>
              <w:instrText xml:space="preserve"> PAGEREF _Toc445320377 \h </w:instrText>
            </w:r>
            <w:r w:rsidR="00806602">
              <w:rPr>
                <w:noProof/>
                <w:webHidden/>
              </w:rPr>
            </w:r>
            <w:r w:rsidR="00806602">
              <w:rPr>
                <w:noProof/>
                <w:webHidden/>
              </w:rPr>
              <w:fldChar w:fldCharType="separate"/>
            </w:r>
            <w:r>
              <w:rPr>
                <w:noProof/>
                <w:webHidden/>
              </w:rPr>
              <w:t>39</w:t>
            </w:r>
            <w:r w:rsidR="00806602">
              <w:rPr>
                <w:noProof/>
                <w:webHidden/>
              </w:rPr>
              <w:fldChar w:fldCharType="end"/>
            </w:r>
          </w:hyperlink>
        </w:p>
        <w:p w14:paraId="2B8D78DE" w14:textId="5F027718" w:rsidR="00806602" w:rsidRDefault="00CA3206">
          <w:pPr>
            <w:pStyle w:val="TDC3"/>
            <w:tabs>
              <w:tab w:val="left" w:pos="1320"/>
              <w:tab w:val="right" w:leader="dot" w:pos="8494"/>
            </w:tabs>
            <w:rPr>
              <w:rFonts w:eastAsiaTheme="minorEastAsia"/>
              <w:noProof/>
              <w:lang w:val="es-ES" w:eastAsia="es-ES"/>
            </w:rPr>
          </w:pPr>
          <w:hyperlink w:anchor="_Toc445320378" w:history="1">
            <w:r w:rsidR="00806602" w:rsidRPr="00E74175">
              <w:rPr>
                <w:rStyle w:val="Hipervnculo"/>
                <w:noProof/>
              </w:rPr>
              <w:t>4.2.1</w:t>
            </w:r>
            <w:r w:rsidR="00806602">
              <w:rPr>
                <w:rFonts w:eastAsiaTheme="minorEastAsia"/>
                <w:noProof/>
                <w:lang w:val="es-ES" w:eastAsia="es-ES"/>
              </w:rPr>
              <w:tab/>
            </w:r>
            <w:r w:rsidR="00806602" w:rsidRPr="00E74175">
              <w:rPr>
                <w:rStyle w:val="Hipervnculo"/>
                <w:noProof/>
              </w:rPr>
              <w:t>Device Detector</w:t>
            </w:r>
            <w:r w:rsidR="00806602">
              <w:rPr>
                <w:noProof/>
                <w:webHidden/>
              </w:rPr>
              <w:tab/>
            </w:r>
            <w:r w:rsidR="00806602">
              <w:rPr>
                <w:noProof/>
                <w:webHidden/>
              </w:rPr>
              <w:fldChar w:fldCharType="begin"/>
            </w:r>
            <w:r w:rsidR="00806602">
              <w:rPr>
                <w:noProof/>
                <w:webHidden/>
              </w:rPr>
              <w:instrText xml:space="preserve"> PAGEREF _Toc445320378 \h </w:instrText>
            </w:r>
            <w:r w:rsidR="00806602">
              <w:rPr>
                <w:noProof/>
                <w:webHidden/>
              </w:rPr>
            </w:r>
            <w:r w:rsidR="00806602">
              <w:rPr>
                <w:noProof/>
                <w:webHidden/>
              </w:rPr>
              <w:fldChar w:fldCharType="separate"/>
            </w:r>
            <w:r>
              <w:rPr>
                <w:noProof/>
                <w:webHidden/>
              </w:rPr>
              <w:t>39</w:t>
            </w:r>
            <w:r w:rsidR="00806602">
              <w:rPr>
                <w:noProof/>
                <w:webHidden/>
              </w:rPr>
              <w:fldChar w:fldCharType="end"/>
            </w:r>
          </w:hyperlink>
        </w:p>
        <w:p w14:paraId="6D629ECF" w14:textId="164AA7AF" w:rsidR="00806602" w:rsidRDefault="00CA3206">
          <w:pPr>
            <w:pStyle w:val="TDC3"/>
            <w:tabs>
              <w:tab w:val="left" w:pos="1320"/>
              <w:tab w:val="right" w:leader="dot" w:pos="8494"/>
            </w:tabs>
            <w:rPr>
              <w:rFonts w:eastAsiaTheme="minorEastAsia"/>
              <w:noProof/>
              <w:lang w:val="es-ES" w:eastAsia="es-ES"/>
            </w:rPr>
          </w:pPr>
          <w:hyperlink w:anchor="_Toc445320379" w:history="1">
            <w:r w:rsidR="00806602" w:rsidRPr="00E74175">
              <w:rPr>
                <w:rStyle w:val="Hipervnculo"/>
                <w:noProof/>
              </w:rPr>
              <w:t>4.2.2</w:t>
            </w:r>
            <w:r w:rsidR="00806602">
              <w:rPr>
                <w:rFonts w:eastAsiaTheme="minorEastAsia"/>
                <w:noProof/>
                <w:lang w:val="es-ES" w:eastAsia="es-ES"/>
              </w:rPr>
              <w:tab/>
            </w:r>
            <w:r w:rsidR="00806602" w:rsidRPr="00E74175">
              <w:rPr>
                <w:rStyle w:val="Hipervnculo"/>
                <w:noProof/>
              </w:rPr>
              <w:t>Calibrador</w:t>
            </w:r>
            <w:r w:rsidR="00806602">
              <w:rPr>
                <w:noProof/>
                <w:webHidden/>
              </w:rPr>
              <w:tab/>
            </w:r>
            <w:r w:rsidR="00806602">
              <w:rPr>
                <w:noProof/>
                <w:webHidden/>
              </w:rPr>
              <w:fldChar w:fldCharType="begin"/>
            </w:r>
            <w:r w:rsidR="00806602">
              <w:rPr>
                <w:noProof/>
                <w:webHidden/>
              </w:rPr>
              <w:instrText xml:space="preserve"> PAGEREF _Toc445320379 \h </w:instrText>
            </w:r>
            <w:r w:rsidR="00806602">
              <w:rPr>
                <w:noProof/>
                <w:webHidden/>
              </w:rPr>
            </w:r>
            <w:r w:rsidR="00806602">
              <w:rPr>
                <w:noProof/>
                <w:webHidden/>
              </w:rPr>
              <w:fldChar w:fldCharType="separate"/>
            </w:r>
            <w:r>
              <w:rPr>
                <w:noProof/>
                <w:webHidden/>
              </w:rPr>
              <w:t>40</w:t>
            </w:r>
            <w:r w:rsidR="00806602">
              <w:rPr>
                <w:noProof/>
                <w:webHidden/>
              </w:rPr>
              <w:fldChar w:fldCharType="end"/>
            </w:r>
          </w:hyperlink>
        </w:p>
        <w:p w14:paraId="7B7353F2" w14:textId="75D041D3" w:rsidR="00806602" w:rsidRDefault="00CA3206">
          <w:pPr>
            <w:pStyle w:val="TDC3"/>
            <w:tabs>
              <w:tab w:val="left" w:pos="1320"/>
              <w:tab w:val="right" w:leader="dot" w:pos="8494"/>
            </w:tabs>
            <w:rPr>
              <w:rFonts w:eastAsiaTheme="minorEastAsia"/>
              <w:noProof/>
              <w:lang w:val="es-ES" w:eastAsia="es-ES"/>
            </w:rPr>
          </w:pPr>
          <w:hyperlink w:anchor="_Toc445320380" w:history="1">
            <w:r w:rsidR="00806602" w:rsidRPr="00E74175">
              <w:rPr>
                <w:rStyle w:val="Hipervnculo"/>
                <w:noProof/>
              </w:rPr>
              <w:t>4.2.3</w:t>
            </w:r>
            <w:r w:rsidR="00806602">
              <w:rPr>
                <w:rFonts w:eastAsiaTheme="minorEastAsia"/>
                <w:noProof/>
                <w:lang w:val="es-ES" w:eastAsia="es-ES"/>
              </w:rPr>
              <w:tab/>
            </w:r>
            <w:r w:rsidR="00806602" w:rsidRPr="00E74175">
              <w:rPr>
                <w:rStyle w:val="Hipervnculo"/>
                <w:noProof/>
              </w:rPr>
              <w:t>Cliente</w:t>
            </w:r>
            <w:r w:rsidR="00806602">
              <w:rPr>
                <w:noProof/>
                <w:webHidden/>
              </w:rPr>
              <w:tab/>
            </w:r>
            <w:r w:rsidR="00806602">
              <w:rPr>
                <w:noProof/>
                <w:webHidden/>
              </w:rPr>
              <w:fldChar w:fldCharType="begin"/>
            </w:r>
            <w:r w:rsidR="00806602">
              <w:rPr>
                <w:noProof/>
                <w:webHidden/>
              </w:rPr>
              <w:instrText xml:space="preserve"> PAGEREF _Toc445320380 \h </w:instrText>
            </w:r>
            <w:r w:rsidR="00806602">
              <w:rPr>
                <w:noProof/>
                <w:webHidden/>
              </w:rPr>
            </w:r>
            <w:r w:rsidR="00806602">
              <w:rPr>
                <w:noProof/>
                <w:webHidden/>
              </w:rPr>
              <w:fldChar w:fldCharType="separate"/>
            </w:r>
            <w:r>
              <w:rPr>
                <w:noProof/>
                <w:webHidden/>
              </w:rPr>
              <w:t>47</w:t>
            </w:r>
            <w:r w:rsidR="00806602">
              <w:rPr>
                <w:noProof/>
                <w:webHidden/>
              </w:rPr>
              <w:fldChar w:fldCharType="end"/>
            </w:r>
          </w:hyperlink>
        </w:p>
        <w:p w14:paraId="126868B9" w14:textId="56773369" w:rsidR="00806602" w:rsidRDefault="00CA3206">
          <w:pPr>
            <w:pStyle w:val="TDC3"/>
            <w:tabs>
              <w:tab w:val="left" w:pos="1320"/>
              <w:tab w:val="right" w:leader="dot" w:pos="8494"/>
            </w:tabs>
            <w:rPr>
              <w:rFonts w:eastAsiaTheme="minorEastAsia"/>
              <w:noProof/>
              <w:lang w:val="es-ES" w:eastAsia="es-ES"/>
            </w:rPr>
          </w:pPr>
          <w:hyperlink w:anchor="_Toc445320381" w:history="1">
            <w:r w:rsidR="00806602" w:rsidRPr="00E74175">
              <w:rPr>
                <w:rStyle w:val="Hipervnculo"/>
                <w:noProof/>
              </w:rPr>
              <w:t>4.2.4</w:t>
            </w:r>
            <w:r w:rsidR="00806602">
              <w:rPr>
                <w:rFonts w:eastAsiaTheme="minorEastAsia"/>
                <w:noProof/>
                <w:lang w:val="es-ES" w:eastAsia="es-ES"/>
              </w:rPr>
              <w:tab/>
            </w:r>
            <w:r w:rsidR="00806602" w:rsidRPr="00E74175">
              <w:rPr>
                <w:rStyle w:val="Hipervnculo"/>
                <w:noProof/>
              </w:rPr>
              <w:t>Servidor</w:t>
            </w:r>
            <w:r w:rsidR="00806602">
              <w:rPr>
                <w:noProof/>
                <w:webHidden/>
              </w:rPr>
              <w:tab/>
            </w:r>
            <w:r w:rsidR="00806602">
              <w:rPr>
                <w:noProof/>
                <w:webHidden/>
              </w:rPr>
              <w:fldChar w:fldCharType="begin"/>
            </w:r>
            <w:r w:rsidR="00806602">
              <w:rPr>
                <w:noProof/>
                <w:webHidden/>
              </w:rPr>
              <w:instrText xml:space="preserve"> PAGEREF _Toc445320381 \h </w:instrText>
            </w:r>
            <w:r w:rsidR="00806602">
              <w:rPr>
                <w:noProof/>
                <w:webHidden/>
              </w:rPr>
            </w:r>
            <w:r w:rsidR="00806602">
              <w:rPr>
                <w:noProof/>
                <w:webHidden/>
              </w:rPr>
              <w:fldChar w:fldCharType="separate"/>
            </w:r>
            <w:r>
              <w:rPr>
                <w:noProof/>
                <w:webHidden/>
              </w:rPr>
              <w:t>55</w:t>
            </w:r>
            <w:r w:rsidR="00806602">
              <w:rPr>
                <w:noProof/>
                <w:webHidden/>
              </w:rPr>
              <w:fldChar w:fldCharType="end"/>
            </w:r>
          </w:hyperlink>
        </w:p>
        <w:p w14:paraId="4A8633C9" w14:textId="27CAB4DD" w:rsidR="00806602" w:rsidRDefault="00CA3206">
          <w:pPr>
            <w:pStyle w:val="TDC3"/>
            <w:tabs>
              <w:tab w:val="left" w:pos="1320"/>
              <w:tab w:val="right" w:leader="dot" w:pos="8494"/>
            </w:tabs>
            <w:rPr>
              <w:rFonts w:eastAsiaTheme="minorEastAsia"/>
              <w:noProof/>
              <w:lang w:val="es-ES" w:eastAsia="es-ES"/>
            </w:rPr>
          </w:pPr>
          <w:hyperlink w:anchor="_Toc445320382" w:history="1">
            <w:r w:rsidR="00806602" w:rsidRPr="00E74175">
              <w:rPr>
                <w:rStyle w:val="Hipervnculo"/>
                <w:noProof/>
              </w:rPr>
              <w:t>4.2.5</w:t>
            </w:r>
            <w:r w:rsidR="00806602">
              <w:rPr>
                <w:rFonts w:eastAsiaTheme="minorEastAsia"/>
                <w:noProof/>
                <w:lang w:val="es-ES" w:eastAsia="es-ES"/>
              </w:rPr>
              <w:tab/>
            </w:r>
            <w:r w:rsidR="00806602" w:rsidRPr="00E74175">
              <w:rPr>
                <w:rStyle w:val="Hipervnculo"/>
                <w:noProof/>
              </w:rPr>
              <w:t>.Prototipo: Reproductor</w:t>
            </w:r>
            <w:r w:rsidR="00806602">
              <w:rPr>
                <w:noProof/>
                <w:webHidden/>
              </w:rPr>
              <w:tab/>
            </w:r>
            <w:r w:rsidR="00806602">
              <w:rPr>
                <w:noProof/>
                <w:webHidden/>
              </w:rPr>
              <w:fldChar w:fldCharType="begin"/>
            </w:r>
            <w:r w:rsidR="00806602">
              <w:rPr>
                <w:noProof/>
                <w:webHidden/>
              </w:rPr>
              <w:instrText xml:space="preserve"> PAGEREF _Toc445320382 \h </w:instrText>
            </w:r>
            <w:r w:rsidR="00806602">
              <w:rPr>
                <w:noProof/>
                <w:webHidden/>
              </w:rPr>
            </w:r>
            <w:r w:rsidR="00806602">
              <w:rPr>
                <w:noProof/>
                <w:webHidden/>
              </w:rPr>
              <w:fldChar w:fldCharType="separate"/>
            </w:r>
            <w:r>
              <w:rPr>
                <w:noProof/>
                <w:webHidden/>
              </w:rPr>
              <w:t>65</w:t>
            </w:r>
            <w:r w:rsidR="00806602">
              <w:rPr>
                <w:noProof/>
                <w:webHidden/>
              </w:rPr>
              <w:fldChar w:fldCharType="end"/>
            </w:r>
          </w:hyperlink>
        </w:p>
        <w:p w14:paraId="197D70CD" w14:textId="79B22211" w:rsidR="00806602" w:rsidRDefault="00CA3206">
          <w:pPr>
            <w:pStyle w:val="TDC1"/>
            <w:tabs>
              <w:tab w:val="left" w:pos="440"/>
            </w:tabs>
            <w:rPr>
              <w:rFonts w:eastAsiaTheme="minorEastAsia"/>
              <w:noProof/>
              <w:lang w:val="es-ES" w:eastAsia="es-ES"/>
            </w:rPr>
          </w:pPr>
          <w:hyperlink w:anchor="_Toc445320416" w:history="1">
            <w:r w:rsidR="00806602" w:rsidRPr="00E74175">
              <w:rPr>
                <w:rStyle w:val="Hipervnculo"/>
                <w:noProof/>
              </w:rPr>
              <w:t>5</w:t>
            </w:r>
            <w:r w:rsidR="00806602">
              <w:rPr>
                <w:rFonts w:eastAsiaTheme="minorEastAsia"/>
                <w:noProof/>
                <w:lang w:val="es-ES" w:eastAsia="es-ES"/>
              </w:rPr>
              <w:tab/>
            </w:r>
            <w:r w:rsidR="00806602" w:rsidRPr="00E74175">
              <w:rPr>
                <w:rStyle w:val="Hipervnculo"/>
                <w:noProof/>
              </w:rPr>
              <w:t>Conclusiones y Trabajos Futuros</w:t>
            </w:r>
            <w:r w:rsidR="00806602">
              <w:rPr>
                <w:noProof/>
                <w:webHidden/>
              </w:rPr>
              <w:tab/>
            </w:r>
            <w:r w:rsidR="00806602">
              <w:rPr>
                <w:noProof/>
                <w:webHidden/>
              </w:rPr>
              <w:fldChar w:fldCharType="begin"/>
            </w:r>
            <w:r w:rsidR="00806602">
              <w:rPr>
                <w:noProof/>
                <w:webHidden/>
              </w:rPr>
              <w:instrText xml:space="preserve"> PAGEREF _Toc445320416 \h </w:instrText>
            </w:r>
            <w:r w:rsidR="00806602">
              <w:rPr>
                <w:noProof/>
                <w:webHidden/>
              </w:rPr>
            </w:r>
            <w:r w:rsidR="00806602">
              <w:rPr>
                <w:noProof/>
                <w:webHidden/>
              </w:rPr>
              <w:fldChar w:fldCharType="separate"/>
            </w:r>
            <w:r>
              <w:rPr>
                <w:noProof/>
                <w:webHidden/>
              </w:rPr>
              <w:t>70</w:t>
            </w:r>
            <w:r w:rsidR="00806602">
              <w:rPr>
                <w:noProof/>
                <w:webHidden/>
              </w:rPr>
              <w:fldChar w:fldCharType="end"/>
            </w:r>
          </w:hyperlink>
        </w:p>
        <w:p w14:paraId="7C5D2696" w14:textId="2D577F5D" w:rsidR="00806602" w:rsidRDefault="00CA3206">
          <w:pPr>
            <w:pStyle w:val="TDC2"/>
            <w:tabs>
              <w:tab w:val="left" w:pos="880"/>
              <w:tab w:val="right" w:leader="dot" w:pos="8494"/>
            </w:tabs>
            <w:rPr>
              <w:rFonts w:eastAsiaTheme="minorEastAsia"/>
              <w:noProof/>
              <w:lang w:val="es-ES" w:eastAsia="es-ES"/>
            </w:rPr>
          </w:pPr>
          <w:hyperlink w:anchor="_Toc445320417" w:history="1">
            <w:r w:rsidR="00806602" w:rsidRPr="00E74175">
              <w:rPr>
                <w:rStyle w:val="Hipervnculo"/>
                <w:noProof/>
              </w:rPr>
              <w:t>5.1</w:t>
            </w:r>
            <w:r w:rsidR="00806602">
              <w:rPr>
                <w:rFonts w:eastAsiaTheme="minorEastAsia"/>
                <w:noProof/>
                <w:lang w:val="es-ES" w:eastAsia="es-ES"/>
              </w:rPr>
              <w:tab/>
            </w:r>
            <w:r w:rsidR="00806602" w:rsidRPr="00E74175">
              <w:rPr>
                <w:rStyle w:val="Hipervnculo"/>
                <w:noProof/>
              </w:rPr>
              <w:t>Análisis de performance</w:t>
            </w:r>
            <w:r w:rsidR="00806602">
              <w:rPr>
                <w:noProof/>
                <w:webHidden/>
              </w:rPr>
              <w:tab/>
            </w:r>
            <w:r w:rsidR="00806602">
              <w:rPr>
                <w:noProof/>
                <w:webHidden/>
              </w:rPr>
              <w:fldChar w:fldCharType="begin"/>
            </w:r>
            <w:r w:rsidR="00806602">
              <w:rPr>
                <w:noProof/>
                <w:webHidden/>
              </w:rPr>
              <w:instrText xml:space="preserve"> PAGEREF _Toc445320417 \h </w:instrText>
            </w:r>
            <w:r w:rsidR="00806602">
              <w:rPr>
                <w:noProof/>
                <w:webHidden/>
              </w:rPr>
            </w:r>
            <w:r w:rsidR="00806602">
              <w:rPr>
                <w:noProof/>
                <w:webHidden/>
              </w:rPr>
              <w:fldChar w:fldCharType="separate"/>
            </w:r>
            <w:r>
              <w:rPr>
                <w:noProof/>
                <w:webHidden/>
              </w:rPr>
              <w:t>70</w:t>
            </w:r>
            <w:r w:rsidR="00806602">
              <w:rPr>
                <w:noProof/>
                <w:webHidden/>
              </w:rPr>
              <w:fldChar w:fldCharType="end"/>
            </w:r>
          </w:hyperlink>
        </w:p>
        <w:p w14:paraId="1C9E3896" w14:textId="5D1DD67B" w:rsidR="00806602" w:rsidRDefault="00CA3206">
          <w:pPr>
            <w:pStyle w:val="TDC3"/>
            <w:tabs>
              <w:tab w:val="left" w:pos="1320"/>
              <w:tab w:val="right" w:leader="dot" w:pos="8494"/>
            </w:tabs>
            <w:rPr>
              <w:rFonts w:eastAsiaTheme="minorEastAsia"/>
              <w:noProof/>
              <w:lang w:val="es-ES" w:eastAsia="es-ES"/>
            </w:rPr>
          </w:pPr>
          <w:hyperlink w:anchor="_Toc445320418" w:history="1">
            <w:r w:rsidR="00806602" w:rsidRPr="00E74175">
              <w:rPr>
                <w:rStyle w:val="Hipervnculo"/>
                <w:noProof/>
              </w:rPr>
              <w:t>5.1.1</w:t>
            </w:r>
            <w:r w:rsidR="00806602">
              <w:rPr>
                <w:rFonts w:eastAsiaTheme="minorEastAsia"/>
                <w:noProof/>
                <w:lang w:val="es-ES" w:eastAsia="es-ES"/>
              </w:rPr>
              <w:tab/>
            </w:r>
            <w:r w:rsidR="00806602" w:rsidRPr="00E74175">
              <w:rPr>
                <w:rStyle w:val="Hipervnculo"/>
                <w:noProof/>
              </w:rPr>
              <w:t>Configuración del ambiente de prueba</w:t>
            </w:r>
            <w:r w:rsidR="00806602">
              <w:rPr>
                <w:noProof/>
                <w:webHidden/>
              </w:rPr>
              <w:tab/>
            </w:r>
            <w:r w:rsidR="00806602">
              <w:rPr>
                <w:noProof/>
                <w:webHidden/>
              </w:rPr>
              <w:fldChar w:fldCharType="begin"/>
            </w:r>
            <w:r w:rsidR="00806602">
              <w:rPr>
                <w:noProof/>
                <w:webHidden/>
              </w:rPr>
              <w:instrText xml:space="preserve"> PAGEREF _Toc445320418 \h </w:instrText>
            </w:r>
            <w:r w:rsidR="00806602">
              <w:rPr>
                <w:noProof/>
                <w:webHidden/>
              </w:rPr>
            </w:r>
            <w:r w:rsidR="00806602">
              <w:rPr>
                <w:noProof/>
                <w:webHidden/>
              </w:rPr>
              <w:fldChar w:fldCharType="separate"/>
            </w:r>
            <w:r>
              <w:rPr>
                <w:noProof/>
                <w:webHidden/>
              </w:rPr>
              <w:t>70</w:t>
            </w:r>
            <w:r w:rsidR="00806602">
              <w:rPr>
                <w:noProof/>
                <w:webHidden/>
              </w:rPr>
              <w:fldChar w:fldCharType="end"/>
            </w:r>
          </w:hyperlink>
        </w:p>
        <w:p w14:paraId="7CEDA223" w14:textId="6C02C186" w:rsidR="00806602" w:rsidRDefault="00CA3206">
          <w:pPr>
            <w:pStyle w:val="TDC3"/>
            <w:tabs>
              <w:tab w:val="left" w:pos="1320"/>
              <w:tab w:val="right" w:leader="dot" w:pos="8494"/>
            </w:tabs>
            <w:rPr>
              <w:rFonts w:eastAsiaTheme="minorEastAsia"/>
              <w:noProof/>
              <w:lang w:val="es-ES" w:eastAsia="es-ES"/>
            </w:rPr>
          </w:pPr>
          <w:hyperlink w:anchor="_Toc445320419" w:history="1">
            <w:r w:rsidR="00806602" w:rsidRPr="00E74175">
              <w:rPr>
                <w:rStyle w:val="Hipervnculo"/>
                <w:noProof/>
              </w:rPr>
              <w:t>5.1.2</w:t>
            </w:r>
            <w:r w:rsidR="00806602">
              <w:rPr>
                <w:rFonts w:eastAsiaTheme="minorEastAsia"/>
                <w:noProof/>
                <w:lang w:val="es-ES" w:eastAsia="es-ES"/>
              </w:rPr>
              <w:tab/>
            </w:r>
            <w:r w:rsidR="00806602" w:rsidRPr="00E74175">
              <w:rPr>
                <w:rStyle w:val="Hipervnculo"/>
                <w:noProof/>
              </w:rPr>
              <w:t>Variables e índices medidos</w:t>
            </w:r>
            <w:r w:rsidR="00806602">
              <w:rPr>
                <w:noProof/>
                <w:webHidden/>
              </w:rPr>
              <w:tab/>
            </w:r>
            <w:r w:rsidR="00806602">
              <w:rPr>
                <w:noProof/>
                <w:webHidden/>
              </w:rPr>
              <w:fldChar w:fldCharType="begin"/>
            </w:r>
            <w:r w:rsidR="00806602">
              <w:rPr>
                <w:noProof/>
                <w:webHidden/>
              </w:rPr>
              <w:instrText xml:space="preserve"> PAGEREF _Toc445320419 \h </w:instrText>
            </w:r>
            <w:r w:rsidR="00806602">
              <w:rPr>
                <w:noProof/>
                <w:webHidden/>
              </w:rPr>
            </w:r>
            <w:r w:rsidR="00806602">
              <w:rPr>
                <w:noProof/>
                <w:webHidden/>
              </w:rPr>
              <w:fldChar w:fldCharType="separate"/>
            </w:r>
            <w:r>
              <w:rPr>
                <w:noProof/>
                <w:webHidden/>
              </w:rPr>
              <w:t>71</w:t>
            </w:r>
            <w:r w:rsidR="00806602">
              <w:rPr>
                <w:noProof/>
                <w:webHidden/>
              </w:rPr>
              <w:fldChar w:fldCharType="end"/>
            </w:r>
          </w:hyperlink>
        </w:p>
        <w:p w14:paraId="43721C24" w14:textId="33812C0E" w:rsidR="00806602" w:rsidRDefault="00CA3206">
          <w:pPr>
            <w:pStyle w:val="TDC3"/>
            <w:tabs>
              <w:tab w:val="left" w:pos="1320"/>
              <w:tab w:val="right" w:leader="dot" w:pos="8494"/>
            </w:tabs>
            <w:rPr>
              <w:rFonts w:eastAsiaTheme="minorEastAsia"/>
              <w:noProof/>
              <w:lang w:val="es-ES" w:eastAsia="es-ES"/>
            </w:rPr>
          </w:pPr>
          <w:hyperlink w:anchor="_Toc445320420" w:history="1">
            <w:r w:rsidR="00806602" w:rsidRPr="00E74175">
              <w:rPr>
                <w:rStyle w:val="Hipervnculo"/>
                <w:noProof/>
              </w:rPr>
              <w:t>5.1.3</w:t>
            </w:r>
            <w:r w:rsidR="00806602">
              <w:rPr>
                <w:rFonts w:eastAsiaTheme="minorEastAsia"/>
                <w:noProof/>
                <w:lang w:val="es-ES" w:eastAsia="es-ES"/>
              </w:rPr>
              <w:tab/>
            </w:r>
            <w:r w:rsidR="00806602" w:rsidRPr="00E74175">
              <w:rPr>
                <w:rStyle w:val="Hipervnculo"/>
                <w:noProof/>
              </w:rPr>
              <w:t>Valores obtenidos</w:t>
            </w:r>
            <w:r w:rsidR="00806602">
              <w:rPr>
                <w:noProof/>
                <w:webHidden/>
              </w:rPr>
              <w:tab/>
            </w:r>
            <w:r w:rsidR="00806602">
              <w:rPr>
                <w:noProof/>
                <w:webHidden/>
              </w:rPr>
              <w:fldChar w:fldCharType="begin"/>
            </w:r>
            <w:r w:rsidR="00806602">
              <w:rPr>
                <w:noProof/>
                <w:webHidden/>
              </w:rPr>
              <w:instrText xml:space="preserve"> PAGEREF _Toc445320420 \h </w:instrText>
            </w:r>
            <w:r w:rsidR="00806602">
              <w:rPr>
                <w:noProof/>
                <w:webHidden/>
              </w:rPr>
            </w:r>
            <w:r w:rsidR="00806602">
              <w:rPr>
                <w:noProof/>
                <w:webHidden/>
              </w:rPr>
              <w:fldChar w:fldCharType="separate"/>
            </w:r>
            <w:r>
              <w:rPr>
                <w:noProof/>
                <w:webHidden/>
              </w:rPr>
              <w:t>71</w:t>
            </w:r>
            <w:r w:rsidR="00806602">
              <w:rPr>
                <w:noProof/>
                <w:webHidden/>
              </w:rPr>
              <w:fldChar w:fldCharType="end"/>
            </w:r>
          </w:hyperlink>
        </w:p>
        <w:p w14:paraId="0BAE5BA3" w14:textId="48FBF112" w:rsidR="00806602" w:rsidRDefault="00CA3206">
          <w:pPr>
            <w:pStyle w:val="TDC3"/>
            <w:tabs>
              <w:tab w:val="left" w:pos="1320"/>
              <w:tab w:val="right" w:leader="dot" w:pos="8494"/>
            </w:tabs>
            <w:rPr>
              <w:rFonts w:eastAsiaTheme="minorEastAsia"/>
              <w:noProof/>
              <w:lang w:val="es-ES" w:eastAsia="es-ES"/>
            </w:rPr>
          </w:pPr>
          <w:hyperlink w:anchor="_Toc445320421" w:history="1">
            <w:r w:rsidR="00806602" w:rsidRPr="00E74175">
              <w:rPr>
                <w:rStyle w:val="Hipervnculo"/>
                <w:noProof/>
              </w:rPr>
              <w:t>5.1.4</w:t>
            </w:r>
            <w:r w:rsidR="00806602">
              <w:rPr>
                <w:rFonts w:eastAsiaTheme="minorEastAsia"/>
                <w:noProof/>
                <w:lang w:val="es-ES" w:eastAsia="es-ES"/>
              </w:rPr>
              <w:tab/>
            </w:r>
            <w:r w:rsidR="00806602" w:rsidRPr="00E74175">
              <w:rPr>
                <w:rStyle w:val="Hipervnculo"/>
                <w:noProof/>
              </w:rPr>
              <w:t>Cantidad de puntos en la nube en función del parámetro Point Cloud Downsampling</w:t>
            </w:r>
            <w:r w:rsidR="00806602">
              <w:rPr>
                <w:noProof/>
                <w:webHidden/>
              </w:rPr>
              <w:tab/>
            </w:r>
            <w:r w:rsidR="00806602">
              <w:rPr>
                <w:noProof/>
                <w:webHidden/>
              </w:rPr>
              <w:fldChar w:fldCharType="begin"/>
            </w:r>
            <w:r w:rsidR="00806602">
              <w:rPr>
                <w:noProof/>
                <w:webHidden/>
              </w:rPr>
              <w:instrText xml:space="preserve"> PAGEREF _Toc445320421 \h </w:instrText>
            </w:r>
            <w:r w:rsidR="00806602">
              <w:rPr>
                <w:noProof/>
                <w:webHidden/>
              </w:rPr>
            </w:r>
            <w:r w:rsidR="00806602">
              <w:rPr>
                <w:noProof/>
                <w:webHidden/>
              </w:rPr>
              <w:fldChar w:fldCharType="separate"/>
            </w:r>
            <w:r>
              <w:rPr>
                <w:noProof/>
                <w:webHidden/>
              </w:rPr>
              <w:t>72</w:t>
            </w:r>
            <w:r w:rsidR="00806602">
              <w:rPr>
                <w:noProof/>
                <w:webHidden/>
              </w:rPr>
              <w:fldChar w:fldCharType="end"/>
            </w:r>
          </w:hyperlink>
        </w:p>
        <w:p w14:paraId="3AFE256D" w14:textId="5E8B15C9" w:rsidR="00806602" w:rsidRDefault="00CA3206">
          <w:pPr>
            <w:pStyle w:val="TDC3"/>
            <w:tabs>
              <w:tab w:val="left" w:pos="1320"/>
              <w:tab w:val="right" w:leader="dot" w:pos="8494"/>
            </w:tabs>
            <w:rPr>
              <w:rFonts w:eastAsiaTheme="minorEastAsia"/>
              <w:noProof/>
              <w:lang w:val="es-ES" w:eastAsia="es-ES"/>
            </w:rPr>
          </w:pPr>
          <w:hyperlink w:anchor="_Toc445320422" w:history="1">
            <w:r w:rsidR="00806602" w:rsidRPr="00E74175">
              <w:rPr>
                <w:rStyle w:val="Hipervnculo"/>
                <w:noProof/>
              </w:rPr>
              <w:t>5.1.5</w:t>
            </w:r>
            <w:r w:rsidR="00806602">
              <w:rPr>
                <w:rFonts w:eastAsiaTheme="minorEastAsia"/>
                <w:noProof/>
                <w:lang w:val="es-ES" w:eastAsia="es-ES"/>
              </w:rPr>
              <w:tab/>
            </w:r>
            <w:r w:rsidR="00806602" w:rsidRPr="00E74175">
              <w:rPr>
                <w:rStyle w:val="Hipervnculo"/>
                <w:noProof/>
              </w:rPr>
              <w:t xml:space="preserve">Tamaño en bytes de un </w:t>
            </w:r>
            <w:r w:rsidR="00806602" w:rsidRPr="00E74175">
              <w:rPr>
                <w:rStyle w:val="Hipervnculo"/>
                <w:i/>
                <w:noProof/>
              </w:rPr>
              <w:t>frame</w:t>
            </w:r>
            <w:r w:rsidR="00806602" w:rsidRPr="00E74175">
              <w:rPr>
                <w:rStyle w:val="Hipervnculo"/>
                <w:noProof/>
              </w:rPr>
              <w:t xml:space="preserve"> con y sin compresión</w:t>
            </w:r>
            <w:r w:rsidR="00806602">
              <w:rPr>
                <w:noProof/>
                <w:webHidden/>
              </w:rPr>
              <w:tab/>
            </w:r>
            <w:r w:rsidR="00806602">
              <w:rPr>
                <w:noProof/>
                <w:webHidden/>
              </w:rPr>
              <w:fldChar w:fldCharType="begin"/>
            </w:r>
            <w:r w:rsidR="00806602">
              <w:rPr>
                <w:noProof/>
                <w:webHidden/>
              </w:rPr>
              <w:instrText xml:space="preserve"> PAGEREF _Toc445320422 \h </w:instrText>
            </w:r>
            <w:r w:rsidR="00806602">
              <w:rPr>
                <w:noProof/>
                <w:webHidden/>
              </w:rPr>
            </w:r>
            <w:r w:rsidR="00806602">
              <w:rPr>
                <w:noProof/>
                <w:webHidden/>
              </w:rPr>
              <w:fldChar w:fldCharType="separate"/>
            </w:r>
            <w:r>
              <w:rPr>
                <w:noProof/>
                <w:webHidden/>
              </w:rPr>
              <w:t>73</w:t>
            </w:r>
            <w:r w:rsidR="00806602">
              <w:rPr>
                <w:noProof/>
                <w:webHidden/>
              </w:rPr>
              <w:fldChar w:fldCharType="end"/>
            </w:r>
          </w:hyperlink>
        </w:p>
        <w:p w14:paraId="42EE9CB1" w14:textId="70F7CB73" w:rsidR="00806602" w:rsidRDefault="00CA3206">
          <w:pPr>
            <w:pStyle w:val="TDC3"/>
            <w:tabs>
              <w:tab w:val="left" w:pos="1320"/>
              <w:tab w:val="right" w:leader="dot" w:pos="8494"/>
            </w:tabs>
            <w:rPr>
              <w:rFonts w:eastAsiaTheme="minorEastAsia"/>
              <w:noProof/>
              <w:lang w:val="es-ES" w:eastAsia="es-ES"/>
            </w:rPr>
          </w:pPr>
          <w:hyperlink w:anchor="_Toc445320423" w:history="1">
            <w:r w:rsidR="00806602" w:rsidRPr="00E74175">
              <w:rPr>
                <w:rStyle w:val="Hipervnculo"/>
                <w:noProof/>
              </w:rPr>
              <w:t>5.1.6</w:t>
            </w:r>
            <w:r w:rsidR="00806602">
              <w:rPr>
                <w:rFonts w:eastAsiaTheme="minorEastAsia"/>
                <w:noProof/>
                <w:lang w:val="es-ES" w:eastAsia="es-ES"/>
              </w:rPr>
              <w:tab/>
            </w:r>
            <w:r w:rsidR="00806602" w:rsidRPr="00E74175">
              <w:rPr>
                <w:rStyle w:val="Hipervnculo"/>
                <w:noProof/>
              </w:rPr>
              <w:t>Tasa de arribos con y sin compresión de datos</w:t>
            </w:r>
            <w:r w:rsidR="00806602">
              <w:rPr>
                <w:noProof/>
                <w:webHidden/>
              </w:rPr>
              <w:tab/>
            </w:r>
            <w:r w:rsidR="00806602">
              <w:rPr>
                <w:noProof/>
                <w:webHidden/>
              </w:rPr>
              <w:fldChar w:fldCharType="begin"/>
            </w:r>
            <w:r w:rsidR="00806602">
              <w:rPr>
                <w:noProof/>
                <w:webHidden/>
              </w:rPr>
              <w:instrText xml:space="preserve"> PAGEREF _Toc445320423 \h </w:instrText>
            </w:r>
            <w:r w:rsidR="00806602">
              <w:rPr>
                <w:noProof/>
                <w:webHidden/>
              </w:rPr>
            </w:r>
            <w:r w:rsidR="00806602">
              <w:rPr>
                <w:noProof/>
                <w:webHidden/>
              </w:rPr>
              <w:fldChar w:fldCharType="separate"/>
            </w:r>
            <w:r>
              <w:rPr>
                <w:noProof/>
                <w:webHidden/>
              </w:rPr>
              <w:t>73</w:t>
            </w:r>
            <w:r w:rsidR="00806602">
              <w:rPr>
                <w:noProof/>
                <w:webHidden/>
              </w:rPr>
              <w:fldChar w:fldCharType="end"/>
            </w:r>
          </w:hyperlink>
        </w:p>
        <w:p w14:paraId="56FE00D3" w14:textId="0AE17AFC" w:rsidR="00806602" w:rsidRDefault="00CA3206">
          <w:pPr>
            <w:pStyle w:val="TDC3"/>
            <w:tabs>
              <w:tab w:val="left" w:pos="1320"/>
              <w:tab w:val="right" w:leader="dot" w:pos="8494"/>
            </w:tabs>
            <w:rPr>
              <w:rFonts w:eastAsiaTheme="minorEastAsia"/>
              <w:noProof/>
              <w:lang w:val="es-ES" w:eastAsia="es-ES"/>
            </w:rPr>
          </w:pPr>
          <w:hyperlink w:anchor="_Toc445320424" w:history="1">
            <w:r w:rsidR="00806602" w:rsidRPr="00E74175">
              <w:rPr>
                <w:rStyle w:val="Hipervnculo"/>
                <w:noProof/>
              </w:rPr>
              <w:t>5.1.7</w:t>
            </w:r>
            <w:r w:rsidR="00806602">
              <w:rPr>
                <w:rFonts w:eastAsiaTheme="minorEastAsia"/>
                <w:noProof/>
                <w:lang w:val="es-ES" w:eastAsia="es-ES"/>
              </w:rPr>
              <w:tab/>
            </w:r>
            <w:r w:rsidR="00806602" w:rsidRPr="00E74175">
              <w:rPr>
                <w:rStyle w:val="Hipervnculo"/>
                <w:noProof/>
              </w:rPr>
              <w:t>Generación de mallas por segundo</w:t>
            </w:r>
            <w:r w:rsidR="00806602">
              <w:rPr>
                <w:noProof/>
                <w:webHidden/>
              </w:rPr>
              <w:tab/>
            </w:r>
            <w:r w:rsidR="00806602">
              <w:rPr>
                <w:noProof/>
                <w:webHidden/>
              </w:rPr>
              <w:fldChar w:fldCharType="begin"/>
            </w:r>
            <w:r w:rsidR="00806602">
              <w:rPr>
                <w:noProof/>
                <w:webHidden/>
              </w:rPr>
              <w:instrText xml:space="preserve"> PAGEREF _Toc445320424 \h </w:instrText>
            </w:r>
            <w:r w:rsidR="00806602">
              <w:rPr>
                <w:noProof/>
                <w:webHidden/>
              </w:rPr>
            </w:r>
            <w:r w:rsidR="00806602">
              <w:rPr>
                <w:noProof/>
                <w:webHidden/>
              </w:rPr>
              <w:fldChar w:fldCharType="separate"/>
            </w:r>
            <w:r>
              <w:rPr>
                <w:noProof/>
                <w:webHidden/>
              </w:rPr>
              <w:t>74</w:t>
            </w:r>
            <w:r w:rsidR="00806602">
              <w:rPr>
                <w:noProof/>
                <w:webHidden/>
              </w:rPr>
              <w:fldChar w:fldCharType="end"/>
            </w:r>
          </w:hyperlink>
        </w:p>
        <w:p w14:paraId="69728647" w14:textId="037AED98" w:rsidR="00806602" w:rsidRDefault="00CA3206">
          <w:pPr>
            <w:pStyle w:val="TDC2"/>
            <w:tabs>
              <w:tab w:val="left" w:pos="880"/>
              <w:tab w:val="right" w:leader="dot" w:pos="8494"/>
            </w:tabs>
            <w:rPr>
              <w:rFonts w:eastAsiaTheme="minorEastAsia"/>
              <w:noProof/>
              <w:lang w:val="es-ES" w:eastAsia="es-ES"/>
            </w:rPr>
          </w:pPr>
          <w:hyperlink w:anchor="_Toc445320425" w:history="1">
            <w:r w:rsidR="00806602" w:rsidRPr="00E74175">
              <w:rPr>
                <w:rStyle w:val="Hipervnculo"/>
                <w:noProof/>
              </w:rPr>
              <w:t>5.2</w:t>
            </w:r>
            <w:r w:rsidR="00806602">
              <w:rPr>
                <w:rFonts w:eastAsiaTheme="minorEastAsia"/>
                <w:noProof/>
                <w:lang w:val="es-ES" w:eastAsia="es-ES"/>
              </w:rPr>
              <w:tab/>
            </w:r>
            <w:r w:rsidR="00806602" w:rsidRPr="00E74175">
              <w:rPr>
                <w:rStyle w:val="Hipervnculo"/>
                <w:noProof/>
              </w:rPr>
              <w:t>Trabajos Futuros</w:t>
            </w:r>
            <w:r w:rsidR="00806602">
              <w:rPr>
                <w:noProof/>
                <w:webHidden/>
              </w:rPr>
              <w:tab/>
            </w:r>
            <w:r w:rsidR="00806602">
              <w:rPr>
                <w:noProof/>
                <w:webHidden/>
              </w:rPr>
              <w:fldChar w:fldCharType="begin"/>
            </w:r>
            <w:r w:rsidR="00806602">
              <w:rPr>
                <w:noProof/>
                <w:webHidden/>
              </w:rPr>
              <w:instrText xml:space="preserve"> PAGEREF _Toc445320425 \h </w:instrText>
            </w:r>
            <w:r w:rsidR="00806602">
              <w:rPr>
                <w:noProof/>
                <w:webHidden/>
              </w:rPr>
            </w:r>
            <w:r w:rsidR="00806602">
              <w:rPr>
                <w:noProof/>
                <w:webHidden/>
              </w:rPr>
              <w:fldChar w:fldCharType="separate"/>
            </w:r>
            <w:r>
              <w:rPr>
                <w:noProof/>
                <w:webHidden/>
              </w:rPr>
              <w:t>75</w:t>
            </w:r>
            <w:r w:rsidR="00806602">
              <w:rPr>
                <w:noProof/>
                <w:webHidden/>
              </w:rPr>
              <w:fldChar w:fldCharType="end"/>
            </w:r>
          </w:hyperlink>
        </w:p>
        <w:p w14:paraId="699633A6" w14:textId="0C6FD0A6" w:rsidR="00806602" w:rsidRDefault="00CA3206">
          <w:pPr>
            <w:pStyle w:val="TDC3"/>
            <w:tabs>
              <w:tab w:val="left" w:pos="1320"/>
              <w:tab w:val="right" w:leader="dot" w:pos="8494"/>
            </w:tabs>
            <w:rPr>
              <w:rFonts w:eastAsiaTheme="minorEastAsia"/>
              <w:noProof/>
              <w:lang w:val="es-ES" w:eastAsia="es-ES"/>
            </w:rPr>
          </w:pPr>
          <w:hyperlink w:anchor="_Toc445320426" w:history="1">
            <w:r w:rsidR="00806602" w:rsidRPr="00E74175">
              <w:rPr>
                <w:rStyle w:val="Hipervnculo"/>
                <w:noProof/>
              </w:rPr>
              <w:t>5.2.1</w:t>
            </w:r>
            <w:r w:rsidR="00806602">
              <w:rPr>
                <w:rFonts w:eastAsiaTheme="minorEastAsia"/>
                <w:noProof/>
                <w:lang w:val="es-ES" w:eastAsia="es-ES"/>
              </w:rPr>
              <w:tab/>
            </w:r>
            <w:r w:rsidR="00806602" w:rsidRPr="00E74175">
              <w:rPr>
                <w:rStyle w:val="Hipervnculo"/>
                <w:noProof/>
              </w:rPr>
              <w:t>Homogeneizar colores de Luz</w:t>
            </w:r>
            <w:r w:rsidR="00806602">
              <w:rPr>
                <w:noProof/>
                <w:webHidden/>
              </w:rPr>
              <w:tab/>
            </w:r>
            <w:r w:rsidR="00806602">
              <w:rPr>
                <w:noProof/>
                <w:webHidden/>
              </w:rPr>
              <w:fldChar w:fldCharType="begin"/>
            </w:r>
            <w:r w:rsidR="00806602">
              <w:rPr>
                <w:noProof/>
                <w:webHidden/>
              </w:rPr>
              <w:instrText xml:space="preserve"> PAGEREF _Toc445320426 \h </w:instrText>
            </w:r>
            <w:r w:rsidR="00806602">
              <w:rPr>
                <w:noProof/>
                <w:webHidden/>
              </w:rPr>
            </w:r>
            <w:r w:rsidR="00806602">
              <w:rPr>
                <w:noProof/>
                <w:webHidden/>
              </w:rPr>
              <w:fldChar w:fldCharType="separate"/>
            </w:r>
            <w:r>
              <w:rPr>
                <w:noProof/>
                <w:webHidden/>
              </w:rPr>
              <w:t>76</w:t>
            </w:r>
            <w:r w:rsidR="00806602">
              <w:rPr>
                <w:noProof/>
                <w:webHidden/>
              </w:rPr>
              <w:fldChar w:fldCharType="end"/>
            </w:r>
          </w:hyperlink>
        </w:p>
        <w:p w14:paraId="424849B0" w14:textId="0AD84E86" w:rsidR="00806602" w:rsidRDefault="00CA3206">
          <w:pPr>
            <w:pStyle w:val="TDC3"/>
            <w:tabs>
              <w:tab w:val="left" w:pos="1320"/>
              <w:tab w:val="right" w:leader="dot" w:pos="8494"/>
            </w:tabs>
            <w:rPr>
              <w:rFonts w:eastAsiaTheme="minorEastAsia"/>
              <w:noProof/>
              <w:lang w:val="es-ES" w:eastAsia="es-ES"/>
            </w:rPr>
          </w:pPr>
          <w:hyperlink w:anchor="_Toc445320427" w:history="1">
            <w:r w:rsidR="00806602" w:rsidRPr="00E74175">
              <w:rPr>
                <w:rStyle w:val="Hipervnculo"/>
                <w:noProof/>
              </w:rPr>
              <w:t>5.2.2</w:t>
            </w:r>
            <w:r w:rsidR="00806602">
              <w:rPr>
                <w:rFonts w:eastAsiaTheme="minorEastAsia"/>
                <w:noProof/>
                <w:lang w:val="es-ES" w:eastAsia="es-ES"/>
              </w:rPr>
              <w:tab/>
            </w:r>
            <w:r w:rsidR="00806602" w:rsidRPr="00E74175">
              <w:rPr>
                <w:rStyle w:val="Hipervnculo"/>
                <w:noProof/>
              </w:rPr>
              <w:t>Optimización por GPU</w:t>
            </w:r>
            <w:r w:rsidR="00806602">
              <w:rPr>
                <w:noProof/>
                <w:webHidden/>
              </w:rPr>
              <w:tab/>
            </w:r>
            <w:r w:rsidR="00806602">
              <w:rPr>
                <w:noProof/>
                <w:webHidden/>
              </w:rPr>
              <w:fldChar w:fldCharType="begin"/>
            </w:r>
            <w:r w:rsidR="00806602">
              <w:rPr>
                <w:noProof/>
                <w:webHidden/>
              </w:rPr>
              <w:instrText xml:space="preserve"> PAGEREF _Toc445320427 \h </w:instrText>
            </w:r>
            <w:r w:rsidR="00806602">
              <w:rPr>
                <w:noProof/>
                <w:webHidden/>
              </w:rPr>
            </w:r>
            <w:r w:rsidR="00806602">
              <w:rPr>
                <w:noProof/>
                <w:webHidden/>
              </w:rPr>
              <w:fldChar w:fldCharType="separate"/>
            </w:r>
            <w:r>
              <w:rPr>
                <w:noProof/>
                <w:webHidden/>
              </w:rPr>
              <w:t>76</w:t>
            </w:r>
            <w:r w:rsidR="00806602">
              <w:rPr>
                <w:noProof/>
                <w:webHidden/>
              </w:rPr>
              <w:fldChar w:fldCharType="end"/>
            </w:r>
          </w:hyperlink>
        </w:p>
        <w:p w14:paraId="6A3FAB5E" w14:textId="3AC639D3" w:rsidR="00806602" w:rsidRDefault="00CA3206">
          <w:pPr>
            <w:pStyle w:val="TDC3"/>
            <w:tabs>
              <w:tab w:val="left" w:pos="1320"/>
              <w:tab w:val="right" w:leader="dot" w:pos="8494"/>
            </w:tabs>
            <w:rPr>
              <w:rFonts w:eastAsiaTheme="minorEastAsia"/>
              <w:noProof/>
              <w:lang w:val="es-ES" w:eastAsia="es-ES"/>
            </w:rPr>
          </w:pPr>
          <w:hyperlink w:anchor="_Toc445320428" w:history="1">
            <w:r w:rsidR="00806602" w:rsidRPr="00E74175">
              <w:rPr>
                <w:rStyle w:val="Hipervnculo"/>
                <w:noProof/>
              </w:rPr>
              <w:t>5.2.3</w:t>
            </w:r>
            <w:r w:rsidR="00806602">
              <w:rPr>
                <w:rFonts w:eastAsiaTheme="minorEastAsia"/>
                <w:noProof/>
                <w:lang w:val="es-ES" w:eastAsia="es-ES"/>
              </w:rPr>
              <w:tab/>
            </w:r>
            <w:r w:rsidR="00806602" w:rsidRPr="00E74175">
              <w:rPr>
                <w:rStyle w:val="Hipervnculo"/>
                <w:noProof/>
              </w:rPr>
              <w:t>Transferencia de Datos</w:t>
            </w:r>
            <w:r w:rsidR="00806602">
              <w:rPr>
                <w:noProof/>
                <w:webHidden/>
              </w:rPr>
              <w:tab/>
            </w:r>
            <w:r w:rsidR="00806602">
              <w:rPr>
                <w:noProof/>
                <w:webHidden/>
              </w:rPr>
              <w:fldChar w:fldCharType="begin"/>
            </w:r>
            <w:r w:rsidR="00806602">
              <w:rPr>
                <w:noProof/>
                <w:webHidden/>
              </w:rPr>
              <w:instrText xml:space="preserve"> PAGEREF _Toc445320428 \h </w:instrText>
            </w:r>
            <w:r w:rsidR="00806602">
              <w:rPr>
                <w:noProof/>
                <w:webHidden/>
              </w:rPr>
            </w:r>
            <w:r w:rsidR="00806602">
              <w:rPr>
                <w:noProof/>
                <w:webHidden/>
              </w:rPr>
              <w:fldChar w:fldCharType="separate"/>
            </w:r>
            <w:r>
              <w:rPr>
                <w:noProof/>
                <w:webHidden/>
              </w:rPr>
              <w:t>77</w:t>
            </w:r>
            <w:r w:rsidR="00806602">
              <w:rPr>
                <w:noProof/>
                <w:webHidden/>
              </w:rPr>
              <w:fldChar w:fldCharType="end"/>
            </w:r>
          </w:hyperlink>
        </w:p>
        <w:p w14:paraId="279E2B76" w14:textId="18C94CB5" w:rsidR="00806602" w:rsidRDefault="00CA3206">
          <w:pPr>
            <w:pStyle w:val="TDC3"/>
            <w:tabs>
              <w:tab w:val="left" w:pos="1320"/>
              <w:tab w:val="right" w:leader="dot" w:pos="8494"/>
            </w:tabs>
            <w:rPr>
              <w:rFonts w:eastAsiaTheme="minorEastAsia"/>
              <w:noProof/>
              <w:lang w:val="es-ES" w:eastAsia="es-ES"/>
            </w:rPr>
          </w:pPr>
          <w:hyperlink w:anchor="_Toc445320429" w:history="1">
            <w:r w:rsidR="00806602" w:rsidRPr="00E74175">
              <w:rPr>
                <w:rStyle w:val="Hipervnculo"/>
                <w:noProof/>
              </w:rPr>
              <w:t>5.2.4</w:t>
            </w:r>
            <w:r w:rsidR="00806602">
              <w:rPr>
                <w:rFonts w:eastAsiaTheme="minorEastAsia"/>
                <w:noProof/>
                <w:lang w:val="es-ES" w:eastAsia="es-ES"/>
              </w:rPr>
              <w:tab/>
            </w:r>
            <w:r w:rsidR="00806602" w:rsidRPr="00E74175">
              <w:rPr>
                <w:rStyle w:val="Hipervnculo"/>
                <w:noProof/>
              </w:rPr>
              <w:t>Persistencia del resultado final</w:t>
            </w:r>
            <w:r w:rsidR="00806602">
              <w:rPr>
                <w:noProof/>
                <w:webHidden/>
              </w:rPr>
              <w:tab/>
            </w:r>
            <w:r w:rsidR="00806602">
              <w:rPr>
                <w:noProof/>
                <w:webHidden/>
              </w:rPr>
              <w:fldChar w:fldCharType="begin"/>
            </w:r>
            <w:r w:rsidR="00806602">
              <w:rPr>
                <w:noProof/>
                <w:webHidden/>
              </w:rPr>
              <w:instrText xml:space="preserve"> PAGEREF _Toc445320429 \h </w:instrText>
            </w:r>
            <w:r w:rsidR="00806602">
              <w:rPr>
                <w:noProof/>
                <w:webHidden/>
              </w:rPr>
            </w:r>
            <w:r w:rsidR="00806602">
              <w:rPr>
                <w:noProof/>
                <w:webHidden/>
              </w:rPr>
              <w:fldChar w:fldCharType="separate"/>
            </w:r>
            <w:r>
              <w:rPr>
                <w:noProof/>
                <w:webHidden/>
              </w:rPr>
              <w:t>78</w:t>
            </w:r>
            <w:r w:rsidR="00806602">
              <w:rPr>
                <w:noProof/>
                <w:webHidden/>
              </w:rPr>
              <w:fldChar w:fldCharType="end"/>
            </w:r>
          </w:hyperlink>
        </w:p>
        <w:p w14:paraId="79F6206F" w14:textId="2A32EEA8" w:rsidR="00806602" w:rsidRDefault="00CA3206">
          <w:pPr>
            <w:pStyle w:val="TDC2"/>
            <w:tabs>
              <w:tab w:val="left" w:pos="880"/>
              <w:tab w:val="right" w:leader="dot" w:pos="8494"/>
            </w:tabs>
            <w:rPr>
              <w:rFonts w:eastAsiaTheme="minorEastAsia"/>
              <w:noProof/>
              <w:lang w:val="es-ES" w:eastAsia="es-ES"/>
            </w:rPr>
          </w:pPr>
          <w:hyperlink w:anchor="_Toc445320430" w:history="1">
            <w:r w:rsidR="00806602" w:rsidRPr="00E74175">
              <w:rPr>
                <w:rStyle w:val="Hipervnculo"/>
                <w:noProof/>
              </w:rPr>
              <w:t>5.3</w:t>
            </w:r>
            <w:r w:rsidR="00806602">
              <w:rPr>
                <w:rFonts w:eastAsiaTheme="minorEastAsia"/>
                <w:noProof/>
                <w:lang w:val="es-ES" w:eastAsia="es-ES"/>
              </w:rPr>
              <w:tab/>
            </w:r>
            <w:r w:rsidR="00806602" w:rsidRPr="00E74175">
              <w:rPr>
                <w:rStyle w:val="Hipervnculo"/>
                <w:noProof/>
              </w:rPr>
              <w:t>Conclusiones</w:t>
            </w:r>
            <w:r w:rsidR="00806602">
              <w:rPr>
                <w:noProof/>
                <w:webHidden/>
              </w:rPr>
              <w:tab/>
            </w:r>
            <w:r w:rsidR="00806602">
              <w:rPr>
                <w:noProof/>
                <w:webHidden/>
              </w:rPr>
              <w:fldChar w:fldCharType="begin"/>
            </w:r>
            <w:r w:rsidR="00806602">
              <w:rPr>
                <w:noProof/>
                <w:webHidden/>
              </w:rPr>
              <w:instrText xml:space="preserve"> PAGEREF _Toc445320430 \h </w:instrText>
            </w:r>
            <w:r w:rsidR="00806602">
              <w:rPr>
                <w:noProof/>
                <w:webHidden/>
              </w:rPr>
            </w:r>
            <w:r w:rsidR="00806602">
              <w:rPr>
                <w:noProof/>
                <w:webHidden/>
              </w:rPr>
              <w:fldChar w:fldCharType="separate"/>
            </w:r>
            <w:r>
              <w:rPr>
                <w:noProof/>
                <w:webHidden/>
              </w:rPr>
              <w:t>78</w:t>
            </w:r>
            <w:r w:rsidR="00806602">
              <w:rPr>
                <w:noProof/>
                <w:webHidden/>
              </w:rPr>
              <w:fldChar w:fldCharType="end"/>
            </w:r>
          </w:hyperlink>
        </w:p>
        <w:p w14:paraId="724748F8" w14:textId="698CD494" w:rsidR="00806602" w:rsidRDefault="00CA3206">
          <w:pPr>
            <w:pStyle w:val="TDC1"/>
            <w:tabs>
              <w:tab w:val="left" w:pos="440"/>
            </w:tabs>
            <w:rPr>
              <w:rFonts w:eastAsiaTheme="minorEastAsia"/>
              <w:noProof/>
              <w:lang w:val="es-ES" w:eastAsia="es-ES"/>
            </w:rPr>
          </w:pPr>
          <w:hyperlink w:anchor="_Toc445320431" w:history="1">
            <w:r w:rsidR="00806602" w:rsidRPr="00E74175">
              <w:rPr>
                <w:rStyle w:val="Hipervnculo"/>
                <w:noProof/>
              </w:rPr>
              <w:t>6</w:t>
            </w:r>
            <w:r w:rsidR="00806602">
              <w:rPr>
                <w:rFonts w:eastAsiaTheme="minorEastAsia"/>
                <w:noProof/>
                <w:lang w:val="es-ES" w:eastAsia="es-ES"/>
              </w:rPr>
              <w:tab/>
            </w:r>
            <w:r w:rsidR="00806602" w:rsidRPr="00E74175">
              <w:rPr>
                <w:rStyle w:val="Hipervnculo"/>
                <w:noProof/>
              </w:rPr>
              <w:t>Proceso de Desarrollo</w:t>
            </w:r>
            <w:r w:rsidR="00806602">
              <w:rPr>
                <w:noProof/>
                <w:webHidden/>
              </w:rPr>
              <w:tab/>
            </w:r>
            <w:r w:rsidR="00806602">
              <w:rPr>
                <w:noProof/>
                <w:webHidden/>
              </w:rPr>
              <w:fldChar w:fldCharType="begin"/>
            </w:r>
            <w:r w:rsidR="00806602">
              <w:rPr>
                <w:noProof/>
                <w:webHidden/>
              </w:rPr>
              <w:instrText xml:space="preserve"> PAGEREF _Toc445320431 \h </w:instrText>
            </w:r>
            <w:r w:rsidR="00806602">
              <w:rPr>
                <w:noProof/>
                <w:webHidden/>
              </w:rPr>
            </w:r>
            <w:r w:rsidR="00806602">
              <w:rPr>
                <w:noProof/>
                <w:webHidden/>
              </w:rPr>
              <w:fldChar w:fldCharType="separate"/>
            </w:r>
            <w:r>
              <w:rPr>
                <w:noProof/>
                <w:webHidden/>
              </w:rPr>
              <w:t>80</w:t>
            </w:r>
            <w:r w:rsidR="00806602">
              <w:rPr>
                <w:noProof/>
                <w:webHidden/>
              </w:rPr>
              <w:fldChar w:fldCharType="end"/>
            </w:r>
          </w:hyperlink>
        </w:p>
        <w:p w14:paraId="33C73BAB" w14:textId="3305D10B" w:rsidR="00806602" w:rsidRDefault="00CA3206">
          <w:pPr>
            <w:pStyle w:val="TDC1"/>
            <w:tabs>
              <w:tab w:val="left" w:pos="440"/>
            </w:tabs>
            <w:rPr>
              <w:rFonts w:eastAsiaTheme="minorEastAsia"/>
              <w:noProof/>
              <w:lang w:val="es-ES" w:eastAsia="es-ES"/>
            </w:rPr>
          </w:pPr>
          <w:hyperlink w:anchor="_Toc445320432" w:history="1">
            <w:r w:rsidR="00806602" w:rsidRPr="00E74175">
              <w:rPr>
                <w:rStyle w:val="Hipervnculo"/>
                <w:noProof/>
              </w:rPr>
              <w:t>7</w:t>
            </w:r>
            <w:r w:rsidR="00806602">
              <w:rPr>
                <w:rFonts w:eastAsiaTheme="minorEastAsia"/>
                <w:noProof/>
                <w:lang w:val="es-ES" w:eastAsia="es-ES"/>
              </w:rPr>
              <w:tab/>
            </w:r>
            <w:r w:rsidR="00806602" w:rsidRPr="00E74175">
              <w:rPr>
                <w:rStyle w:val="Hipervnculo"/>
                <w:noProof/>
              </w:rPr>
              <w:t>Glosario</w:t>
            </w:r>
            <w:r w:rsidR="00806602">
              <w:rPr>
                <w:noProof/>
                <w:webHidden/>
              </w:rPr>
              <w:tab/>
            </w:r>
            <w:r w:rsidR="00806602">
              <w:rPr>
                <w:noProof/>
                <w:webHidden/>
              </w:rPr>
              <w:fldChar w:fldCharType="begin"/>
            </w:r>
            <w:r w:rsidR="00806602">
              <w:rPr>
                <w:noProof/>
                <w:webHidden/>
              </w:rPr>
              <w:instrText xml:space="preserve"> PAGEREF _Toc445320432 \h </w:instrText>
            </w:r>
            <w:r w:rsidR="00806602">
              <w:rPr>
                <w:noProof/>
                <w:webHidden/>
              </w:rPr>
            </w:r>
            <w:r w:rsidR="00806602">
              <w:rPr>
                <w:noProof/>
                <w:webHidden/>
              </w:rPr>
              <w:fldChar w:fldCharType="separate"/>
            </w:r>
            <w:r>
              <w:rPr>
                <w:noProof/>
                <w:webHidden/>
              </w:rPr>
              <w:t>85</w:t>
            </w:r>
            <w:r w:rsidR="00806602">
              <w:rPr>
                <w:noProof/>
                <w:webHidden/>
              </w:rPr>
              <w:fldChar w:fldCharType="end"/>
            </w:r>
          </w:hyperlink>
        </w:p>
        <w:p w14:paraId="7D48E669" w14:textId="5F5FE877" w:rsidR="00806602" w:rsidRDefault="00CA3206">
          <w:pPr>
            <w:pStyle w:val="TDC2"/>
            <w:tabs>
              <w:tab w:val="left" w:pos="880"/>
              <w:tab w:val="right" w:leader="dot" w:pos="8494"/>
            </w:tabs>
            <w:rPr>
              <w:rFonts w:eastAsiaTheme="minorEastAsia"/>
              <w:noProof/>
              <w:lang w:val="es-ES" w:eastAsia="es-ES"/>
            </w:rPr>
          </w:pPr>
          <w:hyperlink w:anchor="_Toc445320433" w:history="1">
            <w:r w:rsidR="00806602" w:rsidRPr="00E74175">
              <w:rPr>
                <w:rStyle w:val="Hipervnculo"/>
                <w:noProof/>
              </w:rPr>
              <w:t>7.1</w:t>
            </w:r>
            <w:r w:rsidR="00806602">
              <w:rPr>
                <w:rFonts w:eastAsiaTheme="minorEastAsia"/>
                <w:noProof/>
                <w:lang w:val="es-ES" w:eastAsia="es-ES"/>
              </w:rPr>
              <w:tab/>
            </w:r>
            <w:r w:rsidR="00806602" w:rsidRPr="00E74175">
              <w:rPr>
                <w:rStyle w:val="Hipervnculo"/>
                <w:noProof/>
              </w:rPr>
              <w:t>Frustum</w:t>
            </w:r>
            <w:r w:rsidR="00806602">
              <w:rPr>
                <w:noProof/>
                <w:webHidden/>
              </w:rPr>
              <w:tab/>
            </w:r>
            <w:r w:rsidR="00806602">
              <w:rPr>
                <w:noProof/>
                <w:webHidden/>
              </w:rPr>
              <w:fldChar w:fldCharType="begin"/>
            </w:r>
            <w:r w:rsidR="00806602">
              <w:rPr>
                <w:noProof/>
                <w:webHidden/>
              </w:rPr>
              <w:instrText xml:space="preserve"> PAGEREF _Toc445320433 \h </w:instrText>
            </w:r>
            <w:r w:rsidR="00806602">
              <w:rPr>
                <w:noProof/>
                <w:webHidden/>
              </w:rPr>
            </w:r>
            <w:r w:rsidR="00806602">
              <w:rPr>
                <w:noProof/>
                <w:webHidden/>
              </w:rPr>
              <w:fldChar w:fldCharType="separate"/>
            </w:r>
            <w:r>
              <w:rPr>
                <w:noProof/>
                <w:webHidden/>
              </w:rPr>
              <w:t>85</w:t>
            </w:r>
            <w:r w:rsidR="00806602">
              <w:rPr>
                <w:noProof/>
                <w:webHidden/>
              </w:rPr>
              <w:fldChar w:fldCharType="end"/>
            </w:r>
          </w:hyperlink>
        </w:p>
        <w:p w14:paraId="70BC3B6F" w14:textId="4EAFA90D" w:rsidR="00806602" w:rsidRDefault="00CA3206">
          <w:pPr>
            <w:pStyle w:val="TDC2"/>
            <w:tabs>
              <w:tab w:val="left" w:pos="880"/>
              <w:tab w:val="right" w:leader="dot" w:pos="8494"/>
            </w:tabs>
            <w:rPr>
              <w:rFonts w:eastAsiaTheme="minorEastAsia"/>
              <w:noProof/>
              <w:lang w:val="es-ES" w:eastAsia="es-ES"/>
            </w:rPr>
          </w:pPr>
          <w:hyperlink w:anchor="_Toc445320434" w:history="1">
            <w:r w:rsidR="00806602" w:rsidRPr="00E74175">
              <w:rPr>
                <w:rStyle w:val="Hipervnculo"/>
                <w:noProof/>
              </w:rPr>
              <w:t>7.2</w:t>
            </w:r>
            <w:r w:rsidR="00806602">
              <w:rPr>
                <w:rFonts w:eastAsiaTheme="minorEastAsia"/>
                <w:noProof/>
                <w:lang w:val="es-ES" w:eastAsia="es-ES"/>
              </w:rPr>
              <w:tab/>
            </w:r>
            <w:r w:rsidR="00806602" w:rsidRPr="00E74175">
              <w:rPr>
                <w:rStyle w:val="Hipervnculo"/>
                <w:noProof/>
              </w:rPr>
              <w:t>Add-on</w:t>
            </w:r>
            <w:r w:rsidR="00806602">
              <w:rPr>
                <w:noProof/>
                <w:webHidden/>
              </w:rPr>
              <w:tab/>
            </w:r>
            <w:r w:rsidR="00806602">
              <w:rPr>
                <w:noProof/>
                <w:webHidden/>
              </w:rPr>
              <w:fldChar w:fldCharType="begin"/>
            </w:r>
            <w:r w:rsidR="00806602">
              <w:rPr>
                <w:noProof/>
                <w:webHidden/>
              </w:rPr>
              <w:instrText xml:space="preserve"> PAGEREF _Toc445320434 \h </w:instrText>
            </w:r>
            <w:r w:rsidR="00806602">
              <w:rPr>
                <w:noProof/>
                <w:webHidden/>
              </w:rPr>
            </w:r>
            <w:r w:rsidR="00806602">
              <w:rPr>
                <w:noProof/>
                <w:webHidden/>
              </w:rPr>
              <w:fldChar w:fldCharType="separate"/>
            </w:r>
            <w:r>
              <w:rPr>
                <w:noProof/>
                <w:webHidden/>
              </w:rPr>
              <w:t>85</w:t>
            </w:r>
            <w:r w:rsidR="00806602">
              <w:rPr>
                <w:noProof/>
                <w:webHidden/>
              </w:rPr>
              <w:fldChar w:fldCharType="end"/>
            </w:r>
          </w:hyperlink>
        </w:p>
        <w:p w14:paraId="004103BE" w14:textId="2FA0BCD0" w:rsidR="00806602" w:rsidRDefault="00CA3206">
          <w:pPr>
            <w:pStyle w:val="TDC2"/>
            <w:tabs>
              <w:tab w:val="left" w:pos="880"/>
              <w:tab w:val="right" w:leader="dot" w:pos="8494"/>
            </w:tabs>
            <w:rPr>
              <w:rFonts w:eastAsiaTheme="minorEastAsia"/>
              <w:noProof/>
              <w:lang w:val="es-ES" w:eastAsia="es-ES"/>
            </w:rPr>
          </w:pPr>
          <w:hyperlink w:anchor="_Toc445320435" w:history="1">
            <w:r w:rsidR="00806602" w:rsidRPr="00E74175">
              <w:rPr>
                <w:rStyle w:val="Hipervnculo"/>
                <w:noProof/>
              </w:rPr>
              <w:t>7.3</w:t>
            </w:r>
            <w:r w:rsidR="00806602">
              <w:rPr>
                <w:rFonts w:eastAsiaTheme="minorEastAsia"/>
                <w:noProof/>
                <w:lang w:val="es-ES" w:eastAsia="es-ES"/>
              </w:rPr>
              <w:tab/>
            </w:r>
            <w:r w:rsidR="00806602" w:rsidRPr="00E74175">
              <w:rPr>
                <w:rStyle w:val="Hipervnculo"/>
                <w:noProof/>
              </w:rPr>
              <w:t>Pipeline</w:t>
            </w:r>
            <w:r w:rsidR="00806602">
              <w:rPr>
                <w:noProof/>
                <w:webHidden/>
              </w:rPr>
              <w:tab/>
            </w:r>
            <w:r w:rsidR="00806602">
              <w:rPr>
                <w:noProof/>
                <w:webHidden/>
              </w:rPr>
              <w:fldChar w:fldCharType="begin"/>
            </w:r>
            <w:r w:rsidR="00806602">
              <w:rPr>
                <w:noProof/>
                <w:webHidden/>
              </w:rPr>
              <w:instrText xml:space="preserve"> PAGEREF _Toc445320435 \h </w:instrText>
            </w:r>
            <w:r w:rsidR="00806602">
              <w:rPr>
                <w:noProof/>
                <w:webHidden/>
              </w:rPr>
            </w:r>
            <w:r w:rsidR="00806602">
              <w:rPr>
                <w:noProof/>
                <w:webHidden/>
              </w:rPr>
              <w:fldChar w:fldCharType="separate"/>
            </w:r>
            <w:r>
              <w:rPr>
                <w:noProof/>
                <w:webHidden/>
              </w:rPr>
              <w:t>85</w:t>
            </w:r>
            <w:r w:rsidR="00806602">
              <w:rPr>
                <w:noProof/>
                <w:webHidden/>
              </w:rPr>
              <w:fldChar w:fldCharType="end"/>
            </w:r>
          </w:hyperlink>
        </w:p>
        <w:p w14:paraId="59395196" w14:textId="57B7E400" w:rsidR="00806602" w:rsidRDefault="00CA3206">
          <w:pPr>
            <w:pStyle w:val="TDC2"/>
            <w:tabs>
              <w:tab w:val="left" w:pos="880"/>
              <w:tab w:val="right" w:leader="dot" w:pos="8494"/>
            </w:tabs>
            <w:rPr>
              <w:rFonts w:eastAsiaTheme="minorEastAsia"/>
              <w:noProof/>
              <w:lang w:val="es-ES" w:eastAsia="es-ES"/>
            </w:rPr>
          </w:pPr>
          <w:hyperlink w:anchor="_Toc445320436" w:history="1">
            <w:r w:rsidR="00806602" w:rsidRPr="00E74175">
              <w:rPr>
                <w:rStyle w:val="Hipervnculo"/>
                <w:noProof/>
              </w:rPr>
              <w:t>7.4</w:t>
            </w:r>
            <w:r w:rsidR="00806602">
              <w:rPr>
                <w:rFonts w:eastAsiaTheme="minorEastAsia"/>
                <w:noProof/>
                <w:lang w:val="es-ES" w:eastAsia="es-ES"/>
              </w:rPr>
              <w:tab/>
            </w:r>
            <w:r w:rsidR="00806602" w:rsidRPr="00E74175">
              <w:rPr>
                <w:rStyle w:val="Hipervnculo"/>
                <w:noProof/>
              </w:rPr>
              <w:t>Frame de datos</w:t>
            </w:r>
            <w:r w:rsidR="00806602">
              <w:rPr>
                <w:noProof/>
                <w:webHidden/>
              </w:rPr>
              <w:tab/>
            </w:r>
            <w:r w:rsidR="00806602">
              <w:rPr>
                <w:noProof/>
                <w:webHidden/>
              </w:rPr>
              <w:fldChar w:fldCharType="begin"/>
            </w:r>
            <w:r w:rsidR="00806602">
              <w:rPr>
                <w:noProof/>
                <w:webHidden/>
              </w:rPr>
              <w:instrText xml:space="preserve"> PAGEREF _Toc445320436 \h </w:instrText>
            </w:r>
            <w:r w:rsidR="00806602">
              <w:rPr>
                <w:noProof/>
                <w:webHidden/>
              </w:rPr>
            </w:r>
            <w:r w:rsidR="00806602">
              <w:rPr>
                <w:noProof/>
                <w:webHidden/>
              </w:rPr>
              <w:fldChar w:fldCharType="separate"/>
            </w:r>
            <w:r>
              <w:rPr>
                <w:noProof/>
                <w:webHidden/>
              </w:rPr>
              <w:t>85</w:t>
            </w:r>
            <w:r w:rsidR="00806602">
              <w:rPr>
                <w:noProof/>
                <w:webHidden/>
              </w:rPr>
              <w:fldChar w:fldCharType="end"/>
            </w:r>
          </w:hyperlink>
        </w:p>
        <w:p w14:paraId="06FBBEDD" w14:textId="1944BA6E" w:rsidR="00806602" w:rsidRDefault="00CA3206">
          <w:pPr>
            <w:pStyle w:val="TDC2"/>
            <w:tabs>
              <w:tab w:val="left" w:pos="880"/>
              <w:tab w:val="right" w:leader="dot" w:pos="8494"/>
            </w:tabs>
            <w:rPr>
              <w:rFonts w:eastAsiaTheme="minorEastAsia"/>
              <w:noProof/>
              <w:lang w:val="es-ES" w:eastAsia="es-ES"/>
            </w:rPr>
          </w:pPr>
          <w:hyperlink w:anchor="_Toc445320437" w:history="1">
            <w:r w:rsidR="00806602" w:rsidRPr="00E74175">
              <w:rPr>
                <w:rStyle w:val="Hipervnculo"/>
                <w:noProof/>
              </w:rPr>
              <w:t>7.5</w:t>
            </w:r>
            <w:r w:rsidR="00806602">
              <w:rPr>
                <w:rFonts w:eastAsiaTheme="minorEastAsia"/>
                <w:noProof/>
                <w:lang w:val="es-ES" w:eastAsia="es-ES"/>
              </w:rPr>
              <w:tab/>
            </w:r>
            <w:r w:rsidR="00806602" w:rsidRPr="00E74175">
              <w:rPr>
                <w:rStyle w:val="Hipervnculo"/>
                <w:noProof/>
              </w:rPr>
              <w:t>Frame de video</w:t>
            </w:r>
            <w:r w:rsidR="00806602">
              <w:rPr>
                <w:noProof/>
                <w:webHidden/>
              </w:rPr>
              <w:tab/>
            </w:r>
            <w:r w:rsidR="00806602">
              <w:rPr>
                <w:noProof/>
                <w:webHidden/>
              </w:rPr>
              <w:fldChar w:fldCharType="begin"/>
            </w:r>
            <w:r w:rsidR="00806602">
              <w:rPr>
                <w:noProof/>
                <w:webHidden/>
              </w:rPr>
              <w:instrText xml:space="preserve"> PAGEREF _Toc445320437 \h </w:instrText>
            </w:r>
            <w:r w:rsidR="00806602">
              <w:rPr>
                <w:noProof/>
                <w:webHidden/>
              </w:rPr>
            </w:r>
            <w:r w:rsidR="00806602">
              <w:rPr>
                <w:noProof/>
                <w:webHidden/>
              </w:rPr>
              <w:fldChar w:fldCharType="separate"/>
            </w:r>
            <w:r>
              <w:rPr>
                <w:noProof/>
                <w:webHidden/>
              </w:rPr>
              <w:t>85</w:t>
            </w:r>
            <w:r w:rsidR="00806602">
              <w:rPr>
                <w:noProof/>
                <w:webHidden/>
              </w:rPr>
              <w:fldChar w:fldCharType="end"/>
            </w:r>
          </w:hyperlink>
        </w:p>
        <w:p w14:paraId="02D5DE35" w14:textId="26B15810" w:rsidR="00806602" w:rsidRDefault="00CA3206">
          <w:pPr>
            <w:pStyle w:val="TDC2"/>
            <w:tabs>
              <w:tab w:val="left" w:pos="880"/>
              <w:tab w:val="right" w:leader="dot" w:pos="8494"/>
            </w:tabs>
            <w:rPr>
              <w:rFonts w:eastAsiaTheme="minorEastAsia"/>
              <w:noProof/>
              <w:lang w:val="es-ES" w:eastAsia="es-ES"/>
            </w:rPr>
          </w:pPr>
          <w:hyperlink w:anchor="_Toc445320438" w:history="1">
            <w:r w:rsidR="00806602" w:rsidRPr="00E74175">
              <w:rPr>
                <w:rStyle w:val="Hipervnculo"/>
                <w:noProof/>
              </w:rPr>
              <w:t>7.6</w:t>
            </w:r>
            <w:r w:rsidR="00806602">
              <w:rPr>
                <w:rFonts w:eastAsiaTheme="minorEastAsia"/>
                <w:noProof/>
                <w:lang w:val="es-ES" w:eastAsia="es-ES"/>
              </w:rPr>
              <w:tab/>
            </w:r>
            <w:r w:rsidR="00806602" w:rsidRPr="00E74175">
              <w:rPr>
                <w:rStyle w:val="Hipervnculo"/>
                <w:noProof/>
              </w:rPr>
              <w:t>Framerate</w:t>
            </w:r>
            <w:r w:rsidR="00806602">
              <w:rPr>
                <w:noProof/>
                <w:webHidden/>
              </w:rPr>
              <w:tab/>
            </w:r>
            <w:r w:rsidR="00806602">
              <w:rPr>
                <w:noProof/>
                <w:webHidden/>
              </w:rPr>
              <w:fldChar w:fldCharType="begin"/>
            </w:r>
            <w:r w:rsidR="00806602">
              <w:rPr>
                <w:noProof/>
                <w:webHidden/>
              </w:rPr>
              <w:instrText xml:space="preserve"> PAGEREF _Toc445320438 \h </w:instrText>
            </w:r>
            <w:r w:rsidR="00806602">
              <w:rPr>
                <w:noProof/>
                <w:webHidden/>
              </w:rPr>
            </w:r>
            <w:r w:rsidR="00806602">
              <w:rPr>
                <w:noProof/>
                <w:webHidden/>
              </w:rPr>
              <w:fldChar w:fldCharType="separate"/>
            </w:r>
            <w:r>
              <w:rPr>
                <w:noProof/>
                <w:webHidden/>
              </w:rPr>
              <w:t>86</w:t>
            </w:r>
            <w:r w:rsidR="00806602">
              <w:rPr>
                <w:noProof/>
                <w:webHidden/>
              </w:rPr>
              <w:fldChar w:fldCharType="end"/>
            </w:r>
          </w:hyperlink>
        </w:p>
        <w:p w14:paraId="61BA5A63" w14:textId="2A3453DC" w:rsidR="00806602" w:rsidRDefault="00CA3206">
          <w:pPr>
            <w:pStyle w:val="TDC2"/>
            <w:tabs>
              <w:tab w:val="left" w:pos="880"/>
              <w:tab w:val="right" w:leader="dot" w:pos="8494"/>
            </w:tabs>
            <w:rPr>
              <w:rFonts w:eastAsiaTheme="minorEastAsia"/>
              <w:noProof/>
              <w:lang w:val="es-ES" w:eastAsia="es-ES"/>
            </w:rPr>
          </w:pPr>
          <w:hyperlink w:anchor="_Toc445320439" w:history="1">
            <w:r w:rsidR="00806602" w:rsidRPr="00E74175">
              <w:rPr>
                <w:rStyle w:val="Hipervnculo"/>
                <w:noProof/>
              </w:rPr>
              <w:t>7.7</w:t>
            </w:r>
            <w:r w:rsidR="00806602">
              <w:rPr>
                <w:rFonts w:eastAsiaTheme="minorEastAsia"/>
                <w:noProof/>
                <w:lang w:val="es-ES" w:eastAsia="es-ES"/>
              </w:rPr>
              <w:tab/>
            </w:r>
            <w:r w:rsidR="00806602" w:rsidRPr="00E74175">
              <w:rPr>
                <w:rStyle w:val="Hipervnculo"/>
                <w:noProof/>
              </w:rPr>
              <w:t>TCP, UDP</w:t>
            </w:r>
            <w:r w:rsidR="00806602">
              <w:rPr>
                <w:noProof/>
                <w:webHidden/>
              </w:rPr>
              <w:tab/>
            </w:r>
            <w:r w:rsidR="00806602">
              <w:rPr>
                <w:noProof/>
                <w:webHidden/>
              </w:rPr>
              <w:fldChar w:fldCharType="begin"/>
            </w:r>
            <w:r w:rsidR="00806602">
              <w:rPr>
                <w:noProof/>
                <w:webHidden/>
              </w:rPr>
              <w:instrText xml:space="preserve"> PAGEREF _Toc445320439 \h </w:instrText>
            </w:r>
            <w:r w:rsidR="00806602">
              <w:rPr>
                <w:noProof/>
                <w:webHidden/>
              </w:rPr>
            </w:r>
            <w:r w:rsidR="00806602">
              <w:rPr>
                <w:noProof/>
                <w:webHidden/>
              </w:rPr>
              <w:fldChar w:fldCharType="separate"/>
            </w:r>
            <w:r>
              <w:rPr>
                <w:noProof/>
                <w:webHidden/>
              </w:rPr>
              <w:t>86</w:t>
            </w:r>
            <w:r w:rsidR="00806602">
              <w:rPr>
                <w:noProof/>
                <w:webHidden/>
              </w:rPr>
              <w:fldChar w:fldCharType="end"/>
            </w:r>
          </w:hyperlink>
        </w:p>
        <w:p w14:paraId="452A7E94" w14:textId="75DE48CA" w:rsidR="00806602" w:rsidRDefault="00CA3206">
          <w:pPr>
            <w:pStyle w:val="TDC1"/>
            <w:tabs>
              <w:tab w:val="left" w:pos="440"/>
            </w:tabs>
            <w:rPr>
              <w:rFonts w:eastAsiaTheme="minorEastAsia"/>
              <w:noProof/>
              <w:lang w:val="es-ES" w:eastAsia="es-ES"/>
            </w:rPr>
          </w:pPr>
          <w:hyperlink w:anchor="_Toc445320440" w:history="1">
            <w:r w:rsidR="00806602" w:rsidRPr="00E74175">
              <w:rPr>
                <w:rStyle w:val="Hipervnculo"/>
                <w:noProof/>
              </w:rPr>
              <w:t>8</w:t>
            </w:r>
            <w:r w:rsidR="00806602">
              <w:rPr>
                <w:rFonts w:eastAsiaTheme="minorEastAsia"/>
                <w:noProof/>
                <w:lang w:val="es-ES" w:eastAsia="es-ES"/>
              </w:rPr>
              <w:tab/>
            </w:r>
            <w:r w:rsidR="00806602" w:rsidRPr="00E74175">
              <w:rPr>
                <w:rStyle w:val="Hipervnculo"/>
                <w:noProof/>
                <w:lang w:val="es-ES"/>
              </w:rPr>
              <w:t>Bibliografía</w:t>
            </w:r>
            <w:r w:rsidR="00806602">
              <w:rPr>
                <w:noProof/>
                <w:webHidden/>
              </w:rPr>
              <w:tab/>
            </w:r>
            <w:r w:rsidR="00806602">
              <w:rPr>
                <w:noProof/>
                <w:webHidden/>
              </w:rPr>
              <w:fldChar w:fldCharType="begin"/>
            </w:r>
            <w:r w:rsidR="00806602">
              <w:rPr>
                <w:noProof/>
                <w:webHidden/>
              </w:rPr>
              <w:instrText xml:space="preserve"> PAGEREF _Toc445320440 \h </w:instrText>
            </w:r>
            <w:r w:rsidR="00806602">
              <w:rPr>
                <w:noProof/>
                <w:webHidden/>
              </w:rPr>
            </w:r>
            <w:r w:rsidR="00806602">
              <w:rPr>
                <w:noProof/>
                <w:webHidden/>
              </w:rPr>
              <w:fldChar w:fldCharType="separate"/>
            </w:r>
            <w:r>
              <w:rPr>
                <w:noProof/>
                <w:webHidden/>
              </w:rPr>
              <w:t>87</w:t>
            </w:r>
            <w:r w:rsidR="00806602">
              <w:rPr>
                <w:noProof/>
                <w:webHidden/>
              </w:rPr>
              <w:fldChar w:fldCharType="end"/>
            </w:r>
          </w:hyperlink>
        </w:p>
        <w:p w14:paraId="4D28FF97" w14:textId="73D2978B" w:rsidR="009763A9" w:rsidRDefault="009763A9" w:rsidP="009763A9">
          <w:r>
            <w:rPr>
              <w:b/>
              <w:bCs/>
              <w:lang w:val="es-ES"/>
            </w:rPr>
            <w:fldChar w:fldCharType="end"/>
          </w:r>
        </w:p>
      </w:sdtContent>
    </w:sdt>
    <w:p w14:paraId="38E226E9" w14:textId="77777777" w:rsidR="009763A9" w:rsidRDefault="009763A9" w:rsidP="009763A9"/>
    <w:p w14:paraId="56FB976E" w14:textId="77777777" w:rsidR="009763A9" w:rsidRDefault="009763A9" w:rsidP="009763A9">
      <w:pPr>
        <w:rPr>
          <w:rFonts w:asciiTheme="majorHAnsi" w:eastAsiaTheme="majorEastAsia" w:hAnsiTheme="majorHAnsi" w:cstheme="majorBidi"/>
          <w:color w:val="2E74B5" w:themeColor="accent1" w:themeShade="BF"/>
          <w:sz w:val="32"/>
          <w:szCs w:val="32"/>
        </w:rPr>
      </w:pPr>
      <w:r>
        <w:br w:type="page"/>
      </w:r>
    </w:p>
    <w:p w14:paraId="0CED2830" w14:textId="77777777" w:rsidR="009763A9" w:rsidRDefault="009763A9" w:rsidP="00AB3E91">
      <w:pPr>
        <w:pStyle w:val="Ttulo1"/>
      </w:pPr>
      <w:bookmarkStart w:id="2" w:name="_Toc429920274"/>
      <w:bookmarkStart w:id="3" w:name="_Toc429920745"/>
      <w:bookmarkStart w:id="4" w:name="_Toc429929213"/>
      <w:bookmarkStart w:id="5" w:name="_Toc430199757"/>
      <w:bookmarkStart w:id="6" w:name="_Toc432846454"/>
      <w:bookmarkStart w:id="7" w:name="_Toc432859521"/>
      <w:bookmarkStart w:id="8" w:name="_Toc432866743"/>
      <w:bookmarkStart w:id="9" w:name="_Toc432869108"/>
      <w:bookmarkStart w:id="10" w:name="_Toc432875533"/>
      <w:bookmarkStart w:id="11" w:name="_Toc432876462"/>
      <w:bookmarkStart w:id="12" w:name="_Toc433481775"/>
      <w:bookmarkStart w:id="13" w:name="_Toc434069868"/>
      <w:bookmarkStart w:id="14" w:name="_Toc445320323"/>
      <w:r w:rsidRPr="00AB3E91">
        <w:lastRenderedPageBreak/>
        <w:t>Introducción</w:t>
      </w:r>
      <w:bookmarkEnd w:id="2"/>
      <w:bookmarkEnd w:id="3"/>
      <w:bookmarkEnd w:id="4"/>
      <w:bookmarkEnd w:id="5"/>
      <w:bookmarkEnd w:id="6"/>
      <w:bookmarkEnd w:id="7"/>
      <w:bookmarkEnd w:id="8"/>
      <w:bookmarkEnd w:id="9"/>
      <w:bookmarkEnd w:id="10"/>
      <w:bookmarkEnd w:id="11"/>
      <w:bookmarkEnd w:id="12"/>
      <w:bookmarkEnd w:id="13"/>
      <w:bookmarkEnd w:id="14"/>
    </w:p>
    <w:p w14:paraId="012B6905" w14:textId="77777777" w:rsidR="009763A9" w:rsidRDefault="009763A9" w:rsidP="009763A9"/>
    <w:p w14:paraId="7968A567" w14:textId="4DFE6D8F" w:rsidR="009763A9" w:rsidRDefault="009763A9" w:rsidP="009763A9">
      <w:r>
        <w:t xml:space="preserve">El proyecto Cámaras Heterogéneas se originó bajo la necesidad de tener un sistema de código abierto, fácilmente extensible, que permita reunir los datos obtenidos a través de un conjunto de cámaras, ya sean </w:t>
      </w:r>
      <w:r w:rsidR="00997C63">
        <w:t>RGB</w:t>
      </w:r>
      <w:r>
        <w:t xml:space="preserve"> o </w:t>
      </w:r>
      <w:r w:rsidR="00997C63">
        <w:t>sensores de profundidad</w:t>
      </w:r>
      <w:r>
        <w:t xml:space="preserve">, para formar una representación tridimensional </w:t>
      </w:r>
      <w:del w:id="15" w:author="Rodrigo Alvarez" w:date="2015-09-13T13:04:00Z">
        <w:r w:rsidDel="001C3B3C">
          <w:delText xml:space="preserve">por computadora </w:delText>
        </w:r>
      </w:del>
      <w:r>
        <w:t xml:space="preserve">de </w:t>
      </w:r>
      <w:del w:id="16" w:author="Rodrigo Alvarez" w:date="2015-09-13T13:04:00Z">
        <w:r w:rsidDel="001C3B3C">
          <w:delText xml:space="preserve">esa </w:delText>
        </w:r>
      </w:del>
      <w:ins w:id="17" w:author="Rodrigo Alvarez" w:date="2015-09-13T13:04:00Z">
        <w:r>
          <w:t xml:space="preserve">una </w:t>
        </w:r>
      </w:ins>
      <w:r>
        <w:t>escena.</w:t>
      </w:r>
    </w:p>
    <w:p w14:paraId="3E9E504A" w14:textId="77777777" w:rsidR="009763A9" w:rsidRDefault="009763A9" w:rsidP="009763A9">
      <w:r>
        <w:t>Es decir que se podría montar una escena de cualquier tipo, en cualquier ambiente, fijar un conjunto de cámaras estratégicamente posicionadas y filmar la escena para verla, incluso en tiempo real, desde cualquier ángulo.</w:t>
      </w:r>
    </w:p>
    <w:p w14:paraId="5A7AED3D" w14:textId="07C247FD" w:rsidR="009763A9" w:rsidRDefault="009763A9" w:rsidP="009763A9">
      <w:r>
        <w:t xml:space="preserve">Las </w:t>
      </w:r>
      <w:ins w:id="18" w:author="Rodrigo Alvarez" w:date="2015-09-13T14:24:00Z">
        <w:r>
          <w:t xml:space="preserve">posibles </w:t>
        </w:r>
      </w:ins>
      <w:r>
        <w:t xml:space="preserve">aplicaciones </w:t>
      </w:r>
      <w:del w:id="19" w:author="Rodrigo Alvarez" w:date="2015-09-13T14:24:00Z">
        <w:r w:rsidDel="00D52265">
          <w:delText xml:space="preserve">futuras </w:delText>
        </w:r>
      </w:del>
      <w:r>
        <w:t>de este proyecto</w:t>
      </w:r>
      <w:ins w:id="20" w:author="Rodrigo Alvarez" w:date="2015-09-13T14:24:00Z">
        <w:r>
          <w:t xml:space="preserve"> </w:t>
        </w:r>
      </w:ins>
      <w:del w:id="21" w:author="Rodrigo Alvarez" w:date="2015-09-13T14:24:00Z">
        <w:r w:rsidDel="00D52265">
          <w:delText xml:space="preserve">, salvando los desafíos de procesamiento y las limitaciones de hardware, </w:delText>
        </w:r>
      </w:del>
      <w:r>
        <w:t xml:space="preserve">son </w:t>
      </w:r>
      <w:r w:rsidR="00997C63">
        <w:t>muy diversas</w:t>
      </w:r>
      <w:r>
        <w:t>, desde la más directa que sería la producción de películas realmente 3D observables desde cualquier punto, pasando por la vigilancia tridimensional, hasta la generación de juegos de realidad virtual que incluyan escenarios de la vida real de cualquier parte del mundo.</w:t>
      </w:r>
    </w:p>
    <w:p w14:paraId="38EC2C81" w14:textId="77777777" w:rsidR="009763A9" w:rsidRDefault="009763A9" w:rsidP="009763A9">
      <w:r>
        <w:t xml:space="preserve">Por las características y lo amplio del proyecto, y sin entrar en detalles técnicos, hubo múltiples aspectos y desafíos tecnológicos que debieron ser resueltos; tales como la calibración de las cámaras, la recolección de los datos, la distribución del procesamiento, la comprensión de los datos, la generación de </w:t>
      </w:r>
      <w:del w:id="22" w:author="Rodrigo Alvarez" w:date="2015-09-13T14:25:00Z">
        <w:r w:rsidDel="00D52265">
          <w:delText>las mallas</w:delText>
        </w:r>
      </w:del>
      <w:ins w:id="23" w:author="Rodrigo Alvarez" w:date="2015-09-13T14:25:00Z">
        <w:r>
          <w:t>la información tridimensional</w:t>
        </w:r>
      </w:ins>
      <w:r>
        <w:t>, el renderizado, la texturización, entre otras.</w:t>
      </w:r>
    </w:p>
    <w:p w14:paraId="5774278E" w14:textId="131DDCBF" w:rsidR="009763A9" w:rsidRDefault="009763A9" w:rsidP="009763A9">
      <w:r>
        <w:t xml:space="preserve">Para lograr el objetivo se hizo uso de ciertas tecnologías de software que se encuentran disponibles, a saber: openFramework, </w:t>
      </w:r>
      <w:r w:rsidR="00847A83">
        <w:t>O</w:t>
      </w:r>
      <w:r>
        <w:t xml:space="preserve">penGL, </w:t>
      </w:r>
      <w:r w:rsidR="00997C63">
        <w:t xml:space="preserve">PCL, </w:t>
      </w:r>
      <w:r w:rsidR="00847A83">
        <w:t>O</w:t>
      </w:r>
      <w:r>
        <w:t>penNI, VCG library, entre otras</w:t>
      </w:r>
      <w:ins w:id="24" w:author="Rodrigo Alvarez" w:date="2015-09-13T14:27:00Z">
        <w:r>
          <w:t xml:space="preserve"> que se detallarán más adelante</w:t>
        </w:r>
      </w:ins>
      <w:r>
        <w:t>. La razón de utilizarlas es que ellas ya abordan y ofrecen una solución a algunos de los subproblemas que identificamos en este proyecto.</w:t>
      </w:r>
    </w:p>
    <w:p w14:paraId="1E1E527F" w14:textId="39A50608" w:rsidR="009763A9" w:rsidRDefault="009763A9" w:rsidP="009763A9">
      <w:r>
        <w:t xml:space="preserve">Si bien la arquitectura se </w:t>
      </w:r>
      <w:del w:id="25" w:author="Rodrigo Alvarez" w:date="2015-09-13T14:36:00Z">
        <w:r w:rsidDel="00BD5CC1">
          <w:delText xml:space="preserve">abordará </w:delText>
        </w:r>
      </w:del>
      <w:ins w:id="26" w:author="Rodrigo Alvarez" w:date="2015-09-13T14:36:00Z">
        <w:r>
          <w:t xml:space="preserve">explicará </w:t>
        </w:r>
      </w:ins>
      <w:r>
        <w:t xml:space="preserve">más adelante, </w:t>
      </w:r>
      <w:del w:id="27" w:author="Rodrigo Alvarez" w:date="2015-09-13T14:41:00Z">
        <w:r w:rsidDel="00C07AE1">
          <w:delText xml:space="preserve">en este punto </w:delText>
        </w:r>
      </w:del>
      <w:r>
        <w:t xml:space="preserve">ya queda claro que el proyecto se compondrá de diversos módulos. A grandes rasgos la idea fue dividir el sistema en tres </w:t>
      </w:r>
      <w:r w:rsidR="00997C63">
        <w:t>aplicaciones</w:t>
      </w:r>
      <w:r>
        <w:t xml:space="preserve"> principales. En un extremo, los </w:t>
      </w:r>
      <w:ins w:id="28" w:author="Rodrigo Alvarez" w:date="2015-09-13T14:42:00Z">
        <w:r>
          <w:t>C</w:t>
        </w:r>
      </w:ins>
      <w:del w:id="29" w:author="Rodrigo Alvarez" w:date="2015-09-13T14:42:00Z">
        <w:r w:rsidDel="00C07AE1">
          <w:delText>c</w:delText>
        </w:r>
      </w:del>
      <w:r>
        <w:t xml:space="preserve">lientes, que se dedican a recopilar los datos. En el otro extremo, el </w:t>
      </w:r>
      <w:del w:id="30" w:author="Rodrigo Alvarez" w:date="2015-09-13T14:48:00Z">
        <w:r w:rsidDel="00C07AE1">
          <w:delText>r</w:delText>
        </w:r>
      </w:del>
      <w:ins w:id="31" w:author="Rodrigo Alvarez" w:date="2015-09-13T14:48:00Z">
        <w:r>
          <w:t>R</w:t>
        </w:r>
      </w:ins>
      <w:r>
        <w:t xml:space="preserve">eproductor, que renderiza la escena. Y en medio de éstos, el </w:t>
      </w:r>
      <w:ins w:id="32" w:author="Rodrigo Alvarez" w:date="2015-09-13T14:48:00Z">
        <w:r>
          <w:t>S</w:t>
        </w:r>
      </w:ins>
      <w:del w:id="33" w:author="Rodrigo Alvarez" w:date="2015-09-13T14:48:00Z">
        <w:r w:rsidDel="00C07AE1">
          <w:delText>s</w:delText>
        </w:r>
      </w:del>
      <w:r>
        <w:t>ervidor, encargado del procesamiento más pesado de la información. Estos tres módulos deben estar conectados para cumplir el requerimiento del procesamiento en tiempo real. Además, se implementó un cuarto y quinto módulo, uno para la detección de las cámaras y otro para la calibración de las mismas. Este último módulo proporcionará datos de entrada para los primeros tres.</w:t>
      </w:r>
    </w:p>
    <w:p w14:paraId="44D6903F" w14:textId="77777777" w:rsidR="00FB10D2" w:rsidRDefault="00FB10D2" w:rsidP="009763A9"/>
    <w:tbl>
      <w:tblPr>
        <w:tblStyle w:val="Tablanormal21"/>
        <w:tblW w:w="5000" w:type="pct"/>
        <w:tblLook w:val="04A0" w:firstRow="1" w:lastRow="0" w:firstColumn="1" w:lastColumn="0" w:noHBand="0" w:noVBand="1"/>
        <w:tblPrChange w:id="34" w:author="Gonzalo Martinez Rodriguez" w:date="2015-09-13T13:02:00Z">
          <w:tblPr>
            <w:tblW w:w="0" w:type="auto"/>
            <w:tblLook w:val="04A0" w:firstRow="1" w:lastRow="0" w:firstColumn="1" w:lastColumn="0" w:noHBand="0" w:noVBand="1"/>
          </w:tblPr>
        </w:tblPrChange>
      </w:tblPr>
      <w:tblGrid>
        <w:gridCol w:w="8504"/>
        <w:tblGridChange w:id="35">
          <w:tblGrid>
            <w:gridCol w:w="8494"/>
          </w:tblGrid>
        </w:tblGridChange>
      </w:tblGrid>
      <w:tr w:rsidR="009763A9" w14:paraId="3D764227" w14:textId="77777777" w:rsidTr="001649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Change w:id="36" w:author="Gonzalo Martinez Rodriguez" w:date="2015-09-13T13:02:00Z">
              <w:tcPr>
                <w:tcW w:w="8494" w:type="dxa"/>
              </w:tcPr>
            </w:tcPrChange>
          </w:tcPr>
          <w:p w14:paraId="0C4F98CC" w14:textId="20E3AD20" w:rsidR="009763A9" w:rsidRDefault="00B04DD7" w:rsidP="008C002A">
            <w:pPr>
              <w:keepNext/>
              <w:spacing w:before="120" w:line="360" w:lineRule="auto"/>
              <w:jc w:val="center"/>
              <w:cnfStyle w:val="101000000000" w:firstRow="1" w:lastRow="0" w:firstColumn="1" w:lastColumn="0" w:oddVBand="0" w:evenVBand="0" w:oddHBand="0" w:evenHBand="0" w:firstRowFirstColumn="0" w:firstRowLastColumn="0" w:lastRowFirstColumn="0" w:lastRowLastColumn="0"/>
              <w:rPr>
                <w:b w:val="0"/>
                <w:bCs w:val="0"/>
              </w:rPr>
            </w:pPr>
            <w:r>
              <w:rPr>
                <w:noProof/>
                <w:lang w:val="es-ES" w:eastAsia="es-ES"/>
              </w:rPr>
              <w:drawing>
                <wp:inline distT="0" distB="0" distL="0" distR="0" wp14:anchorId="368AB6A4" wp14:editId="4C8C6AFE">
                  <wp:extent cx="5169600" cy="813600"/>
                  <wp:effectExtent l="0" t="0" r="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indmap.png"/>
                          <pic:cNvPicPr/>
                        </pic:nvPicPr>
                        <pic:blipFill>
                          <a:blip r:embed="rId8">
                            <a:extLst>
                              <a:ext uri="{28A0092B-C50C-407E-A947-70E740481C1C}">
                                <a14:useLocalDpi xmlns:a14="http://schemas.microsoft.com/office/drawing/2010/main" val="0"/>
                              </a:ext>
                            </a:extLst>
                          </a:blip>
                          <a:stretch>
                            <a:fillRect/>
                          </a:stretch>
                        </pic:blipFill>
                        <pic:spPr>
                          <a:xfrm>
                            <a:off x="0" y="0"/>
                            <a:ext cx="5169600" cy="813600"/>
                          </a:xfrm>
                          <a:prstGeom prst="rect">
                            <a:avLst/>
                          </a:prstGeom>
                        </pic:spPr>
                      </pic:pic>
                    </a:graphicData>
                  </a:graphic>
                </wp:inline>
              </w:drawing>
            </w:r>
          </w:p>
          <w:p w14:paraId="64A58899" w14:textId="27A78A81" w:rsidR="009763A9" w:rsidRDefault="009763A9" w:rsidP="008C002A">
            <w:pPr>
              <w:pStyle w:val="Descripcin"/>
              <w:jc w:val="center"/>
              <w:cnfStyle w:val="101000000000" w:firstRow="1" w:lastRow="0" w:firstColumn="1" w:lastColumn="0" w:oddVBand="0" w:evenVBand="0" w:oddHBand="0" w:evenHBand="0" w:firstRowFirstColumn="0" w:firstRowLastColumn="0" w:lastRowFirstColumn="0" w:lastRowLastColumn="0"/>
            </w:pPr>
            <w:r>
              <w:t xml:space="preserve">Diagrama </w:t>
            </w:r>
            <w:r w:rsidR="00CA3206">
              <w:fldChar w:fldCharType="begin"/>
            </w:r>
            <w:r w:rsidR="00CA3206">
              <w:instrText xml:space="preserve"> STYLEREF 1 \s </w:instrText>
            </w:r>
            <w:r w:rsidR="00CA3206">
              <w:fldChar w:fldCharType="separate"/>
            </w:r>
            <w:r w:rsidR="00CA3206">
              <w:rPr>
                <w:noProof/>
              </w:rPr>
              <w:t>1</w:t>
            </w:r>
            <w:r w:rsidR="00CA3206">
              <w:rPr>
                <w:noProof/>
              </w:rPr>
              <w:fldChar w:fldCharType="end"/>
            </w:r>
            <w:r w:rsidR="00732CF2">
              <w:noBreakHyphen/>
            </w:r>
            <w:r w:rsidR="00CA3206">
              <w:fldChar w:fldCharType="begin"/>
            </w:r>
            <w:r w:rsidR="00CA3206">
              <w:instrText xml:space="preserve"> SEQ Diagrama \* ARABIC \s 1 </w:instrText>
            </w:r>
            <w:r w:rsidR="00CA3206">
              <w:fldChar w:fldCharType="separate"/>
            </w:r>
            <w:r w:rsidR="00CA3206">
              <w:rPr>
                <w:noProof/>
              </w:rPr>
              <w:t>1</w:t>
            </w:r>
            <w:r w:rsidR="00CA3206">
              <w:rPr>
                <w:noProof/>
              </w:rPr>
              <w:fldChar w:fldCharType="end"/>
            </w:r>
            <w:r>
              <w:t xml:space="preserve"> </w:t>
            </w:r>
            <w:r w:rsidRPr="00581D5B">
              <w:rPr>
                <w:i/>
                <w:color w:val="808080" w:themeColor="background1" w:themeShade="80"/>
                <w:sz w:val="20"/>
              </w:rPr>
              <w:t>Diagrama de componentes del sistema</w:t>
            </w:r>
            <w:r w:rsidR="00B04DD7">
              <w:rPr>
                <w:i/>
                <w:color w:val="808080" w:themeColor="background1" w:themeShade="80"/>
                <w:sz w:val="20"/>
              </w:rPr>
              <w:t>.</w:t>
            </w:r>
          </w:p>
        </w:tc>
      </w:tr>
    </w:tbl>
    <w:p w14:paraId="7CD4B392" w14:textId="77777777" w:rsidR="009763A9" w:rsidRDefault="009763A9" w:rsidP="009763A9"/>
    <w:p w14:paraId="06F9ED57" w14:textId="77777777" w:rsidR="009763A9" w:rsidRDefault="009763A9" w:rsidP="009763A9">
      <w:r>
        <w:t>En las siguientes páginas el objetivo será desarrollar todas estas ideas, explicar cómo se hizo para lograrlas y explorar, a su vez, el estado del arte en este campo de la computación.</w:t>
      </w:r>
    </w:p>
    <w:p w14:paraId="29A33733" w14:textId="77777777" w:rsidR="00846767" w:rsidRDefault="00846767" w:rsidP="00846767">
      <w:r>
        <w:lastRenderedPageBreak/>
        <w:t>El informe se desarrolla bajo cinco grandes títulos: Descripción del problema, Estado del arte, Solución propuesta, Conclusiones y Trabajos futuros, Proceso de desarrollo. A su vez, adicionalmente se incluye un Glosario y una Bibliografía.</w:t>
      </w:r>
    </w:p>
    <w:p w14:paraId="33F12543" w14:textId="77013C99" w:rsidR="008F4B54" w:rsidRDefault="009763A9" w:rsidP="009763A9">
      <w:r>
        <w:t xml:space="preserve">La primera de esas secciones, </w:t>
      </w:r>
      <w:r w:rsidR="008F4B54">
        <w:t>planteando los principales problemas relacionados al diseño e implementación del sistema, pero sin entrar en los detalles específicos ni en la solución elegida en cada uno de ellos.</w:t>
      </w:r>
    </w:p>
    <w:p w14:paraId="3BAEF0CC" w14:textId="28050DFB" w:rsidR="008F4B54" w:rsidRDefault="008F4B54" w:rsidP="009763A9">
      <w:r>
        <w:t>En la segunda sección, se exploran</w:t>
      </w:r>
      <w:r w:rsidR="009763A9">
        <w:t xml:space="preserve"> los principales conceptos y tecn</w:t>
      </w:r>
      <w:r w:rsidR="00ED3486">
        <w:t xml:space="preserve">ologías que rodean al proyecto. </w:t>
      </w:r>
      <w:r w:rsidR="00AD7B2F">
        <w:t>É</w:t>
      </w:r>
      <w:r w:rsidR="00C452D7">
        <w:t>stos</w:t>
      </w:r>
      <w:r w:rsidR="00AD7B2F">
        <w:t>,</w:t>
      </w:r>
      <w:r w:rsidR="00C452D7">
        <w:t xml:space="preserve"> serán de vital importancia para entender más adelante algunos de los subproblemas que </w:t>
      </w:r>
      <w:r w:rsidR="00AD7B2F">
        <w:t>componen</w:t>
      </w:r>
      <w:r w:rsidR="00C452D7">
        <w:t xml:space="preserve"> al </w:t>
      </w:r>
      <w:r w:rsidR="00AD7B2F">
        <w:t>sistema. Y</w:t>
      </w:r>
      <w:r w:rsidR="00ED3486">
        <w:t xml:space="preserve">a sea porque </w:t>
      </w:r>
      <w:r w:rsidR="00AD7B2F">
        <w:t>los conceptos definen algunos de estos subproblemas o porque le dan solución a los mismos.</w:t>
      </w:r>
    </w:p>
    <w:p w14:paraId="1E4D90BF" w14:textId="21A2F223" w:rsidR="00C452D7" w:rsidRDefault="00AD7B2F" w:rsidP="009763A9">
      <w:r>
        <w:t xml:space="preserve">La tercera, aborda el diseño y la implementación de la solución propiamente dicha. Esta sección </w:t>
      </w:r>
      <w:r w:rsidR="00EB0CA6">
        <w:t>explica las cuestiones técnicas relacionadas a la arquitectura y detalla cada uno de los módulos fundamentales que conforman el sistema.</w:t>
      </w:r>
    </w:p>
    <w:p w14:paraId="4A343B87" w14:textId="79B6119C" w:rsidR="00687D84" w:rsidRDefault="00EB0CA6" w:rsidP="009763A9">
      <w:r>
        <w:t>La siguiente sección</w:t>
      </w:r>
      <w:r w:rsidR="00687D84">
        <w:t>,</w:t>
      </w:r>
      <w:r>
        <w:t xml:space="preserve"> trata sobre los resultados a los que se llegó con la implementación entregada. Es aquí donde se analizan </w:t>
      </w:r>
      <w:r w:rsidR="00687D84">
        <w:t>métricas para medir el desempeño final del sistema.</w:t>
      </w:r>
      <w:r w:rsidR="00846767">
        <w:t xml:space="preserve"> Además</w:t>
      </w:r>
      <w:r w:rsidR="00687D84">
        <w:t>, se enumeran y explican cada uno de los puntos en los que se podría mejorar la implementación actual</w:t>
      </w:r>
      <w:r w:rsidR="009574BA">
        <w:t>, mejoras que no implicarían rehacer el sistema gracias a que el proyecto fue pensado para que fuese extensible</w:t>
      </w:r>
      <w:r w:rsidR="00687D84">
        <w:t>.</w:t>
      </w:r>
    </w:p>
    <w:p w14:paraId="3AA1AB15" w14:textId="4BD6A2B3" w:rsidR="009574BA" w:rsidRDefault="009574BA" w:rsidP="009763A9">
      <w:r>
        <w:t xml:space="preserve">La sección Proceso de desarrollo cuenta el camino que siguió el grupo en la elaboración de la solución, desde </w:t>
      </w:r>
      <w:r w:rsidR="00207DA5">
        <w:t>el estudio de las tecnologías relacionadas al proyecto hasta la documentación final.</w:t>
      </w:r>
    </w:p>
    <w:p w14:paraId="042C92C9" w14:textId="0E55B54F" w:rsidR="00207DA5" w:rsidRDefault="00207DA5" w:rsidP="009763A9">
      <w:r>
        <w:t xml:space="preserve">La última sección es un Glosario, que expone una breve descripción sobre </w:t>
      </w:r>
      <w:r w:rsidR="00846767">
        <w:t>los principales</w:t>
      </w:r>
      <w:r>
        <w:t xml:space="preserve"> conceptos relacionados al proyecto y que figuran en este informe.</w:t>
      </w:r>
    </w:p>
    <w:p w14:paraId="196A8368" w14:textId="77777777" w:rsidR="00856018" w:rsidRDefault="009763A9">
      <w:pPr>
        <w:rPr>
          <w:ins w:id="37" w:author="Rodrigo Alvarez" w:date="2015-10-20T19:07:00Z"/>
        </w:rPr>
        <w:pPrChange w:id="38" w:author="Rodrigo Alvarez" w:date="2015-10-20T19:07:00Z">
          <w:pPr>
            <w:pStyle w:val="Ttulo1"/>
          </w:pPr>
        </w:pPrChange>
      </w:pPr>
      <w:del w:id="39" w:author="Rodrigo Alvarez" w:date="2015-10-20T19:07:00Z">
        <w:r w:rsidDel="00856018">
          <w:br w:type="page"/>
        </w:r>
      </w:del>
      <w:bookmarkStart w:id="40" w:name="_Toc429920292"/>
      <w:bookmarkStart w:id="41" w:name="_Toc429929231"/>
      <w:bookmarkStart w:id="42" w:name="_Toc430199775"/>
      <w:bookmarkStart w:id="43" w:name="_Toc432846477"/>
      <w:bookmarkStart w:id="44" w:name="_Toc432859546"/>
      <w:bookmarkStart w:id="45" w:name="_Toc432866768"/>
      <w:bookmarkStart w:id="46" w:name="_Toc432869132"/>
      <w:bookmarkStart w:id="47" w:name="_Toc432875557"/>
      <w:bookmarkStart w:id="48" w:name="_Toc432876486"/>
    </w:p>
    <w:p w14:paraId="7E3A16BC" w14:textId="77777777" w:rsidR="00856018" w:rsidRDefault="00856018">
      <w:pPr>
        <w:rPr>
          <w:ins w:id="49" w:author="Rodrigo Alvarez" w:date="2015-10-20T19:07:00Z"/>
        </w:rPr>
      </w:pPr>
      <w:ins w:id="50" w:author="Rodrigo Alvarez" w:date="2015-10-20T19:07:00Z">
        <w:r>
          <w:br w:type="page"/>
        </w:r>
      </w:ins>
    </w:p>
    <w:p w14:paraId="7691E277" w14:textId="20CC6D6D" w:rsidR="00856018" w:rsidRDefault="00856018">
      <w:pPr>
        <w:pStyle w:val="Ttulo1"/>
        <w:rPr>
          <w:ins w:id="51" w:author="Rodrigo Alvarez" w:date="2015-10-20T19:07:00Z"/>
        </w:rPr>
      </w:pPr>
      <w:bookmarkStart w:id="52" w:name="_Toc433481776"/>
      <w:bookmarkStart w:id="53" w:name="_Toc434069869"/>
      <w:bookmarkStart w:id="54" w:name="_Toc445320324"/>
      <w:ins w:id="55" w:author="Rodrigo Alvarez" w:date="2015-10-20T19:07:00Z">
        <w:r>
          <w:lastRenderedPageBreak/>
          <w:t>Descripción del problema</w:t>
        </w:r>
        <w:bookmarkEnd w:id="40"/>
        <w:bookmarkEnd w:id="41"/>
        <w:bookmarkEnd w:id="42"/>
        <w:bookmarkEnd w:id="43"/>
        <w:bookmarkEnd w:id="44"/>
        <w:bookmarkEnd w:id="45"/>
        <w:bookmarkEnd w:id="46"/>
        <w:bookmarkEnd w:id="47"/>
        <w:bookmarkEnd w:id="48"/>
        <w:bookmarkEnd w:id="52"/>
        <w:bookmarkEnd w:id="53"/>
        <w:bookmarkEnd w:id="54"/>
      </w:ins>
    </w:p>
    <w:p w14:paraId="55A9EFBB" w14:textId="77777777" w:rsidR="00856018" w:rsidRDefault="00856018" w:rsidP="00856018"/>
    <w:p w14:paraId="3BE6596D" w14:textId="0614A8AF" w:rsidR="00AB45DF" w:rsidRDefault="00AB45DF" w:rsidP="00856018">
      <w:r>
        <w:t>El Proyecto Cámaras Heterogéneas es un sistema para la grabación y reproducc</w:t>
      </w:r>
      <w:r w:rsidR="00116DB9">
        <w:t>ión de escenas tridimensionales, a partir de un conjunto heterogéneo de cámaras RGB y de profundidad.</w:t>
      </w:r>
    </w:p>
    <w:p w14:paraId="520FDBF6" w14:textId="487202C8" w:rsidR="006C3379" w:rsidRDefault="00116DB9" w:rsidP="00856018">
      <w:r>
        <w:t xml:space="preserve">El objetico de esta sección es describir los </w:t>
      </w:r>
      <w:r w:rsidR="0011378B">
        <w:t>problemas</w:t>
      </w:r>
      <w:r>
        <w:t xml:space="preserve"> </w:t>
      </w:r>
      <w:r w:rsidR="0011378B">
        <w:t>más importantes</w:t>
      </w:r>
      <w:r>
        <w:t xml:space="preserve"> que tomaron parte en la realización de este proyecto.</w:t>
      </w:r>
    </w:p>
    <w:p w14:paraId="60CC47CB" w14:textId="2A96BAB8" w:rsidR="00116DB9" w:rsidRDefault="003671F9" w:rsidP="00856018">
      <w:r>
        <w:t>A modo de resumen, el proyecto tiene que ser un sistema</w:t>
      </w:r>
      <w:r w:rsidR="001A4762">
        <w:t xml:space="preserve"> distribuido</w:t>
      </w:r>
      <w:r w:rsidR="002E2F16">
        <w:t xml:space="preserve">, </w:t>
      </w:r>
      <w:r w:rsidR="00336160">
        <w:t xml:space="preserve">multiplataforma, </w:t>
      </w:r>
      <w:r w:rsidR="002E2F16">
        <w:t xml:space="preserve">extensible y </w:t>
      </w:r>
      <w:r>
        <w:t xml:space="preserve">de código abierto, capaz de interactuar con un número indeterminado de dispositivos de grabación de imágenes </w:t>
      </w:r>
      <w:r w:rsidR="001A4762">
        <w:t xml:space="preserve">y nubes de puntos; generar un modelo tridimensional texturizado, en tiempo real, </w:t>
      </w:r>
      <w:r w:rsidR="006C3379">
        <w:t>que pueda ser visualizado por medio de una interfaz que permita la navegación por la escena</w:t>
      </w:r>
      <w:r w:rsidR="002E2F16">
        <w:t>, con un framerate aceptable</w:t>
      </w:r>
      <w:r w:rsidR="006C3379">
        <w:t>.</w:t>
      </w:r>
    </w:p>
    <w:p w14:paraId="033F953C" w14:textId="1307AA15" w:rsidR="00AB45DF" w:rsidRDefault="006C3379" w:rsidP="00856018">
      <w:r>
        <w:t xml:space="preserve">El primer desafío </w:t>
      </w:r>
      <w:r w:rsidR="002E2F16">
        <w:t>implica</w:t>
      </w:r>
      <w:r>
        <w:t xml:space="preserve"> restringir el abanico de tecnol</w:t>
      </w:r>
      <w:r w:rsidR="002E2F16">
        <w:t xml:space="preserve">ogías que se pueden utilizar, a aquellas que son de código abierto. Esto plantea la necesidad de implementar ciertas partes del proyecto, que no están resueltas de manera directa por </w:t>
      </w:r>
      <w:r w:rsidR="00E97EE0">
        <w:t>alguna</w:t>
      </w:r>
      <w:r w:rsidR="002E2F16">
        <w:t xml:space="preserve"> librería o proyecto de código abierto.</w:t>
      </w:r>
    </w:p>
    <w:p w14:paraId="2517378E" w14:textId="1F5EE5C2" w:rsidR="002E2F16" w:rsidRDefault="00F54C34" w:rsidP="00856018">
      <w:r>
        <w:t xml:space="preserve">El siguiente desafío es el requerimiento no funcional de que el sistema </w:t>
      </w:r>
      <w:r w:rsidR="00336160">
        <w:t>sea multiplataforma y performante</w:t>
      </w:r>
      <w:r>
        <w:t xml:space="preserve">. </w:t>
      </w:r>
      <w:r w:rsidR="001811A4">
        <w:t>Haciendo</w:t>
      </w:r>
      <w:r>
        <w:t xml:space="preserve"> que la elección del lenguaje de programación </w:t>
      </w:r>
      <w:r w:rsidR="00336160">
        <w:t xml:space="preserve">sea un punto importante. </w:t>
      </w:r>
      <w:r w:rsidR="001811A4">
        <w:t>Por estas razones, el lenguaje seleccionado para la implementación del proyecto es C++, que es multiplataforma y permite tener un gran control sobre los recursos del sistema.</w:t>
      </w:r>
    </w:p>
    <w:p w14:paraId="54EECE86" w14:textId="0887754F" w:rsidR="00AB45DF" w:rsidRDefault="001811A4" w:rsidP="00856018">
      <w:r>
        <w:t>Hacer que el sistema sea extensible requiere que el proyecto parta de un buen diseño inicial de la arquitectura.</w:t>
      </w:r>
      <w:r w:rsidR="005A05FA">
        <w:t xml:space="preserve"> El objetivo con este requerimiento es tener la posibilidad de reemplazar, en el futuro, módulos enteros del proyecto y que el mismo siga funcionando, pese a las modificaciones introducidas.</w:t>
      </w:r>
    </w:p>
    <w:p w14:paraId="34959582" w14:textId="1179E78F" w:rsidR="0055604F" w:rsidRDefault="005A05FA" w:rsidP="00856018">
      <w:r>
        <w:t xml:space="preserve">Relacionado al punto anterior se encuentra el hecho de que el sistema, por cuestiones de performance, tiene que </w:t>
      </w:r>
      <w:r w:rsidR="008C7890">
        <w:t xml:space="preserve">distribuir la carga entre los diferentes módulos. Esto hace que el pasaje de la información entre ellos, imponga ciertas restricciones. Siendo </w:t>
      </w:r>
      <w:r w:rsidR="0047128F">
        <w:t xml:space="preserve">necesario en algunas ocasiones </w:t>
      </w:r>
      <w:r w:rsidR="008C7890">
        <w:t xml:space="preserve">utilizar memoria compartida y en otros la red. </w:t>
      </w:r>
      <w:r w:rsidR="0055604F">
        <w:t>Y a su vez, e</w:t>
      </w:r>
      <w:r w:rsidR="008C7890">
        <w:t xml:space="preserve">n el caso de este último, </w:t>
      </w:r>
      <w:r w:rsidR="0047128F">
        <w:t xml:space="preserve">hay veces que </w:t>
      </w:r>
      <w:r w:rsidR="0055604F">
        <w:t>será conveniente utilizar una implementación de TCP y en otras una implementación de UDP.</w:t>
      </w:r>
    </w:p>
    <w:p w14:paraId="7651FA38" w14:textId="7F8E94E4" w:rsidR="008C7890" w:rsidRDefault="0055604F" w:rsidP="00856018">
      <w:r>
        <w:t>Una de los desafíos más grandes que tiene el proyecto</w:t>
      </w:r>
      <w:r w:rsidR="00C55204">
        <w:t>, y que le da nombre al mismo,</w:t>
      </w:r>
      <w:r>
        <w:t xml:space="preserve"> es el requerimiento no funcional de que el sistema </w:t>
      </w:r>
      <w:r w:rsidR="00C55204">
        <w:t>pueda tomar</w:t>
      </w:r>
      <w:r>
        <w:t xml:space="preserve"> los datos de </w:t>
      </w:r>
      <w:r w:rsidR="00C55204">
        <w:t xml:space="preserve">diferentes tipos de cámaras, ya sean RGB o de profundidad. </w:t>
      </w:r>
      <w:r w:rsidR="00360B0E">
        <w:t xml:space="preserve">Donde ambos tipos, recolectan información muy distinta entre sí </w:t>
      </w:r>
      <w:r w:rsidR="00284E1C">
        <w:t xml:space="preserve">de la escena. Para el caso de las cámaras RGB se espera como resultado una matriz de píxeles, y para el caso de las cámaras de profundidad, una matriz de puntos. </w:t>
      </w:r>
      <w:r w:rsidR="00C55204">
        <w:t xml:space="preserve">Más aún, las cámaras pueden ser de diferentes marcas, siempre y cuando </w:t>
      </w:r>
      <w:r w:rsidR="00360B0E">
        <w:t xml:space="preserve">los datos que </w:t>
      </w:r>
      <w:r w:rsidR="00E97EE0">
        <w:t>provea</w:t>
      </w:r>
      <w:r w:rsidR="00360B0E">
        <w:t xml:space="preserve">n </w:t>
      </w:r>
      <w:r w:rsidR="00C55204">
        <w:t>cumplan ciertas restr</w:t>
      </w:r>
      <w:r w:rsidR="00360B0E">
        <w:t>icciones, definidas en una interfaz</w:t>
      </w:r>
      <w:r w:rsidR="00C55204">
        <w:t>.</w:t>
      </w:r>
    </w:p>
    <w:p w14:paraId="7ADD0ED9" w14:textId="187C8C33" w:rsidR="0046612C" w:rsidRDefault="004B7590" w:rsidP="00856018">
      <w:r>
        <w:t>El sistema debe proporcionar la opción de persistir la información con la que se está trabajando. Es decir, todas las imágenes que toman las cámaras RBG y todas las nubes de puntos que provienen de los sensores de profundidad, deben poder</w:t>
      </w:r>
      <w:r w:rsidR="00E97EE0">
        <w:t>se</w:t>
      </w:r>
      <w:r>
        <w:t xml:space="preserve"> </w:t>
      </w:r>
      <w:r w:rsidR="0011378B">
        <w:t>guardar</w:t>
      </w:r>
      <w:r>
        <w:t xml:space="preserve"> en disco para su posterior procesamiento</w:t>
      </w:r>
      <w:r w:rsidR="00DF6E57">
        <w:t>, en caso de que se quiera que el sistema funcione en modo diferido. A su vez, tiene que existir la opción de que la salida del sistema también se persista en disco, para que pueda ser reproducida en futuras oportunidades.</w:t>
      </w:r>
    </w:p>
    <w:p w14:paraId="26DE557F" w14:textId="62FE9402" w:rsidR="00C55204" w:rsidRDefault="00284E1C" w:rsidP="00856018">
      <w:r>
        <w:lastRenderedPageBreak/>
        <w:t xml:space="preserve">Por cuestiones de precisión, el sistema debe contar con un módulo de </w:t>
      </w:r>
      <w:r w:rsidR="007A723E">
        <w:t xml:space="preserve">calibración intrínseca. El objetivo de este tipo de calibración es aplicar ciertas correcciones por software a las imágenes que las cámaras toman. Esas correcciones son necesarias debido a imperfecciones que son propias </w:t>
      </w:r>
      <w:r w:rsidR="0011378B">
        <w:t xml:space="preserve">de las </w:t>
      </w:r>
      <w:r w:rsidR="007A723E">
        <w:t>cámaras que se utilizan durante el proceso de filmación.</w:t>
      </w:r>
    </w:p>
    <w:p w14:paraId="4C35DF36" w14:textId="565487CE" w:rsidR="008326B6" w:rsidRDefault="008326B6" w:rsidP="00856018">
      <w:r>
        <w:t xml:space="preserve">Otro de los desafíos que plantea el proyecto, y que se desprende de la utilización de varias cámaras para filmar una misma escena, es hacer la unión de los datos recogidos por las diferentes cámaras, ya sea que éstas provean imágenes o matrices de puntos. Este proceso se conoce como calibración extrínseca y tiene por objetivo determinar la posición de las cámaras en el espacio, para poder aplicar después, las transformaciones adecuadas </w:t>
      </w:r>
      <w:r w:rsidR="00112DA1">
        <w:t>que hacen</w:t>
      </w:r>
      <w:r>
        <w:t xml:space="preserve"> coincidir las nubes de puntos y las texturas</w:t>
      </w:r>
      <w:r w:rsidR="00112DA1">
        <w:t>.</w:t>
      </w:r>
    </w:p>
    <w:p w14:paraId="67E9388F" w14:textId="32BCC645" w:rsidR="008326B6" w:rsidRDefault="00112DA1" w:rsidP="007D330B">
      <w:r>
        <w:t>Hay otros aspectos que deben ser tenidos en cuenta a la hora de la implementación, pero que escapan</w:t>
      </w:r>
      <w:r w:rsidR="007D330B">
        <w:t xml:space="preserve"> a lo</w:t>
      </w:r>
      <w:r w:rsidR="00D454AC">
        <w:t>s</w:t>
      </w:r>
      <w:r w:rsidR="007D330B">
        <w:t xml:space="preserve"> que </w:t>
      </w:r>
      <w:r w:rsidR="00B516C1">
        <w:t>respecta</w:t>
      </w:r>
      <w:r w:rsidR="00D454AC">
        <w:t>n</w:t>
      </w:r>
      <w:r w:rsidR="007D330B">
        <w:t xml:space="preserve"> a</w:t>
      </w:r>
      <w:r>
        <w:t xml:space="preserve"> la calibración intrínseca y extrínseca. Uno de ellos</w:t>
      </w:r>
      <w:r w:rsidR="007D330B">
        <w:t>,</w:t>
      </w:r>
      <w:r>
        <w:t xml:space="preserve"> es la corrección de color en las imágenes que toman las cámaras RGB, debido a los cambios de iluminación durante el proceso de filmación</w:t>
      </w:r>
      <w:r w:rsidR="00B516C1">
        <w:t>, que pueden afectar de diferente manera a cada una de ellas</w:t>
      </w:r>
      <w:r>
        <w:t>.</w:t>
      </w:r>
      <w:r w:rsidR="007D330B">
        <w:t xml:space="preserve"> Este fenómeno, </w:t>
      </w:r>
      <w:r w:rsidR="00B516C1">
        <w:t>logra</w:t>
      </w:r>
      <w:r w:rsidR="007D330B">
        <w:t xml:space="preserve"> provocar inconsistencias en la texturización durante el proceso de renderización, en especial en </w:t>
      </w:r>
      <w:r w:rsidR="00B516C1">
        <w:t xml:space="preserve">los bordes que se generan </w:t>
      </w:r>
      <w:r w:rsidR="00D454AC">
        <w:t>en</w:t>
      </w:r>
      <w:r w:rsidR="00B516C1">
        <w:t xml:space="preserve"> </w:t>
      </w:r>
      <w:r w:rsidR="007D330B">
        <w:t xml:space="preserve">las uniones </w:t>
      </w:r>
      <w:r w:rsidR="00B516C1">
        <w:t>de las imágenes</w:t>
      </w:r>
      <w:r w:rsidR="007D330B">
        <w:t>.</w:t>
      </w:r>
    </w:p>
    <w:p w14:paraId="562404F1" w14:textId="5B80F581" w:rsidR="007D330B" w:rsidRDefault="00D454AC" w:rsidP="007D330B">
      <w:r>
        <w:t xml:space="preserve">El siguiente problema que </w:t>
      </w:r>
      <w:r w:rsidR="00A024D2">
        <w:t xml:space="preserve">surge, debido a </w:t>
      </w:r>
      <w:r>
        <w:t xml:space="preserve">la utilización </w:t>
      </w:r>
      <w:r w:rsidR="00A024D2">
        <w:t>de más de un sensor</w:t>
      </w:r>
      <w:r>
        <w:t xml:space="preserve"> de profundidad</w:t>
      </w:r>
      <w:r w:rsidR="00A024D2">
        <w:t>,</w:t>
      </w:r>
      <w:r>
        <w:t xml:space="preserve"> es que los mismos generan interferencia </w:t>
      </w:r>
      <w:r w:rsidR="00A024D2">
        <w:t>entre sí, cu</w:t>
      </w:r>
      <w:r w:rsidR="0081719F">
        <w:t>a</w:t>
      </w:r>
      <w:r w:rsidR="00A024D2">
        <w:t xml:space="preserve">ndo al menos dos de ellos filman la misma área de la escena. Este fenómeno es propio de los escáneres de luz estructurada, como Kinect. La solución al problema pasa por utilizar </w:t>
      </w:r>
      <w:r w:rsidR="00DC5819">
        <w:t>motores en la base de los sensores, para que los hagan vibrar en patrones diferentes y con ello evitar la interferencia.</w:t>
      </w:r>
    </w:p>
    <w:p w14:paraId="7178DA05" w14:textId="0EC16779" w:rsidR="0046612C" w:rsidRDefault="00165C5E" w:rsidP="007D330B">
      <w:r>
        <w:t xml:space="preserve">La sincronización de los datos </w:t>
      </w:r>
      <w:r w:rsidR="00DF6E57">
        <w:t>que proviene</w:t>
      </w:r>
      <w:r w:rsidR="00FD55C3">
        <w:t>n</w:t>
      </w:r>
      <w:r w:rsidR="00DF6E57">
        <w:t xml:space="preserve"> de las diferentes cámaras</w:t>
      </w:r>
      <w:r>
        <w:t>,</w:t>
      </w:r>
      <w:r w:rsidR="00DF6E57">
        <w:t xml:space="preserve"> </w:t>
      </w:r>
      <w:r w:rsidR="005D1696">
        <w:t>es</w:t>
      </w:r>
      <w:r w:rsidR="00DF6E57">
        <w:t xml:space="preserve"> </w:t>
      </w:r>
      <w:r w:rsidR="005D1696">
        <w:t>otro</w:t>
      </w:r>
      <w:r w:rsidR="00DF6E57">
        <w:t xml:space="preserve"> de los desafíos en el </w:t>
      </w:r>
      <w:r>
        <w:t>procesamiento de la información.</w:t>
      </w:r>
      <w:r w:rsidR="005D1696">
        <w:t xml:space="preserve"> El sistema </w:t>
      </w:r>
      <w:r w:rsidR="00FD55C3">
        <w:t>hace uso de una serie de computadoras, que, a su vez, están conectadas a un conjunto de cámaras que recogen la información de la escena que se está filmando. Cada una de esas cámaras funciona a un framerate independiente, que incluso puede variar a lo largo del tiempo. El objetivo de la sincronización es ordenar esos frames y agruparlos de forma coherente, generando instantáneas completas de la escena a partir de los fragmentos parciales recogidos por las cámaras.</w:t>
      </w:r>
    </w:p>
    <w:p w14:paraId="4AFE57FC" w14:textId="6BA42091" w:rsidR="00FD55C3" w:rsidRDefault="00FD55C3" w:rsidP="007D330B">
      <w:r>
        <w:t xml:space="preserve">Para cumplir con el requerimiento </w:t>
      </w:r>
      <w:r w:rsidR="000A0301">
        <w:t>no funcional de que el sistema final cuente con un framerate relativamente bueno, es necesario hacer uso de la paralelización del procesamiento. Esto quiere decir que, cada un</w:t>
      </w:r>
      <w:r w:rsidR="00900751">
        <w:t>a de las etapas por las que pasa</w:t>
      </w:r>
      <w:r w:rsidR="000A0301">
        <w:t xml:space="preserve"> la información</w:t>
      </w:r>
      <w:r w:rsidR="00900751">
        <w:t>,</w:t>
      </w:r>
      <w:r w:rsidR="000A0301">
        <w:t xml:space="preserve"> desde que es </w:t>
      </w:r>
      <w:r w:rsidR="00900751">
        <w:t>capturada por las cámaras hasta que es mostrada en pantalla, debe ser optimizada para no generar cuellos de botella. Una forma de hacer esta optimización es dividir las tareas</w:t>
      </w:r>
      <w:r w:rsidR="000F11B7">
        <w:t>,</w:t>
      </w:r>
      <w:r w:rsidR="00900751">
        <w:t xml:space="preserve"> </w:t>
      </w:r>
      <w:r w:rsidR="000F11B7">
        <w:t>para que corran en procesos diferentes y así hacer un</w:t>
      </w:r>
      <w:r w:rsidR="000F11B7" w:rsidRPr="000F11B7">
        <w:t xml:space="preserve"> </w:t>
      </w:r>
      <w:r w:rsidR="000F11B7">
        <w:t>mayor uso de los recursos del sistema.</w:t>
      </w:r>
    </w:p>
    <w:p w14:paraId="21DA23C4" w14:textId="4CA07110" w:rsidR="00EE2838" w:rsidRDefault="000F11B7" w:rsidP="007D330B">
      <w:r>
        <w:t xml:space="preserve">Ligado al requerimiento anterior y debido a que el sistema en su conjunto maneja </w:t>
      </w:r>
      <w:r w:rsidR="00B176D6">
        <w:t xml:space="preserve">constantemente </w:t>
      </w:r>
      <w:r>
        <w:t xml:space="preserve">una gran cantidad de </w:t>
      </w:r>
      <w:r w:rsidR="00B176D6">
        <w:t>datos</w:t>
      </w:r>
      <w:r>
        <w:t xml:space="preserve">, la comunicación entre sus partes tiene que estar optimizada para ser capaz de soportar la transferencia masiva de </w:t>
      </w:r>
      <w:r w:rsidR="00B176D6">
        <w:t>información</w:t>
      </w:r>
      <w:r>
        <w:t>.</w:t>
      </w:r>
      <w:r w:rsidR="00B176D6">
        <w:t xml:space="preserve"> Una forma de atacar este problema, es hacer uso de la compresión, ya sea con pérdida o sin pérdida, dependiendo del tipo de datos que se quiere transmitir. </w:t>
      </w:r>
      <w:r w:rsidR="00CC4495">
        <w:t>Teniendo en cuenta</w:t>
      </w:r>
      <w:r w:rsidR="00B176D6">
        <w:t xml:space="preserve"> a su vez, </w:t>
      </w:r>
      <w:r w:rsidR="00CC4495">
        <w:t>el tiempo extra en el que se incurre por aplicar este tipo de algoritmos</w:t>
      </w:r>
      <w:r w:rsidR="00EE2838">
        <w:t>. Es decir que, el tiempo que toma hacer la compresión, sumado al tiempo que toma mandar los datos</w:t>
      </w:r>
      <w:r w:rsidR="00E97EE0">
        <w:t xml:space="preserve"> comprimidos</w:t>
      </w:r>
      <w:r w:rsidR="00EE2838">
        <w:t>, debe ser menor al tiempo que demora mandar la información, pero sin comprimir.</w:t>
      </w:r>
    </w:p>
    <w:p w14:paraId="2E150FA2" w14:textId="7FB7A5F4" w:rsidR="00CC4495" w:rsidRDefault="00342E79" w:rsidP="007D330B">
      <w:r>
        <w:lastRenderedPageBreak/>
        <w:t>El</w:t>
      </w:r>
      <w:r w:rsidR="0010475C">
        <w:t xml:space="preserve"> sistema se compone de una secuencia de módulos interconectados en serie, donde la información que recogen los Clientes es enviada al Servidor, </w:t>
      </w:r>
      <w:r>
        <w:t>quien</w:t>
      </w:r>
      <w:r w:rsidR="0010475C">
        <w:t xml:space="preserve"> </w:t>
      </w:r>
      <w:r>
        <w:t>se encarga de</w:t>
      </w:r>
      <w:r w:rsidR="0010475C">
        <w:t xml:space="preserve"> procesa</w:t>
      </w:r>
      <w:r>
        <w:t>rla</w:t>
      </w:r>
      <w:r w:rsidR="000C79D2">
        <w:t xml:space="preserve"> para</w:t>
      </w:r>
      <w:r w:rsidR="0010475C">
        <w:t xml:space="preserve"> después </w:t>
      </w:r>
      <w:r>
        <w:t xml:space="preserve">reenviarla </w:t>
      </w:r>
      <w:r w:rsidR="0010475C">
        <w:t>al Reproductor.</w:t>
      </w:r>
      <w:r>
        <w:t xml:space="preserve"> Es por ello que, el framerate en el que </w:t>
      </w:r>
      <w:r w:rsidR="000C79D2">
        <w:t>ejecuta</w:t>
      </w:r>
      <w:r>
        <w:t xml:space="preserve"> el proyecto dependerá finalmente del framerate más lento de estos tres módulos. </w:t>
      </w:r>
      <w:r w:rsidR="000C79D2">
        <w:t xml:space="preserve">Entonces, </w:t>
      </w:r>
      <w:r w:rsidR="008D53A3">
        <w:t xml:space="preserve">implementar algún mecanismo para </w:t>
      </w:r>
      <w:r w:rsidR="000C79D2">
        <w:t xml:space="preserve">coordinar los trabajos que hacen tanto los Clientes como el Servidor y el Reproductor </w:t>
      </w:r>
      <w:r w:rsidR="008D53A3">
        <w:t>es fundamental, para no desperdiciar recursos haciendo tareas que no contribuirán en nada a mejorar el desempeño del sistema en su conjunto.</w:t>
      </w:r>
    </w:p>
    <w:p w14:paraId="5FCC1C3E" w14:textId="28F8F65A" w:rsidR="00112DA1" w:rsidRDefault="00DC5819" w:rsidP="00856018">
      <w:r>
        <w:t xml:space="preserve">Uno de los requerimientos funcionales más importantes del proyecto es que el sistema cuente con un programa para visualizar la escena tridimensional en tiempo real. Esto significa que se debe implementar una aplicación que sea capaz de consumir </w:t>
      </w:r>
      <w:r w:rsidR="00333E1A">
        <w:t xml:space="preserve">los </w:t>
      </w:r>
      <w:r>
        <w:t>datos</w:t>
      </w:r>
      <w:r w:rsidR="00C67CD0">
        <w:t xml:space="preserve"> </w:t>
      </w:r>
      <w:r w:rsidR="00333E1A">
        <w:t xml:space="preserve">de la escena, por algún medio </w:t>
      </w:r>
      <w:r w:rsidR="00C67CD0">
        <w:t xml:space="preserve">en tiempo real, y hacer la renderización </w:t>
      </w:r>
      <w:r w:rsidR="00333E1A">
        <w:t xml:space="preserve">correspondiente. Esos datos </w:t>
      </w:r>
      <w:r w:rsidR="004E71FB">
        <w:t>se componen, entre otras cosas, de</w:t>
      </w:r>
      <w:r w:rsidR="00333E1A">
        <w:t xml:space="preserve"> una malla de polígonos y un juego de imágenes sincronizadas.</w:t>
      </w:r>
      <w:r w:rsidR="004E71FB">
        <w:t xml:space="preserve"> Entonces, la malla de polígonos debe actualizarse lo más rápido posible, a medida que llegan los datos, y a su vez responder a los movimientos que hace el usuario desde la interfaz, para visualizar la escena desde el ángulo deseado.</w:t>
      </w:r>
    </w:p>
    <w:p w14:paraId="2D22FA91" w14:textId="04049001" w:rsidR="002231DC" w:rsidRDefault="00333E1A" w:rsidP="002231DC">
      <w:r>
        <w:t xml:space="preserve">Ligado al punto anterior aparece el problema de </w:t>
      </w:r>
      <w:r w:rsidR="007E4AF2">
        <w:t xml:space="preserve">la texturización, es decir, </w:t>
      </w:r>
      <w:r>
        <w:t xml:space="preserve">cómo </w:t>
      </w:r>
      <w:r w:rsidR="007E4AF2">
        <w:t xml:space="preserve">mapear las imágenes al modelo tridimensional. O lo que es lo mismo, determinar con qué textura se debe pintar cada una de las caras </w:t>
      </w:r>
      <w:r w:rsidR="002231DC">
        <w:t>de</w:t>
      </w:r>
      <w:r w:rsidR="007E4AF2">
        <w:t xml:space="preserve"> la malla de polígonos, que se generó a partir de la nube de puntos</w:t>
      </w:r>
      <w:r w:rsidR="002231DC">
        <w:t>. Este problema se vuelve más complejo cuando se tiene en cuenta que la malla se va transformando</w:t>
      </w:r>
      <w:r w:rsidR="002231DC" w:rsidRPr="002231DC">
        <w:t xml:space="preserve"> </w:t>
      </w:r>
      <w:r w:rsidR="002231DC">
        <w:t>durante la filmación de la escena, es decir, que la posición y el número de caras cambia</w:t>
      </w:r>
      <w:r w:rsidR="002231DC" w:rsidRPr="002231DC">
        <w:t xml:space="preserve"> </w:t>
      </w:r>
      <w:r w:rsidR="002231DC">
        <w:t>a lo largo del tiempo.</w:t>
      </w:r>
    </w:p>
    <w:p w14:paraId="735EC68D" w14:textId="11303243" w:rsidR="00856018" w:rsidRDefault="00AD2F62" w:rsidP="00856018">
      <w:r>
        <w:t>Todos estos puntos son algunos de los muchos desafíos que supone este proyecto. Problemas que se irán detallando y resolviendo con mayor detenimiento en las diferentes secciones de este informe.</w:t>
      </w:r>
    </w:p>
    <w:p w14:paraId="01050079" w14:textId="77777777" w:rsidR="00AD2F62" w:rsidRDefault="00AD2F62" w:rsidP="00856018">
      <w:pPr>
        <w:rPr>
          <w:ins w:id="56" w:author="Rodrigo Alvarez" w:date="2015-10-20T19:07:00Z"/>
        </w:rPr>
      </w:pPr>
    </w:p>
    <w:p w14:paraId="15F40576" w14:textId="77777777" w:rsidR="00856018" w:rsidRDefault="00856018" w:rsidP="00856018">
      <w:pPr>
        <w:rPr>
          <w:ins w:id="57" w:author="Rodrigo Alvarez" w:date="2015-10-20T19:07:00Z"/>
          <w:rFonts w:asciiTheme="majorHAnsi" w:eastAsiaTheme="majorEastAsia" w:hAnsiTheme="majorHAnsi" w:cstheme="majorBidi"/>
          <w:color w:val="2E74B5" w:themeColor="accent1" w:themeShade="BF"/>
          <w:sz w:val="32"/>
          <w:szCs w:val="32"/>
        </w:rPr>
      </w:pPr>
      <w:ins w:id="58" w:author="Rodrigo Alvarez" w:date="2015-10-20T19:07:00Z">
        <w:r>
          <w:br w:type="page"/>
        </w:r>
      </w:ins>
    </w:p>
    <w:p w14:paraId="1D75FFCE" w14:textId="4D824B9F" w:rsidR="009763A9" w:rsidDel="00856018" w:rsidRDefault="009763A9" w:rsidP="009763A9">
      <w:pPr>
        <w:ind w:left="708" w:hanging="708"/>
        <w:rPr>
          <w:del w:id="59" w:author="Rodrigo Alvarez" w:date="2015-10-20T19:07:00Z"/>
        </w:rPr>
      </w:pPr>
      <w:bookmarkStart w:id="60" w:name="_Toc433131433"/>
      <w:bookmarkStart w:id="61" w:name="_Toc433736073"/>
      <w:bookmarkStart w:id="62" w:name="_Toc440116912"/>
      <w:bookmarkStart w:id="63" w:name="_Toc440117028"/>
      <w:bookmarkStart w:id="64" w:name="_Toc445238204"/>
      <w:bookmarkStart w:id="65" w:name="_Toc445318498"/>
      <w:bookmarkStart w:id="66" w:name="_Toc445320325"/>
      <w:bookmarkEnd w:id="60"/>
      <w:bookmarkEnd w:id="61"/>
      <w:bookmarkEnd w:id="62"/>
      <w:bookmarkEnd w:id="63"/>
      <w:bookmarkEnd w:id="64"/>
      <w:bookmarkEnd w:id="65"/>
      <w:bookmarkEnd w:id="66"/>
    </w:p>
    <w:p w14:paraId="5824EC7D" w14:textId="2ED44248" w:rsidR="009763A9" w:rsidRDefault="009763A9" w:rsidP="00AB3E91">
      <w:pPr>
        <w:pStyle w:val="Ttulo1"/>
      </w:pPr>
      <w:bookmarkStart w:id="67" w:name="_Toc429920275"/>
      <w:bookmarkStart w:id="68" w:name="_Toc429920746"/>
      <w:bookmarkStart w:id="69" w:name="_Toc429929214"/>
      <w:bookmarkStart w:id="70" w:name="_Toc430199758"/>
      <w:bookmarkStart w:id="71" w:name="_Toc432846455"/>
      <w:bookmarkStart w:id="72" w:name="_Toc432859522"/>
      <w:bookmarkStart w:id="73" w:name="_Toc432866744"/>
      <w:bookmarkStart w:id="74" w:name="_Toc432869109"/>
      <w:bookmarkStart w:id="75" w:name="_Toc432875534"/>
      <w:bookmarkStart w:id="76" w:name="_Toc432876463"/>
      <w:bookmarkStart w:id="77" w:name="_Toc433481777"/>
      <w:bookmarkStart w:id="78" w:name="_Toc434069870"/>
      <w:bookmarkStart w:id="79" w:name="_Toc445320326"/>
      <w:r w:rsidRPr="00AB3E91">
        <w:t>Estado</w:t>
      </w:r>
      <w:r>
        <w:t xml:space="preserve"> del arte</w:t>
      </w:r>
      <w:bookmarkEnd w:id="67"/>
      <w:bookmarkEnd w:id="68"/>
      <w:bookmarkEnd w:id="69"/>
      <w:bookmarkEnd w:id="70"/>
      <w:bookmarkEnd w:id="71"/>
      <w:bookmarkEnd w:id="72"/>
      <w:bookmarkEnd w:id="73"/>
      <w:bookmarkEnd w:id="74"/>
      <w:bookmarkEnd w:id="75"/>
      <w:bookmarkEnd w:id="76"/>
      <w:bookmarkEnd w:id="77"/>
      <w:bookmarkEnd w:id="78"/>
      <w:bookmarkEnd w:id="79"/>
    </w:p>
    <w:p w14:paraId="1B91609D" w14:textId="77777777" w:rsidR="009763A9" w:rsidRDefault="009763A9" w:rsidP="009763A9"/>
    <w:p w14:paraId="33341B69" w14:textId="77777777" w:rsidR="009763A9" w:rsidRDefault="009763A9" w:rsidP="009763A9">
      <w:r>
        <w:t>Esta sección presenta el estado actual de las tecnologías aplicadas durante el desarrollo del proyecto. En una primera parte se enfoca en el estudio sobre los dos tipos de dispositivos de entrada utilizados: las cámaras RGB y los sensores de profundidad.</w:t>
      </w:r>
    </w:p>
    <w:p w14:paraId="710C63B5" w14:textId="3062AF50" w:rsidR="009763A9" w:rsidRDefault="009763A9" w:rsidP="009763A9">
      <w:r>
        <w:t xml:space="preserve">Dentro de las cámaras RGB se estudia dos problemáticas conocidas que son la calibración intrínseca y extrínseca. </w:t>
      </w:r>
      <w:r w:rsidR="00AB3E91">
        <w:t>Además,</w:t>
      </w:r>
      <w:r>
        <w:t xml:space="preserve"> se analizan diferentes formatos existentes para el almacenamiento de las imágenes generadas. En el caso de los escáneres 3D, o sensores de profundidad, se estudian las categorías en las que se dividen, la salida que generan, y se hace particular énfasis en el Kinect de Microsoft, dado que </w:t>
      </w:r>
      <w:r w:rsidR="000D4F9E">
        <w:t>fue</w:t>
      </w:r>
      <w:r>
        <w:t xml:space="preserve"> el sensor </w:t>
      </w:r>
      <w:r w:rsidR="000D4F9E">
        <w:t xml:space="preserve">más </w:t>
      </w:r>
      <w:r>
        <w:t>utilizado durante la realización del proyecto.</w:t>
      </w:r>
    </w:p>
    <w:p w14:paraId="035A0B6C" w14:textId="16FDB0C8" w:rsidR="009763A9" w:rsidRDefault="009763A9" w:rsidP="009763A9">
      <w:r>
        <w:t xml:space="preserve">Una vez conocida la salida provista por los dispositivos mencionados, es necesario </w:t>
      </w:r>
      <w:r w:rsidR="000D4F9E">
        <w:t>determinar</w:t>
      </w:r>
      <w:r>
        <w:t xml:space="preserve"> la manera en que éstas se integraran al proyecto. En el caso de los sensores de profundidad, su salida es una nube de puntos, por esta razón es que se presentan algoritmos que permiten formar mallas de polígonos y diferentes formatos para poder almacenarlas. En el caso de las imágenes, por otro lado, se deben conocer técnicas de texturización para poder aplicarlas sobre </w:t>
      </w:r>
      <w:r w:rsidR="000D4F9E">
        <w:t>estas</w:t>
      </w:r>
      <w:r>
        <w:t xml:space="preserve"> mallas.</w:t>
      </w:r>
    </w:p>
    <w:p w14:paraId="3074DAAB" w14:textId="4D234BBA" w:rsidR="009763A9" w:rsidRDefault="009763A9" w:rsidP="00D05F95">
      <w:r>
        <w:t>También se tratarán los frameworks y librerías que permit</w:t>
      </w:r>
      <w:r w:rsidR="000D4F9E">
        <w:t>ieron</w:t>
      </w:r>
      <w:r>
        <w:t xml:space="preserve"> la implementación del proyecto, facilitando el desarrollo del mismo.</w:t>
      </w:r>
      <w:r w:rsidRPr="00B258D9">
        <w:t xml:space="preserve"> </w:t>
      </w:r>
      <w:r w:rsidRPr="00CE7F9B">
        <w:rPr>
          <w:lang w:val="es-ES"/>
        </w:rPr>
        <w:t xml:space="preserve">Entra ellas se destacan </w:t>
      </w:r>
      <w:r w:rsidR="000D4F9E" w:rsidRPr="00CE7F9B">
        <w:rPr>
          <w:lang w:val="es-ES"/>
        </w:rPr>
        <w:t>o</w:t>
      </w:r>
      <w:r w:rsidRPr="00CE7F9B">
        <w:rPr>
          <w:lang w:val="es-ES"/>
        </w:rPr>
        <w:t>pen</w:t>
      </w:r>
      <w:r w:rsidR="000D4F9E" w:rsidRPr="00CE7F9B">
        <w:rPr>
          <w:lang w:val="es-ES"/>
        </w:rPr>
        <w:t>F</w:t>
      </w:r>
      <w:r w:rsidRPr="00CE7F9B">
        <w:rPr>
          <w:lang w:val="es-ES"/>
        </w:rPr>
        <w:t>rameworks</w:t>
      </w:r>
      <w:sdt>
        <w:sdtPr>
          <w:id w:val="638226391"/>
          <w:citation/>
        </w:sdtPr>
        <w:sdtContent>
          <w:r w:rsidR="00D05F95">
            <w:fldChar w:fldCharType="begin"/>
          </w:r>
          <w:r w:rsidR="00D05F95" w:rsidRPr="00CE7F9B">
            <w:rPr>
              <w:lang w:val="es-ES"/>
            </w:rPr>
            <w:instrText xml:space="preserve"> CITATION ope152 \l 1033 </w:instrText>
          </w:r>
          <w:r w:rsidR="00D05F95">
            <w:fldChar w:fldCharType="separate"/>
          </w:r>
          <w:r w:rsidR="00556A68">
            <w:rPr>
              <w:noProof/>
              <w:lang w:val="es-ES"/>
            </w:rPr>
            <w:t xml:space="preserve"> </w:t>
          </w:r>
          <w:r w:rsidR="00556A68" w:rsidRPr="00556A68">
            <w:rPr>
              <w:noProof/>
              <w:lang w:val="es-ES"/>
            </w:rPr>
            <w:t>[1]</w:t>
          </w:r>
          <w:r w:rsidR="00D05F95">
            <w:fldChar w:fldCharType="end"/>
          </w:r>
        </w:sdtContent>
      </w:sdt>
      <w:r w:rsidRPr="00CE7F9B">
        <w:rPr>
          <w:lang w:val="es-ES"/>
        </w:rPr>
        <w:t xml:space="preserve">, </w:t>
      </w:r>
      <w:r w:rsidR="00847A83">
        <w:rPr>
          <w:lang w:val="es-ES"/>
        </w:rPr>
        <w:t>O</w:t>
      </w:r>
      <w:r w:rsidR="000D4F9E" w:rsidRPr="00CE7F9B">
        <w:rPr>
          <w:lang w:val="es-ES"/>
        </w:rPr>
        <w:t>penGL</w:t>
      </w:r>
      <w:sdt>
        <w:sdtPr>
          <w:id w:val="1066689413"/>
          <w:citation/>
        </w:sdtPr>
        <w:sdtContent>
          <w:r w:rsidR="00D05F95">
            <w:fldChar w:fldCharType="begin"/>
          </w:r>
          <w:r w:rsidR="00D05F95" w:rsidRPr="00CE7F9B">
            <w:rPr>
              <w:lang w:val="es-ES"/>
            </w:rPr>
            <w:instrText xml:space="preserve"> CITATION ope153 \l 1033 </w:instrText>
          </w:r>
          <w:r w:rsidR="00D05F95">
            <w:fldChar w:fldCharType="separate"/>
          </w:r>
          <w:r w:rsidR="00556A68">
            <w:rPr>
              <w:noProof/>
              <w:lang w:val="es-ES"/>
            </w:rPr>
            <w:t xml:space="preserve"> </w:t>
          </w:r>
          <w:r w:rsidR="00556A68" w:rsidRPr="00556A68">
            <w:rPr>
              <w:noProof/>
              <w:lang w:val="es-ES"/>
            </w:rPr>
            <w:t>[2]</w:t>
          </w:r>
          <w:r w:rsidR="00D05F95">
            <w:fldChar w:fldCharType="end"/>
          </w:r>
        </w:sdtContent>
      </w:sdt>
      <w:r w:rsidRPr="00CE7F9B">
        <w:rPr>
          <w:lang w:val="es-ES"/>
        </w:rPr>
        <w:t>, OpenNI</w:t>
      </w:r>
      <w:sdt>
        <w:sdtPr>
          <w:id w:val="1387370725"/>
          <w:citation/>
        </w:sdtPr>
        <w:sdtContent>
          <w:r w:rsidR="002B1851">
            <w:fldChar w:fldCharType="begin"/>
          </w:r>
          <w:r w:rsidR="002B1851" w:rsidRPr="00CE7F9B">
            <w:rPr>
              <w:lang w:val="es-ES"/>
            </w:rPr>
            <w:instrText xml:space="preserve"> CITATION Str15 \l 1033 </w:instrText>
          </w:r>
          <w:r w:rsidR="002B1851">
            <w:fldChar w:fldCharType="separate"/>
          </w:r>
          <w:r w:rsidR="00556A68">
            <w:rPr>
              <w:noProof/>
              <w:lang w:val="es-ES"/>
            </w:rPr>
            <w:t xml:space="preserve"> </w:t>
          </w:r>
          <w:r w:rsidR="00556A68" w:rsidRPr="00556A68">
            <w:rPr>
              <w:noProof/>
              <w:lang w:val="es-ES"/>
            </w:rPr>
            <w:t>[3]</w:t>
          </w:r>
          <w:r w:rsidR="002B1851">
            <w:fldChar w:fldCharType="end"/>
          </w:r>
        </w:sdtContent>
      </w:sdt>
      <w:r w:rsidRPr="00CE7F9B">
        <w:rPr>
          <w:lang w:val="es-ES"/>
        </w:rPr>
        <w:t>, PCL</w:t>
      </w:r>
      <w:sdt>
        <w:sdtPr>
          <w:id w:val="-1467047818"/>
          <w:citation/>
        </w:sdtPr>
        <w:sdtContent>
          <w:r w:rsidR="00094630">
            <w:fldChar w:fldCharType="begin"/>
          </w:r>
          <w:r w:rsidR="00094630" w:rsidRPr="00CE7F9B">
            <w:rPr>
              <w:lang w:val="es-ES"/>
            </w:rPr>
            <w:instrText xml:space="preserve"> CITATION Wil15 \l 14346 </w:instrText>
          </w:r>
          <w:r w:rsidR="00094630">
            <w:fldChar w:fldCharType="separate"/>
          </w:r>
          <w:r w:rsidR="00556A68">
            <w:rPr>
              <w:noProof/>
              <w:lang w:val="es-ES"/>
            </w:rPr>
            <w:t xml:space="preserve"> </w:t>
          </w:r>
          <w:r w:rsidR="00556A68" w:rsidRPr="00556A68">
            <w:rPr>
              <w:noProof/>
              <w:lang w:val="es-ES"/>
            </w:rPr>
            <w:t>[4]</w:t>
          </w:r>
          <w:r w:rsidR="00094630">
            <w:fldChar w:fldCharType="end"/>
          </w:r>
        </w:sdtContent>
      </w:sdt>
      <w:r w:rsidRPr="00CE7F9B">
        <w:rPr>
          <w:lang w:val="es-ES"/>
        </w:rPr>
        <w:t xml:space="preserve"> </w:t>
      </w:r>
      <w:r w:rsidR="0081719F">
        <w:t>y VCG library</w:t>
      </w:r>
      <w:sdt>
        <w:sdtPr>
          <w:id w:val="-440229135"/>
          <w:citation/>
        </w:sdtPr>
        <w:sdtContent>
          <w:r w:rsidR="00094630">
            <w:fldChar w:fldCharType="begin"/>
          </w:r>
          <w:r w:rsidR="00094630">
            <w:instrText xml:space="preserve"> CITATION Pao15 \l 14346 </w:instrText>
          </w:r>
          <w:r w:rsidR="00094630">
            <w:fldChar w:fldCharType="separate"/>
          </w:r>
          <w:r w:rsidR="00556A68">
            <w:rPr>
              <w:noProof/>
            </w:rPr>
            <w:t xml:space="preserve"> </w:t>
          </w:r>
          <w:r w:rsidR="00556A68" w:rsidRPr="00556A68">
            <w:rPr>
              <w:noProof/>
            </w:rPr>
            <w:t>[5]</w:t>
          </w:r>
          <w:r w:rsidR="00094630">
            <w:fldChar w:fldCharType="end"/>
          </w:r>
        </w:sdtContent>
      </w:sdt>
      <w:r>
        <w:t>.</w:t>
      </w:r>
    </w:p>
    <w:p w14:paraId="0DF5A0F3" w14:textId="77777777" w:rsidR="009763A9" w:rsidRDefault="009763A9">
      <w:pPr>
        <w:pStyle w:val="Prrafodelista"/>
        <w:ind w:left="360"/>
        <w:pPrChange w:id="80" w:author="Gonzalo" w:date="2015-09-13T15:17:00Z">
          <w:pPr/>
        </w:pPrChange>
      </w:pPr>
    </w:p>
    <w:p w14:paraId="232C410D" w14:textId="02A05F77" w:rsidR="009763A9" w:rsidRPr="005B6C83" w:rsidRDefault="009763A9" w:rsidP="009763A9">
      <w:pPr>
        <w:pStyle w:val="Ttulo2"/>
      </w:pPr>
      <w:bookmarkStart w:id="81" w:name="_Toc429920276"/>
      <w:bookmarkStart w:id="82" w:name="_Toc429920747"/>
      <w:bookmarkStart w:id="83" w:name="_Toc429929215"/>
      <w:bookmarkStart w:id="84" w:name="_Toc430199759"/>
      <w:bookmarkStart w:id="85" w:name="_Toc432846456"/>
      <w:bookmarkStart w:id="86" w:name="_Toc432859523"/>
      <w:bookmarkStart w:id="87" w:name="_Toc432866745"/>
      <w:bookmarkStart w:id="88" w:name="_Toc432869110"/>
      <w:bookmarkStart w:id="89" w:name="_Toc432875535"/>
      <w:bookmarkStart w:id="90" w:name="_Toc432876464"/>
      <w:bookmarkStart w:id="91" w:name="_Toc433481778"/>
      <w:bookmarkStart w:id="92" w:name="_Toc434069871"/>
      <w:bookmarkStart w:id="93" w:name="_Toc445320327"/>
      <w:r w:rsidRPr="005B6C83">
        <w:t>Cámaras RGB</w:t>
      </w:r>
      <w:bookmarkEnd w:id="81"/>
      <w:bookmarkEnd w:id="82"/>
      <w:bookmarkEnd w:id="83"/>
      <w:bookmarkEnd w:id="84"/>
      <w:bookmarkEnd w:id="85"/>
      <w:bookmarkEnd w:id="86"/>
      <w:bookmarkEnd w:id="87"/>
      <w:bookmarkEnd w:id="88"/>
      <w:bookmarkEnd w:id="89"/>
      <w:bookmarkEnd w:id="90"/>
      <w:bookmarkEnd w:id="91"/>
      <w:bookmarkEnd w:id="92"/>
      <w:bookmarkEnd w:id="93"/>
    </w:p>
    <w:p w14:paraId="73C86118" w14:textId="77777777" w:rsidR="009763A9" w:rsidRDefault="009763A9" w:rsidP="009763A9">
      <w:r>
        <w:t>Actualmente existe una variedad muy amplia de cámaras, pero todas ellas siguen manteniendo un mismo objetivo: capturar la imagen que se encuentra en el campo visual.</w:t>
      </w:r>
    </w:p>
    <w:p w14:paraId="6941B999" w14:textId="10F65830" w:rsidR="009763A9" w:rsidRDefault="009763A9" w:rsidP="009763A9">
      <w:r>
        <w:t>A grandes rasgos éstas constan de un compartimiento oscuro cerrado con una abertura en uno de sus extremos p</w:t>
      </w:r>
      <w:r w:rsidR="00164995">
        <w:t>ara dejar pasar la luz, conocida</w:t>
      </w:r>
      <w:r>
        <w:t xml:space="preserve"> como apertura</w:t>
      </w:r>
      <w:r w:rsidR="00164995">
        <w:t>,</w:t>
      </w:r>
      <w:r>
        <w:t xml:space="preserve"> cuyo diámetro puede modificarse, y una superficie plana de formación de la imagen o de visualización para capturar la luz en el otro extremo. Además de eso, las cámaras suelen contar con un dispositivo, que se encuentra por delante de la abertura que se mencionó antes, que contiene un conjunto de lentes convergentes y divergentes que se denomina objetivo, cuya misión es controlar la luz entrante y enfocar la imagen.</w:t>
      </w:r>
    </w:p>
    <w:p w14:paraId="197A015E" w14:textId="0D14A4C1" w:rsidR="009763A9" w:rsidRDefault="009763A9" w:rsidP="009763A9">
      <w:r>
        <w:t>Mientras la apertura controla la cantidad de luz que entra en la cámara, el obturador controla el tiempo en el que la luz incide sobre la superficie de grabación durante la toma de la fotografía</w:t>
      </w:r>
      <w:sdt>
        <w:sdtPr>
          <w:id w:val="1493750265"/>
          <w:citation/>
        </w:sdtPr>
        <w:sdtContent>
          <w:r w:rsidR="00164995">
            <w:fldChar w:fldCharType="begin"/>
          </w:r>
          <w:r w:rsidR="00164995" w:rsidRPr="00333FFB">
            <w:instrText xml:space="preserve"> CITATION Bar01 \l 1033 </w:instrText>
          </w:r>
          <w:r w:rsidR="00164995">
            <w:fldChar w:fldCharType="separate"/>
          </w:r>
          <w:r w:rsidR="00556A68">
            <w:rPr>
              <w:noProof/>
            </w:rPr>
            <w:t xml:space="preserve"> </w:t>
          </w:r>
          <w:r w:rsidR="00556A68" w:rsidRPr="00556A68">
            <w:rPr>
              <w:noProof/>
            </w:rPr>
            <w:t>[6]</w:t>
          </w:r>
          <w:r w:rsidR="00164995">
            <w:fldChar w:fldCharType="end"/>
          </w:r>
        </w:sdtContent>
      </w:sdt>
      <w:r>
        <w:t>.</w:t>
      </w:r>
    </w:p>
    <w:p w14:paraId="7893445E" w14:textId="77777777" w:rsidR="009763A9" w:rsidRDefault="009763A9" w:rsidP="009763A9">
      <w:r>
        <w:t xml:space="preserve"> </w:t>
      </w:r>
    </w:p>
    <w:tbl>
      <w:tblPr>
        <w:tblStyle w:val="Tablanormal21"/>
        <w:tblW w:w="5000" w:type="pct"/>
        <w:tblLook w:val="04A0" w:firstRow="1" w:lastRow="0" w:firstColumn="1" w:lastColumn="0" w:noHBand="0" w:noVBand="1"/>
        <w:tblPrChange w:id="94" w:author="Gonzalo Martinez Rodriguez" w:date="2015-09-13T13:02:00Z">
          <w:tblPr>
            <w:tblW w:w="0" w:type="auto"/>
            <w:tblLook w:val="04A0" w:firstRow="1" w:lastRow="0" w:firstColumn="1" w:lastColumn="0" w:noHBand="0" w:noVBand="1"/>
          </w:tblPr>
        </w:tblPrChange>
      </w:tblPr>
      <w:tblGrid>
        <w:gridCol w:w="8504"/>
        <w:tblGridChange w:id="95">
          <w:tblGrid>
            <w:gridCol w:w="8494"/>
          </w:tblGrid>
        </w:tblGridChange>
      </w:tblGrid>
      <w:tr w:rsidR="009763A9" w:rsidRPr="00581D5B" w14:paraId="1A753D19" w14:textId="77777777" w:rsidTr="001649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Change w:id="96" w:author="Gonzalo Martinez Rodriguez" w:date="2015-09-13T13:02:00Z">
              <w:tcPr>
                <w:tcW w:w="8494" w:type="dxa"/>
              </w:tcPr>
            </w:tcPrChange>
          </w:tcPr>
          <w:p w14:paraId="15005DC0" w14:textId="77777777" w:rsidR="00FB02D6" w:rsidRDefault="009763A9" w:rsidP="00FB02D6">
            <w:pPr>
              <w:keepNext/>
              <w:spacing w:before="120" w:line="360" w:lineRule="auto"/>
              <w:jc w:val="center"/>
              <w:cnfStyle w:val="101000000000" w:firstRow="1" w:lastRow="0" w:firstColumn="1" w:lastColumn="0" w:oddVBand="0" w:evenVBand="0" w:oddHBand="0" w:evenHBand="0" w:firstRowFirstColumn="0" w:firstRowLastColumn="0" w:lastRowFirstColumn="0" w:lastRowLastColumn="0"/>
              <w:rPr>
                <w:b w:val="0"/>
                <w:bCs w:val="0"/>
              </w:rPr>
            </w:pPr>
            <w:r>
              <w:rPr>
                <w:noProof/>
                <w:lang w:val="es-ES" w:eastAsia="es-ES"/>
              </w:rPr>
              <w:lastRenderedPageBreak/>
              <w:drawing>
                <wp:inline distT="0" distB="0" distL="0" distR="0" wp14:anchorId="13DD30E8" wp14:editId="13950C5E">
                  <wp:extent cx="3265200" cy="1994400"/>
                  <wp:effectExtent l="0" t="0" r="0" b="6350"/>
                  <wp:docPr id="18108021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
                            <a:extLst>
                              <a:ext uri="{28A0092B-C50C-407E-A947-70E740481C1C}">
                                <a14:useLocalDpi xmlns:a14="http://schemas.microsoft.com/office/drawing/2010/main" val="0"/>
                              </a:ext>
                            </a:extLst>
                          </a:blip>
                          <a:stretch>
                            <a:fillRect/>
                          </a:stretch>
                        </pic:blipFill>
                        <pic:spPr>
                          <a:xfrm>
                            <a:off x="0" y="0"/>
                            <a:ext cx="3265200" cy="1994400"/>
                          </a:xfrm>
                          <a:prstGeom prst="rect">
                            <a:avLst/>
                          </a:prstGeom>
                        </pic:spPr>
                      </pic:pic>
                    </a:graphicData>
                  </a:graphic>
                </wp:inline>
              </w:drawing>
            </w:r>
          </w:p>
          <w:p w14:paraId="1974372B" w14:textId="6A9978AE" w:rsidR="009763A9" w:rsidRPr="00FB02D6" w:rsidRDefault="00FB02D6" w:rsidP="00FB02D6">
            <w:pPr>
              <w:pStyle w:val="Descripcin"/>
              <w:jc w:val="center"/>
              <w:cnfStyle w:val="101000000000" w:firstRow="1" w:lastRow="0" w:firstColumn="1" w:lastColumn="0" w:oddVBand="0" w:evenVBand="0" w:oddHBand="0" w:evenHBand="0" w:firstRowFirstColumn="0" w:firstRowLastColumn="0" w:lastRowFirstColumn="0" w:lastRowLastColumn="0"/>
              <w:rPr>
                <w:b/>
                <w:bCs/>
              </w:rPr>
            </w:pPr>
            <w:r>
              <w:t xml:space="preserve">Ilustración </w:t>
            </w:r>
            <w:r w:rsidR="00CA3206">
              <w:fldChar w:fldCharType="begin"/>
            </w:r>
            <w:r w:rsidR="00CA3206">
              <w:instrText xml:space="preserve"> STYLEREF 1 \s </w:instrText>
            </w:r>
            <w:r w:rsidR="00CA3206">
              <w:fldChar w:fldCharType="separate"/>
            </w:r>
            <w:r w:rsidR="00CA3206">
              <w:rPr>
                <w:noProof/>
              </w:rPr>
              <w:t>3</w:t>
            </w:r>
            <w:r w:rsidR="00CA3206">
              <w:rPr>
                <w:noProof/>
              </w:rPr>
              <w:fldChar w:fldCharType="end"/>
            </w:r>
            <w:r w:rsidR="00692428">
              <w:noBreakHyphen/>
            </w:r>
            <w:r w:rsidR="00CA3206">
              <w:fldChar w:fldCharType="begin"/>
            </w:r>
            <w:r w:rsidR="00CA3206">
              <w:instrText xml:space="preserve"> SEQ Ilustración \* ARABIC \s 1 </w:instrText>
            </w:r>
            <w:r w:rsidR="00CA3206">
              <w:fldChar w:fldCharType="separate"/>
            </w:r>
            <w:r w:rsidR="00CA3206">
              <w:rPr>
                <w:noProof/>
              </w:rPr>
              <w:t>1</w:t>
            </w:r>
            <w:r w:rsidR="00CA3206">
              <w:rPr>
                <w:noProof/>
              </w:rPr>
              <w:fldChar w:fldCharType="end"/>
            </w:r>
            <w:r>
              <w:t xml:space="preserve"> </w:t>
            </w:r>
            <w:r w:rsidRPr="00006072">
              <w:rPr>
                <w:i/>
                <w:color w:val="808080" w:themeColor="background1" w:themeShade="80"/>
                <w:sz w:val="20"/>
              </w:rPr>
              <w:t>Elementos fundamentales de una cámara fotográfica</w:t>
            </w:r>
            <w:sdt>
              <w:sdtPr>
                <w:rPr>
                  <w:i/>
                  <w:color w:val="808080" w:themeColor="background1" w:themeShade="80"/>
                  <w:sz w:val="20"/>
                </w:rPr>
                <w:id w:val="1768500606"/>
                <w:citation/>
              </w:sdtPr>
              <w:sdtContent>
                <w:r>
                  <w:rPr>
                    <w:i/>
                    <w:color w:val="808080" w:themeColor="background1" w:themeShade="80"/>
                    <w:sz w:val="20"/>
                  </w:rPr>
                  <w:fldChar w:fldCharType="begin"/>
                </w:r>
                <w:r w:rsidRPr="00FE2614">
                  <w:rPr>
                    <w:i/>
                    <w:color w:val="808080" w:themeColor="background1" w:themeShade="80"/>
                    <w:sz w:val="20"/>
                  </w:rPr>
                  <w:instrText xml:space="preserve"> CITATION Sea04 \l 1033 </w:instrText>
                </w:r>
                <w:r>
                  <w:rPr>
                    <w:i/>
                    <w:color w:val="808080" w:themeColor="background1" w:themeShade="80"/>
                    <w:sz w:val="20"/>
                  </w:rPr>
                  <w:fldChar w:fldCharType="separate"/>
                </w:r>
                <w:r w:rsidR="00556A68">
                  <w:rPr>
                    <w:i/>
                    <w:noProof/>
                    <w:color w:val="808080" w:themeColor="background1" w:themeShade="80"/>
                    <w:sz w:val="20"/>
                  </w:rPr>
                  <w:t xml:space="preserve"> </w:t>
                </w:r>
                <w:r w:rsidR="00556A68" w:rsidRPr="00556A68">
                  <w:rPr>
                    <w:noProof/>
                    <w:color w:val="808080" w:themeColor="background1" w:themeShade="80"/>
                    <w:sz w:val="20"/>
                  </w:rPr>
                  <w:t>[7]</w:t>
                </w:r>
                <w:r>
                  <w:rPr>
                    <w:i/>
                    <w:color w:val="808080" w:themeColor="background1" w:themeShade="80"/>
                    <w:sz w:val="20"/>
                  </w:rPr>
                  <w:fldChar w:fldCharType="end"/>
                </w:r>
              </w:sdtContent>
            </w:sdt>
          </w:p>
        </w:tc>
      </w:tr>
    </w:tbl>
    <w:p w14:paraId="1EB59EB5" w14:textId="77777777" w:rsidR="009763A9" w:rsidRDefault="009763A9" w:rsidP="009763A9"/>
    <w:p w14:paraId="38964931" w14:textId="77777777" w:rsidR="009763A9" w:rsidRDefault="009763A9" w:rsidP="009763A9">
      <w:r>
        <w:t>Las cámaras se pueden catalogar en múltiples grupos de acuerdo al criterio de clasificación que se utilice. Existen las cámaras compactas, las cámaras réflex, las cámaras digitales, las cámaras estereoscópicas, etcétera. En este proyecto las cámaras que se utilizarán serán las que entran en la categoría de digitales. Una cámara digital es un dispositivo electrónico usado para capturar y almacenar fotografías digitales en lugar de usar películas fotográficas.</w:t>
      </w:r>
    </w:p>
    <w:p w14:paraId="7882A28E" w14:textId="0FCD8436" w:rsidR="009763A9" w:rsidRDefault="009763A9" w:rsidP="009763A9">
      <w:r>
        <w:t>Debido a cómo se diseñan los lentes de las cámaras y desajustes técnicos en el montaje de las mismas, estos dispositivos generan distorsiones en las imágenes que capturan. Dicha distorsión tuvo que ser contemplada a la hora de tratar con las imágenes que las cámaras le proveen al sistema, puesto que en este proyecto la precisión es fundamental para lograr buenos resultados. El problema en cuestión se conoce como calibración intrínseca e implica hacer una corrección por software de las imágenes. La tarea será dele</w:t>
      </w:r>
      <w:r w:rsidR="009F3FAD">
        <w:t>gada a una de las librerías de O</w:t>
      </w:r>
      <w:r>
        <w:t>penCV, que ya dispone de un algoritmo para este propósito. De todas formas, en la sección</w:t>
      </w:r>
      <w:r w:rsidR="005B6C83">
        <w:t xml:space="preserve"> </w:t>
      </w:r>
      <w:r w:rsidR="005B6C83">
        <w:fldChar w:fldCharType="begin"/>
      </w:r>
      <w:r w:rsidR="005B6C83">
        <w:instrText xml:space="preserve"> REF _Ref432614657 \r \h </w:instrText>
      </w:r>
      <w:r w:rsidR="005B6C83">
        <w:fldChar w:fldCharType="separate"/>
      </w:r>
      <w:r w:rsidR="00CA3206">
        <w:t>4.2.2.1</w:t>
      </w:r>
      <w:r w:rsidR="005B6C83">
        <w:fldChar w:fldCharType="end"/>
      </w:r>
      <w:r>
        <w:t xml:space="preserve"> se detallará con mayor detenimiento el proceso detrás de la calibración intrínseca.</w:t>
      </w:r>
    </w:p>
    <w:p w14:paraId="46A325E9" w14:textId="77777777" w:rsidR="009763A9" w:rsidRDefault="009763A9" w:rsidP="009763A9">
      <w:del w:id="97" w:author="Rodrigo Alvarez" w:date="2015-10-20T18:38:00Z">
        <w:r w:rsidDel="00E85660">
          <w:delText xml:space="preserve">  </w:delText>
        </w:r>
      </w:del>
    </w:p>
    <w:tbl>
      <w:tblPr>
        <w:tblStyle w:val="Tablanormal21"/>
        <w:tblW w:w="0" w:type="auto"/>
        <w:tblLook w:val="04A0" w:firstRow="1" w:lastRow="0" w:firstColumn="1" w:lastColumn="0" w:noHBand="0" w:noVBand="1"/>
        <w:tblPrChange w:id="98" w:author="Gonzalo Martinez Rodriguez" w:date="2015-09-13T13:02:00Z">
          <w:tblPr>
            <w:tblW w:w="0" w:type="auto"/>
            <w:tblLook w:val="04A0" w:firstRow="1" w:lastRow="0" w:firstColumn="1" w:lastColumn="0" w:noHBand="0" w:noVBand="1"/>
          </w:tblPr>
        </w:tblPrChange>
      </w:tblPr>
      <w:tblGrid>
        <w:gridCol w:w="4252"/>
        <w:gridCol w:w="4252"/>
        <w:tblGridChange w:id="99">
          <w:tblGrid>
            <w:gridCol w:w="4252"/>
            <w:gridCol w:w="4252"/>
          </w:tblGrid>
        </w:tblGridChange>
      </w:tblGrid>
      <w:tr w:rsidR="009763A9" w14:paraId="48457763" w14:textId="77777777" w:rsidTr="008C00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60" w:type="dxa"/>
            <w:tcPrChange w:id="100" w:author="Gonzalo Martinez Rodriguez" w:date="2015-09-13T13:02:00Z">
              <w:tcPr>
                <w:tcW w:w="4247" w:type="dxa"/>
              </w:tcPr>
            </w:tcPrChange>
          </w:tcPr>
          <w:p w14:paraId="7BF22D17" w14:textId="77777777" w:rsidR="009763A9" w:rsidRDefault="009763A9" w:rsidP="008C002A">
            <w:pPr>
              <w:keepNext/>
              <w:spacing w:before="120" w:line="360" w:lineRule="auto"/>
              <w:jc w:val="center"/>
              <w:cnfStyle w:val="101000000000" w:firstRow="1" w:lastRow="0" w:firstColumn="1" w:lastColumn="0" w:oddVBand="0" w:evenVBand="0" w:oddHBand="0" w:evenHBand="0" w:firstRowFirstColumn="0" w:firstRowLastColumn="0" w:lastRowFirstColumn="0" w:lastRowLastColumn="0"/>
              <w:rPr>
                <w:b w:val="0"/>
                <w:bCs w:val="0"/>
              </w:rPr>
            </w:pPr>
            <w:r>
              <w:rPr>
                <w:noProof/>
                <w:lang w:val="es-ES" w:eastAsia="es-ES"/>
              </w:rPr>
              <w:drawing>
                <wp:inline distT="0" distB="0" distL="0" distR="0" wp14:anchorId="3C214FAB" wp14:editId="64FA16A1">
                  <wp:extent cx="2667600" cy="1998000"/>
                  <wp:effectExtent l="0" t="0" r="0" b="2540"/>
                  <wp:docPr id="20149510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a:extLst>
                              <a:ext uri="{28A0092B-C50C-407E-A947-70E740481C1C}">
                                <a14:useLocalDpi xmlns:a14="http://schemas.microsoft.com/office/drawing/2010/main" val="0"/>
                              </a:ext>
                            </a:extLst>
                          </a:blip>
                          <a:stretch>
                            <a:fillRect/>
                          </a:stretch>
                        </pic:blipFill>
                        <pic:spPr>
                          <a:xfrm>
                            <a:off x="0" y="0"/>
                            <a:ext cx="2667600" cy="1998000"/>
                          </a:xfrm>
                          <a:prstGeom prst="rect">
                            <a:avLst/>
                          </a:prstGeom>
                        </pic:spPr>
                      </pic:pic>
                    </a:graphicData>
                  </a:graphic>
                </wp:inline>
              </w:drawing>
            </w:r>
          </w:p>
          <w:p w14:paraId="14B8B635" w14:textId="16D454B9" w:rsidR="009763A9" w:rsidRDefault="009763A9" w:rsidP="008C002A">
            <w:pPr>
              <w:pStyle w:val="Descripcin"/>
              <w:jc w:val="center"/>
              <w:cnfStyle w:val="101000000000" w:firstRow="1" w:lastRow="0" w:firstColumn="1" w:lastColumn="0" w:oddVBand="0" w:evenVBand="0" w:oddHBand="0" w:evenHBand="0" w:firstRowFirstColumn="0" w:firstRowLastColumn="0" w:lastRowFirstColumn="0" w:lastRowLastColumn="0"/>
            </w:pPr>
            <w:r>
              <w:t xml:space="preserve">Imagen </w:t>
            </w:r>
            <w:r w:rsidR="00CA3206">
              <w:fldChar w:fldCharType="begin"/>
            </w:r>
            <w:r w:rsidR="00CA3206">
              <w:instrText xml:space="preserve"> STYLEREF 1 \s </w:instrText>
            </w:r>
            <w:r w:rsidR="00CA3206">
              <w:fldChar w:fldCharType="separate"/>
            </w:r>
            <w:r w:rsidR="00CA3206">
              <w:rPr>
                <w:noProof/>
              </w:rPr>
              <w:t>3</w:t>
            </w:r>
            <w:r w:rsidR="00CA3206">
              <w:rPr>
                <w:noProof/>
              </w:rPr>
              <w:fldChar w:fldCharType="end"/>
            </w:r>
            <w:r w:rsidR="00692428">
              <w:noBreakHyphen/>
            </w:r>
            <w:r w:rsidR="00CA3206">
              <w:fldChar w:fldCharType="begin"/>
            </w:r>
            <w:r w:rsidR="00CA3206">
              <w:instrText xml:space="preserve"> SEQ Imagen \* ARABIC \s 1 </w:instrText>
            </w:r>
            <w:r w:rsidR="00CA3206">
              <w:fldChar w:fldCharType="separate"/>
            </w:r>
            <w:r w:rsidR="00CA3206">
              <w:rPr>
                <w:noProof/>
              </w:rPr>
              <w:t>1</w:t>
            </w:r>
            <w:r w:rsidR="00CA3206">
              <w:rPr>
                <w:noProof/>
              </w:rPr>
              <w:fldChar w:fldCharType="end"/>
            </w:r>
            <w:r>
              <w:t xml:space="preserve"> </w:t>
            </w:r>
            <w:r>
              <w:rPr>
                <w:i/>
                <w:color w:val="808080" w:themeColor="background1" w:themeShade="80"/>
                <w:sz w:val="20"/>
              </w:rPr>
              <w:t>Imagen tomada por una cámara RGB cualquiera, que no ha sido tratada por el algoritmo de Calibración intrínseca.</w:t>
            </w:r>
          </w:p>
        </w:tc>
        <w:tc>
          <w:tcPr>
            <w:tcW w:w="4360" w:type="dxa"/>
            <w:tcPrChange w:id="101" w:author="Gonzalo Martinez Rodriguez" w:date="2015-09-13T13:02:00Z">
              <w:tcPr>
                <w:tcW w:w="4247" w:type="dxa"/>
              </w:tcPr>
            </w:tcPrChange>
          </w:tcPr>
          <w:p w14:paraId="0D32C3A2" w14:textId="77777777" w:rsidR="009763A9" w:rsidRDefault="009763A9" w:rsidP="008C002A">
            <w:pPr>
              <w:keepNext/>
              <w:spacing w:before="120"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Pr>
                <w:noProof/>
                <w:lang w:val="es-ES" w:eastAsia="es-ES"/>
              </w:rPr>
              <w:drawing>
                <wp:inline distT="0" distB="0" distL="0" distR="0" wp14:anchorId="69431193" wp14:editId="4D06349B">
                  <wp:extent cx="2667600" cy="1990800"/>
                  <wp:effectExtent l="0" t="0" r="0" b="0"/>
                  <wp:docPr id="14652512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2667600" cy="1990800"/>
                          </a:xfrm>
                          <a:prstGeom prst="rect">
                            <a:avLst/>
                          </a:prstGeom>
                        </pic:spPr>
                      </pic:pic>
                    </a:graphicData>
                  </a:graphic>
                </wp:inline>
              </w:drawing>
            </w:r>
          </w:p>
          <w:p w14:paraId="6F87D00D" w14:textId="4BEC9322" w:rsidR="009763A9" w:rsidRDefault="009763A9" w:rsidP="008C002A">
            <w:pPr>
              <w:pStyle w:val="Descripcin"/>
              <w:jc w:val="center"/>
              <w:cnfStyle w:val="100000000000" w:firstRow="1" w:lastRow="0" w:firstColumn="0" w:lastColumn="0" w:oddVBand="0" w:evenVBand="0" w:oddHBand="0" w:evenHBand="0" w:firstRowFirstColumn="0" w:firstRowLastColumn="0" w:lastRowFirstColumn="0" w:lastRowLastColumn="0"/>
            </w:pPr>
            <w:r>
              <w:t xml:space="preserve">Imagen </w:t>
            </w:r>
            <w:r w:rsidR="00CA3206">
              <w:fldChar w:fldCharType="begin"/>
            </w:r>
            <w:r w:rsidR="00CA3206">
              <w:instrText xml:space="preserve"> STYLEREF 1 \s </w:instrText>
            </w:r>
            <w:r w:rsidR="00CA3206">
              <w:fldChar w:fldCharType="separate"/>
            </w:r>
            <w:r w:rsidR="00CA3206">
              <w:rPr>
                <w:noProof/>
              </w:rPr>
              <w:t>3</w:t>
            </w:r>
            <w:r w:rsidR="00CA3206">
              <w:rPr>
                <w:noProof/>
              </w:rPr>
              <w:fldChar w:fldCharType="end"/>
            </w:r>
            <w:r w:rsidR="00692428">
              <w:noBreakHyphen/>
            </w:r>
            <w:r w:rsidR="00CA3206">
              <w:fldChar w:fldCharType="begin"/>
            </w:r>
            <w:r w:rsidR="00CA3206">
              <w:instrText xml:space="preserve"> SEQ Imagen \* ARABIC \s 1 </w:instrText>
            </w:r>
            <w:r w:rsidR="00CA3206">
              <w:fldChar w:fldCharType="separate"/>
            </w:r>
            <w:r w:rsidR="00CA3206">
              <w:rPr>
                <w:noProof/>
              </w:rPr>
              <w:t>2</w:t>
            </w:r>
            <w:r w:rsidR="00CA3206">
              <w:rPr>
                <w:noProof/>
              </w:rPr>
              <w:fldChar w:fldCharType="end"/>
            </w:r>
            <w:r>
              <w:t xml:space="preserve"> </w:t>
            </w:r>
            <w:r>
              <w:rPr>
                <w:i/>
                <w:color w:val="808080" w:themeColor="background1" w:themeShade="80"/>
                <w:sz w:val="20"/>
              </w:rPr>
              <w:t>Imagen tomada por la misma cámara RGB que la anterior, después de ser tratada por el algoritmo de Calibración intrínseca.</w:t>
            </w:r>
          </w:p>
        </w:tc>
      </w:tr>
    </w:tbl>
    <w:p w14:paraId="2C01E3C3" w14:textId="77777777" w:rsidR="009763A9" w:rsidRDefault="009763A9" w:rsidP="009763A9"/>
    <w:p w14:paraId="5F8B7EAA" w14:textId="0DF39128" w:rsidR="009763A9" w:rsidRDefault="009763A9" w:rsidP="009763A9">
      <w:r>
        <w:lastRenderedPageBreak/>
        <w:t xml:space="preserve">Otro desafío totalmente diferente, pero que se relaciona con las imágenes de las cámaras, es la calibración extrínseca, que tiene que ver con cómo se ajusta la imagen que toma la cámara A con la imagen que toma la cámara B, ambas ubicadas en diferentes posiciones espaciales. Los detalles detrás de este proceso se </w:t>
      </w:r>
      <w:r w:rsidR="00164995">
        <w:t>explicarán</w:t>
      </w:r>
      <w:r>
        <w:t xml:space="preserve"> en la sección</w:t>
      </w:r>
      <w:r w:rsidR="005B6C83">
        <w:t xml:space="preserve"> </w:t>
      </w:r>
      <w:r w:rsidR="005B6C83">
        <w:fldChar w:fldCharType="begin"/>
      </w:r>
      <w:r w:rsidR="005B6C83">
        <w:instrText xml:space="preserve"> REF _Ref432614795 \r \h </w:instrText>
      </w:r>
      <w:r w:rsidR="005B6C83">
        <w:fldChar w:fldCharType="separate"/>
      </w:r>
      <w:r w:rsidR="00CA3206">
        <w:t>4.2.2.2</w:t>
      </w:r>
      <w:r w:rsidR="005B6C83">
        <w:fldChar w:fldCharType="end"/>
      </w:r>
      <w:r>
        <w:t>.</w:t>
      </w:r>
    </w:p>
    <w:p w14:paraId="05871CE6" w14:textId="77777777" w:rsidR="009763A9" w:rsidRDefault="009763A9" w:rsidP="009763A9"/>
    <w:tbl>
      <w:tblPr>
        <w:tblStyle w:val="Tablanormal21"/>
        <w:tblW w:w="0" w:type="auto"/>
        <w:tblLook w:val="04A0" w:firstRow="1" w:lastRow="0" w:firstColumn="1" w:lastColumn="0" w:noHBand="0" w:noVBand="1"/>
        <w:tblPrChange w:id="102" w:author="Gonzalo Martinez Rodriguez" w:date="2015-09-13T13:02:00Z">
          <w:tblPr>
            <w:tblW w:w="0" w:type="auto"/>
            <w:tblLook w:val="04A0" w:firstRow="1" w:lastRow="0" w:firstColumn="1" w:lastColumn="0" w:noHBand="0" w:noVBand="1"/>
          </w:tblPr>
        </w:tblPrChange>
      </w:tblPr>
      <w:tblGrid>
        <w:gridCol w:w="8504"/>
        <w:tblGridChange w:id="103">
          <w:tblGrid>
            <w:gridCol w:w="8504"/>
          </w:tblGrid>
        </w:tblGridChange>
      </w:tblGrid>
      <w:tr w:rsidR="009763A9" w14:paraId="750ECE30" w14:textId="77777777" w:rsidTr="00530D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tcPrChange w:id="104" w:author="Gonzalo Martinez Rodriguez" w:date="2015-09-13T13:02:00Z">
              <w:tcPr>
                <w:tcW w:w="8494" w:type="dxa"/>
              </w:tcPr>
            </w:tcPrChange>
          </w:tcPr>
          <w:p w14:paraId="3F5FBD68" w14:textId="77777777" w:rsidR="00530DAA" w:rsidRDefault="009763A9" w:rsidP="00B22C96">
            <w:pPr>
              <w:keepNext/>
              <w:spacing w:before="120" w:after="120"/>
              <w:jc w:val="center"/>
              <w:cnfStyle w:val="101000000000" w:firstRow="1" w:lastRow="0" w:firstColumn="1" w:lastColumn="0" w:oddVBand="0" w:evenVBand="0" w:oddHBand="0" w:evenHBand="0" w:firstRowFirstColumn="0" w:firstRowLastColumn="0" w:lastRowFirstColumn="0" w:lastRowLastColumn="0"/>
              <w:rPr>
                <w:b w:val="0"/>
                <w:bCs w:val="0"/>
              </w:rPr>
            </w:pPr>
            <w:r>
              <w:rPr>
                <w:noProof/>
                <w:lang w:val="es-ES" w:eastAsia="es-ES"/>
              </w:rPr>
              <w:drawing>
                <wp:inline distT="0" distB="0" distL="0" distR="0" wp14:anchorId="021CEFFC" wp14:editId="5808270C">
                  <wp:extent cx="3423600" cy="2566800"/>
                  <wp:effectExtent l="0" t="0" r="5715" b="5080"/>
                  <wp:docPr id="11526547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3423600" cy="2566800"/>
                          </a:xfrm>
                          <a:prstGeom prst="rect">
                            <a:avLst/>
                          </a:prstGeom>
                        </pic:spPr>
                      </pic:pic>
                    </a:graphicData>
                  </a:graphic>
                </wp:inline>
              </w:drawing>
            </w:r>
          </w:p>
          <w:p w14:paraId="2B6C4E91" w14:textId="37C53081" w:rsidR="009763A9" w:rsidRDefault="00530DAA" w:rsidP="00164995">
            <w:pPr>
              <w:pStyle w:val="Descripcin"/>
              <w:jc w:val="center"/>
              <w:cnfStyle w:val="101000000000" w:firstRow="1" w:lastRow="0" w:firstColumn="1" w:lastColumn="0" w:oddVBand="0" w:evenVBand="0" w:oddHBand="0" w:evenHBand="0" w:firstRowFirstColumn="0" w:firstRowLastColumn="0" w:lastRowFirstColumn="0" w:lastRowLastColumn="0"/>
            </w:pPr>
            <w:r>
              <w:t xml:space="preserve">Imagen </w:t>
            </w:r>
            <w:r w:rsidR="00CA3206">
              <w:fldChar w:fldCharType="begin"/>
            </w:r>
            <w:r w:rsidR="00CA3206">
              <w:instrText xml:space="preserve"> STYLEREF 1 \s </w:instrText>
            </w:r>
            <w:r w:rsidR="00CA3206">
              <w:fldChar w:fldCharType="separate"/>
            </w:r>
            <w:r w:rsidR="00CA3206">
              <w:rPr>
                <w:noProof/>
              </w:rPr>
              <w:t>3</w:t>
            </w:r>
            <w:r w:rsidR="00CA3206">
              <w:rPr>
                <w:noProof/>
              </w:rPr>
              <w:fldChar w:fldCharType="end"/>
            </w:r>
            <w:r w:rsidR="00692428">
              <w:noBreakHyphen/>
            </w:r>
            <w:r w:rsidR="00CA3206">
              <w:fldChar w:fldCharType="begin"/>
            </w:r>
            <w:r w:rsidR="00CA3206">
              <w:instrText xml:space="preserve"> SEQ Imagen \* ARABIC \s 1 </w:instrText>
            </w:r>
            <w:r w:rsidR="00CA3206">
              <w:fldChar w:fldCharType="separate"/>
            </w:r>
            <w:r w:rsidR="00CA3206">
              <w:rPr>
                <w:noProof/>
              </w:rPr>
              <w:t>3</w:t>
            </w:r>
            <w:r w:rsidR="00CA3206">
              <w:rPr>
                <w:noProof/>
              </w:rPr>
              <w:fldChar w:fldCharType="end"/>
            </w:r>
            <w:r>
              <w:rPr>
                <w:i/>
                <w:color w:val="808080" w:themeColor="background1" w:themeShade="80"/>
                <w:sz w:val="20"/>
              </w:rPr>
              <w:t xml:space="preserve"> Imágenes de una misma escena tomadas por una serie de cámaras RGB posicionadas en lugares y con ángulos diferentes.</w:t>
            </w:r>
          </w:p>
        </w:tc>
      </w:tr>
    </w:tbl>
    <w:p w14:paraId="62CC8388" w14:textId="77777777" w:rsidR="009763A9" w:rsidRDefault="009763A9" w:rsidP="009763A9"/>
    <w:p w14:paraId="5ADEDF22" w14:textId="7B8C131F" w:rsidR="009763A9" w:rsidRDefault="001112A8" w:rsidP="009763A9">
      <w:ins w:id="105" w:author="Gonzalo Martinez Rodriguez" w:date="2015-10-22T19:47:00Z">
        <w:r>
          <w:t xml:space="preserve">Por </w:t>
        </w:r>
      </w:ins>
      <w:ins w:id="106" w:author="Gonzalo Martinez Rodriguez" w:date="2015-10-22T19:50:00Z">
        <w:r>
          <w:t>último,</w:t>
        </w:r>
      </w:ins>
      <w:ins w:id="107" w:author="Gonzalo Martinez Rodriguez" w:date="2015-10-22T19:47:00Z">
        <w:r>
          <w:t xml:space="preserve"> es importante conocer la manera de almacenar las </w:t>
        </w:r>
      </w:ins>
      <w:ins w:id="108" w:author="Gonzalo Martinez Rodriguez" w:date="2015-10-22T19:48:00Z">
        <w:r>
          <w:t>imágenes capturadas por las cámaras</w:t>
        </w:r>
      </w:ins>
      <w:ins w:id="109" w:author="Gonzalo Martinez Rodriguez" w:date="2015-10-22T19:49:00Z">
        <w:r>
          <w:t>. En la siguiente sección se explican algunos formatos</w:t>
        </w:r>
      </w:ins>
      <w:ins w:id="110" w:author="Gonzalo Martinez Rodriguez" w:date="2015-10-22T19:50:00Z">
        <w:r>
          <w:t xml:space="preserve"> de almacenamiento</w:t>
        </w:r>
      </w:ins>
      <w:ins w:id="111" w:author="Gonzalo Martinez Rodriguez" w:date="2015-10-22T19:49:00Z">
        <w:r>
          <w:t xml:space="preserve"> conocidos y sus características </w:t>
        </w:r>
      </w:ins>
      <w:ins w:id="112" w:author="Gonzalo Martinez Rodriguez" w:date="2015-10-22T19:50:00Z">
        <w:r>
          <w:t>más</w:t>
        </w:r>
      </w:ins>
      <w:ins w:id="113" w:author="Gonzalo Martinez Rodriguez" w:date="2015-10-22T19:49:00Z">
        <w:r>
          <w:t xml:space="preserve"> importantes</w:t>
        </w:r>
      </w:ins>
      <w:ins w:id="114" w:author="Gonzalo Martinez Rodriguez" w:date="2015-10-22T19:50:00Z">
        <w:r>
          <w:t>.</w:t>
        </w:r>
      </w:ins>
    </w:p>
    <w:p w14:paraId="3322F651" w14:textId="1BBEC2D4" w:rsidR="009763A9" w:rsidRPr="001B1F1B" w:rsidRDefault="009763A9">
      <w:pPr>
        <w:pStyle w:val="Ttulo3"/>
        <w:rPr>
          <w:ins w:id="115" w:author="Gonzalo" w:date="2015-09-13T15:21:00Z"/>
        </w:rPr>
        <w:pPrChange w:id="116" w:author="Gonzalo Martinez Rodriguez" w:date="2015-10-22T19:46:00Z">
          <w:pPr>
            <w:pStyle w:val="Ttulo2"/>
          </w:pPr>
        </w:pPrChange>
      </w:pPr>
      <w:bookmarkStart w:id="117" w:name="_Toc429929216"/>
      <w:bookmarkStart w:id="118" w:name="_Toc430199760"/>
      <w:bookmarkStart w:id="119" w:name="_Toc432846457"/>
      <w:bookmarkStart w:id="120" w:name="_Toc432859524"/>
      <w:bookmarkStart w:id="121" w:name="_Toc432866746"/>
      <w:bookmarkStart w:id="122" w:name="_Toc432869111"/>
      <w:bookmarkStart w:id="123" w:name="_Toc432875536"/>
      <w:bookmarkStart w:id="124" w:name="_Toc432876465"/>
      <w:bookmarkStart w:id="125" w:name="_Toc433481779"/>
      <w:bookmarkStart w:id="126" w:name="_Toc434069872"/>
      <w:bookmarkStart w:id="127" w:name="_Toc445320328"/>
      <w:ins w:id="128" w:author="Gonzalo" w:date="2015-09-13T15:21:00Z">
        <w:r w:rsidRPr="001B1F1B">
          <w:t>Formato de almacenamiento de imágenes</w:t>
        </w:r>
        <w:bookmarkEnd w:id="117"/>
        <w:bookmarkEnd w:id="118"/>
        <w:bookmarkEnd w:id="119"/>
        <w:bookmarkEnd w:id="120"/>
        <w:bookmarkEnd w:id="121"/>
        <w:bookmarkEnd w:id="122"/>
        <w:bookmarkEnd w:id="123"/>
        <w:bookmarkEnd w:id="124"/>
        <w:bookmarkEnd w:id="125"/>
        <w:bookmarkEnd w:id="126"/>
        <w:bookmarkEnd w:id="127"/>
      </w:ins>
    </w:p>
    <w:p w14:paraId="5F504888" w14:textId="26BF2AE8" w:rsidR="009763A9" w:rsidRDefault="005B6C83" w:rsidP="009763A9">
      <w:r>
        <w:t>Hay</w:t>
      </w:r>
      <w:r w:rsidR="009763A9">
        <w:t xml:space="preserve"> </w:t>
      </w:r>
      <w:del w:id="129" w:author="Gonzalo" w:date="2015-09-13T14:17:00Z">
        <w:r w:rsidR="009763A9">
          <w:delText xml:space="preserve">múltiples </w:delText>
        </w:r>
      </w:del>
      <w:ins w:id="130" w:author="Gonzalo" w:date="2015-09-13T14:17:00Z">
        <w:r w:rsidR="009763A9">
          <w:t xml:space="preserve">diferentes </w:t>
        </w:r>
      </w:ins>
      <w:r w:rsidR="009763A9">
        <w:t xml:space="preserve">formatos digitales para el almacenamiento de imágenes, cada uno de ellos con </w:t>
      </w:r>
      <w:del w:id="131" w:author="Gonzalo" w:date="2015-09-13T14:23:00Z">
        <w:r w:rsidR="009763A9">
          <w:delText xml:space="preserve">diferentes </w:delText>
        </w:r>
      </w:del>
      <w:r w:rsidR="009763A9">
        <w:t xml:space="preserve">características que </w:t>
      </w:r>
      <w:ins w:id="132" w:author="Gonzalo" w:date="2015-09-13T14:23:00Z">
        <w:r w:rsidR="009763A9">
          <w:t xml:space="preserve">permiten </w:t>
        </w:r>
      </w:ins>
      <w:r w:rsidR="009763A9">
        <w:t>determinan cuál de estos es el más indicado para utilizar, dadas las necesidades del usuario. Algunos se almacenan sin compresión y sin pérdida de información, otros en cambio, se comprimen y pueden llegar a perder calidad. Algunos de los formatos más conocidos son:</w:t>
      </w:r>
    </w:p>
    <w:p w14:paraId="25FB71B5" w14:textId="71475CEC" w:rsidR="009763A9" w:rsidRDefault="009763A9" w:rsidP="009763A9">
      <w:pPr>
        <w:pStyle w:val="Prrafodelista"/>
        <w:numPr>
          <w:ilvl w:val="0"/>
          <w:numId w:val="1"/>
        </w:numPr>
      </w:pPr>
      <w:r w:rsidRPr="000A1A13">
        <w:rPr>
          <w:b/>
        </w:rPr>
        <w:t>PNG</w:t>
      </w:r>
      <w:r>
        <w:t>: es un formato de almacenamiento sin pérdida de información. Utiliza patrones de la imagen para poder comprimir su tamaño. El algoritmo de compresión utilizado es perfectamente reversible con lo que la imagen se recupera exactamente como es. Además</w:t>
      </w:r>
      <w:r w:rsidR="00D1799A">
        <w:t>,</w:t>
      </w:r>
      <w:r>
        <w:t xml:space="preserve"> PNG soporta transparencias en la</w:t>
      </w:r>
      <w:r w:rsidR="00164995">
        <w:t>s imágenes</w:t>
      </w:r>
      <w:r>
        <w:t>.</w:t>
      </w:r>
    </w:p>
    <w:p w14:paraId="3A460099" w14:textId="77777777" w:rsidR="009763A9" w:rsidRDefault="009763A9" w:rsidP="009763A9">
      <w:pPr>
        <w:pStyle w:val="Prrafodelista"/>
        <w:numPr>
          <w:ilvl w:val="0"/>
          <w:numId w:val="1"/>
        </w:numPr>
      </w:pPr>
      <w:r w:rsidRPr="000A1A13">
        <w:rPr>
          <w:b/>
        </w:rPr>
        <w:t>JPG</w:t>
      </w:r>
      <w:r>
        <w:t>: está optimizado para la fotografía, para imágenes que tengan una amplia gama de colores. Puede tener niveles de compresión muy altos manteniendo imágenes de gran calidad. El grado de compresión es ajustable. Almacena información con 24 bits de colores.</w:t>
      </w:r>
    </w:p>
    <w:p w14:paraId="2A91D13D" w14:textId="25737D6B" w:rsidR="009763A9" w:rsidRDefault="009763A9" w:rsidP="009763A9">
      <w:pPr>
        <w:pStyle w:val="Prrafodelista"/>
        <w:numPr>
          <w:ilvl w:val="0"/>
          <w:numId w:val="1"/>
        </w:numPr>
      </w:pPr>
      <w:r w:rsidRPr="000A1A13">
        <w:rPr>
          <w:b/>
        </w:rPr>
        <w:t>BMP</w:t>
      </w:r>
      <w:r>
        <w:t xml:space="preserve">: es un formato sin compresión </w:t>
      </w:r>
      <w:del w:id="133" w:author="Gonzalo" w:date="2015-09-13T14:45:00Z">
        <w:r>
          <w:delText xml:space="preserve">inventado </w:delText>
        </w:r>
      </w:del>
      <w:ins w:id="134" w:author="Gonzalo" w:date="2015-09-13T14:45:00Z">
        <w:r>
          <w:t xml:space="preserve">creado </w:t>
        </w:r>
      </w:ins>
      <w:r>
        <w:t xml:space="preserve">por Microsoft. Las imágenes almacenadas suelen ocupar más espacio en disco que con los otros formatos, esto se debe a que para </w:t>
      </w:r>
      <w:r w:rsidR="005B6C83">
        <w:t>guardar</w:t>
      </w:r>
      <w:r>
        <w:t xml:space="preserve"> una imagen como bitmap no se utiliza ningún algoritmo de compresión.</w:t>
      </w:r>
    </w:p>
    <w:p w14:paraId="3714DAF7" w14:textId="1D28D225" w:rsidR="009763A9" w:rsidRDefault="009763A9" w:rsidP="009763A9">
      <w:pPr>
        <w:pStyle w:val="Prrafodelista"/>
        <w:numPr>
          <w:ilvl w:val="0"/>
          <w:numId w:val="1"/>
        </w:numPr>
      </w:pPr>
      <w:r w:rsidRPr="000A1A13">
        <w:rPr>
          <w:b/>
        </w:rPr>
        <w:lastRenderedPageBreak/>
        <w:t>GIF</w:t>
      </w:r>
      <w:r>
        <w:t xml:space="preserve">: permite hasta 256 colores, si la imagen tiene menos colores, GIF puede </w:t>
      </w:r>
      <w:del w:id="135" w:author="Gonzalo" w:date="2015-09-13T14:47:00Z">
        <w:r>
          <w:delText xml:space="preserve">renderizar </w:delText>
        </w:r>
      </w:del>
      <w:r w:rsidR="00C242AD">
        <w:t>representarla</w:t>
      </w:r>
      <w:r>
        <w:t xml:space="preserve"> exactamente como es, </w:t>
      </w:r>
      <w:r w:rsidR="005B6C83">
        <w:t>en cambio, si</w:t>
      </w:r>
      <w:r>
        <w:t xml:space="preserve"> contiene más colores se debe utilizar un algoritmo para aproximar</w:t>
      </w:r>
      <w:r w:rsidR="00C242AD">
        <w:t>los</w:t>
      </w:r>
      <w:r>
        <w:t xml:space="preserve"> a los 256 que se tienen disponibles. El algoritmo de compresión de GIF funciona en dos etapas: primero, reduce el número de colores</w:t>
      </w:r>
      <w:r w:rsidR="00C242AD">
        <w:t>,</w:t>
      </w:r>
      <w:r>
        <w:t xml:space="preserve"> por lo tanto</w:t>
      </w:r>
      <w:r w:rsidR="00D1799A">
        <w:t>,</w:t>
      </w:r>
      <w:r>
        <w:t xml:space="preserve"> reduce </w:t>
      </w:r>
      <w:r w:rsidR="00164995">
        <w:t>el núme</w:t>
      </w:r>
      <w:r w:rsidR="004F5F40">
        <w:t>ro de bits necesarios por pixel</w:t>
      </w:r>
      <w:r>
        <w:t xml:space="preserve"> para cada imagen, segundo, reemplaza grandes patrones del mismo color por una abreviación de qué color es y cuantas veces se repite.</w:t>
      </w:r>
    </w:p>
    <w:p w14:paraId="36210C59" w14:textId="16B3AE05" w:rsidR="009763A9" w:rsidRDefault="009763A9" w:rsidP="009763A9">
      <w:r>
        <w:t>Elegir el formato adecuado para almacenar imágenes depende mucho del uso que se le dé a las mismas, por esta razón es necesario conocer las características que presentan cada uno de ellos</w:t>
      </w:r>
      <w:r w:rsidR="00164995" w:rsidRPr="00164995">
        <w:t xml:space="preserve"> </w:t>
      </w:r>
      <w:sdt>
        <w:sdtPr>
          <w:id w:val="9106434"/>
          <w:citation/>
        </w:sdtPr>
        <w:sdtContent>
          <w:r w:rsidR="00164995">
            <w:fldChar w:fldCharType="begin"/>
          </w:r>
          <w:r w:rsidR="00164995">
            <w:instrText xml:space="preserve"> CITATION Ric13 \l 14346 </w:instrText>
          </w:r>
          <w:r w:rsidR="00164995">
            <w:fldChar w:fldCharType="separate"/>
          </w:r>
          <w:r w:rsidR="00556A68" w:rsidRPr="00556A68">
            <w:rPr>
              <w:noProof/>
            </w:rPr>
            <w:t>[8]</w:t>
          </w:r>
          <w:r w:rsidR="00164995">
            <w:fldChar w:fldCharType="end"/>
          </w:r>
        </w:sdtContent>
      </w:sdt>
      <w:r>
        <w:t xml:space="preserve">. </w:t>
      </w:r>
    </w:p>
    <w:p w14:paraId="6CD19606" w14:textId="77777777" w:rsidR="009763A9" w:rsidRDefault="009763A9" w:rsidP="009763A9"/>
    <w:p w14:paraId="3F755A31" w14:textId="77777777" w:rsidR="009763A9" w:rsidRPr="001740A0" w:rsidRDefault="009763A9" w:rsidP="00AB3E91">
      <w:pPr>
        <w:pStyle w:val="Ttulo2"/>
      </w:pPr>
      <w:bookmarkStart w:id="136" w:name="_Toc429920278"/>
      <w:bookmarkStart w:id="137" w:name="_Toc429920750"/>
      <w:bookmarkStart w:id="138" w:name="_Toc429929217"/>
      <w:bookmarkStart w:id="139" w:name="_Toc430199761"/>
      <w:bookmarkStart w:id="140" w:name="_Toc432846458"/>
      <w:bookmarkStart w:id="141" w:name="_Toc432859525"/>
      <w:bookmarkStart w:id="142" w:name="_Toc432866747"/>
      <w:bookmarkStart w:id="143" w:name="_Toc432869112"/>
      <w:bookmarkStart w:id="144" w:name="_Toc432875537"/>
      <w:bookmarkStart w:id="145" w:name="_Toc432876466"/>
      <w:bookmarkStart w:id="146" w:name="_Toc433481780"/>
      <w:bookmarkStart w:id="147" w:name="_Toc434069873"/>
      <w:bookmarkStart w:id="148" w:name="_Toc445320329"/>
      <w:r w:rsidRPr="001740A0">
        <w:t>Escáner 3D</w:t>
      </w:r>
      <w:bookmarkEnd w:id="136"/>
      <w:bookmarkEnd w:id="137"/>
      <w:bookmarkEnd w:id="138"/>
      <w:bookmarkEnd w:id="139"/>
      <w:bookmarkEnd w:id="140"/>
      <w:bookmarkEnd w:id="141"/>
      <w:bookmarkEnd w:id="142"/>
      <w:bookmarkEnd w:id="143"/>
      <w:bookmarkEnd w:id="144"/>
      <w:bookmarkEnd w:id="145"/>
      <w:bookmarkEnd w:id="146"/>
      <w:bookmarkEnd w:id="147"/>
      <w:bookmarkEnd w:id="148"/>
    </w:p>
    <w:p w14:paraId="7FAB27D2" w14:textId="356000FA" w:rsidR="009763A9" w:rsidRDefault="009763A9" w:rsidP="009763A9">
      <w:r>
        <w:t>Los escáneres 3D se encuentran en diferentes formas y tamaños para adaptarse a la escala y a los detalles del objeto que tienen como objetivo medir. Están creados para recolectar información de forma y apariencia, dado que a partir de ella habitualmente se construyen modelos digitales en tres dimensiones. Suelen adquirir coordenadas X, Y, Z de la superficie del objeto que miden, cada coordenada X,</w:t>
      </w:r>
      <w:r w:rsidR="00164995">
        <w:t xml:space="preserve"> </w:t>
      </w:r>
      <w:r>
        <w:t>Y,</w:t>
      </w:r>
      <w:r w:rsidR="00164995">
        <w:t xml:space="preserve"> </w:t>
      </w:r>
      <w:r>
        <w:t>Z es conocida como un punto. La unión de todos los puntos obtenidos se denomina nube de puntos.</w:t>
      </w:r>
    </w:p>
    <w:p w14:paraId="6423A3B7" w14:textId="77777777" w:rsidR="009763A9" w:rsidRDefault="009763A9" w:rsidP="009763A9">
      <w:r>
        <w:t xml:space="preserve"> </w:t>
      </w:r>
    </w:p>
    <w:tbl>
      <w:tblPr>
        <w:tblStyle w:val="Tablanormal21"/>
        <w:tblW w:w="0" w:type="auto"/>
        <w:tblLook w:val="04A0" w:firstRow="1" w:lastRow="0" w:firstColumn="1" w:lastColumn="0" w:noHBand="0" w:noVBand="1"/>
      </w:tblPr>
      <w:tblGrid>
        <w:gridCol w:w="8494"/>
      </w:tblGrid>
      <w:tr w:rsidR="009763A9" w14:paraId="31E5A174" w14:textId="77777777" w:rsidTr="008C00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464C8A35" w14:textId="77777777" w:rsidR="009763A9" w:rsidRDefault="009763A9" w:rsidP="00392091">
            <w:pPr>
              <w:keepNext/>
              <w:spacing w:before="120" w:after="120"/>
              <w:jc w:val="center"/>
              <w:rPr>
                <w:b w:val="0"/>
                <w:bCs w:val="0"/>
              </w:rPr>
            </w:pPr>
            <w:r>
              <w:rPr>
                <w:noProof/>
                <w:lang w:val="es-ES" w:eastAsia="es-ES"/>
              </w:rPr>
              <w:drawing>
                <wp:inline distT="0" distB="0" distL="0" distR="0" wp14:anchorId="50265AA1" wp14:editId="007E5AEF">
                  <wp:extent cx="2930400" cy="2314800"/>
                  <wp:effectExtent l="0" t="0" r="3810" b="0"/>
                  <wp:docPr id="9594620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a:extLst>
                              <a:ext uri="{28A0092B-C50C-407E-A947-70E740481C1C}">
                                <a14:useLocalDpi xmlns:a14="http://schemas.microsoft.com/office/drawing/2010/main" val="0"/>
                              </a:ext>
                            </a:extLst>
                          </a:blip>
                          <a:stretch>
                            <a:fillRect/>
                          </a:stretch>
                        </pic:blipFill>
                        <pic:spPr>
                          <a:xfrm>
                            <a:off x="0" y="0"/>
                            <a:ext cx="2930400" cy="2314800"/>
                          </a:xfrm>
                          <a:prstGeom prst="rect">
                            <a:avLst/>
                          </a:prstGeom>
                        </pic:spPr>
                      </pic:pic>
                    </a:graphicData>
                  </a:graphic>
                </wp:inline>
              </w:drawing>
            </w:r>
          </w:p>
          <w:p w14:paraId="015EEE39" w14:textId="4142562D" w:rsidR="009763A9" w:rsidRPr="00564AED" w:rsidRDefault="009763A9" w:rsidP="00C242AD">
            <w:pPr>
              <w:pStyle w:val="Descripcin"/>
              <w:jc w:val="center"/>
              <w:rPr>
                <w:b/>
              </w:rPr>
            </w:pPr>
            <w:r>
              <w:t xml:space="preserve">Imagen </w:t>
            </w:r>
            <w:r w:rsidR="00CA3206">
              <w:fldChar w:fldCharType="begin"/>
            </w:r>
            <w:r w:rsidR="00CA3206">
              <w:instrText xml:space="preserve"> STYLEREF 1 \s </w:instrText>
            </w:r>
            <w:r w:rsidR="00CA3206">
              <w:fldChar w:fldCharType="separate"/>
            </w:r>
            <w:r w:rsidR="00CA3206">
              <w:rPr>
                <w:noProof/>
              </w:rPr>
              <w:t>3</w:t>
            </w:r>
            <w:r w:rsidR="00CA3206">
              <w:rPr>
                <w:noProof/>
              </w:rPr>
              <w:fldChar w:fldCharType="end"/>
            </w:r>
            <w:r w:rsidR="00692428">
              <w:noBreakHyphen/>
            </w:r>
            <w:r w:rsidR="00CA3206">
              <w:fldChar w:fldCharType="begin"/>
            </w:r>
            <w:r w:rsidR="00CA3206">
              <w:instrText xml:space="preserve"> SEQ Imagen \* ARABIC \s 1 </w:instrText>
            </w:r>
            <w:r w:rsidR="00CA3206">
              <w:fldChar w:fldCharType="separate"/>
            </w:r>
            <w:r w:rsidR="00CA3206">
              <w:rPr>
                <w:noProof/>
              </w:rPr>
              <w:t>4</w:t>
            </w:r>
            <w:r w:rsidR="00CA3206">
              <w:rPr>
                <w:noProof/>
              </w:rPr>
              <w:fldChar w:fldCharType="end"/>
            </w:r>
            <w:r w:rsidRPr="008B2EEA">
              <w:rPr>
                <w:color w:val="auto"/>
              </w:rPr>
              <w:t xml:space="preserve"> </w:t>
            </w:r>
            <w:r w:rsidRPr="006E107F">
              <w:rPr>
                <w:i/>
                <w:color w:val="808080" w:themeColor="background1" w:themeShade="80"/>
                <w:sz w:val="20"/>
              </w:rPr>
              <w:t>Nube de puntos obtenida con un Kinect visualizada en MeshLab.</w:t>
            </w:r>
          </w:p>
        </w:tc>
      </w:tr>
    </w:tbl>
    <w:p w14:paraId="516FA114" w14:textId="77777777" w:rsidR="009763A9" w:rsidRDefault="009763A9" w:rsidP="009763A9"/>
    <w:p w14:paraId="42835B9D" w14:textId="372E4042" w:rsidR="009763A9" w:rsidRDefault="00E336BB" w:rsidP="009763A9">
      <w:r>
        <w:t>Las</w:t>
      </w:r>
      <w:r w:rsidR="009763A9">
        <w:t xml:space="preserve"> diferentes tecnologías</w:t>
      </w:r>
      <w:r>
        <w:t xml:space="preserve"> con las que están construidos los escáneres</w:t>
      </w:r>
      <w:r w:rsidR="009763A9">
        <w:t xml:space="preserve"> </w:t>
      </w:r>
      <w:del w:id="149" w:author="Gonzalo Martinez Rodriguez" w:date="2015-10-22T19:55:00Z">
        <w:r w:rsidDel="00C523D6">
          <w:delText>le</w:delText>
        </w:r>
      </w:del>
      <w:ins w:id="150" w:author="Gonzalo Martinez Rodriguez" w:date="2015-10-22T19:55:00Z">
        <w:r w:rsidR="00C523D6">
          <w:t>les</w:t>
        </w:r>
      </w:ins>
      <w:r>
        <w:t xml:space="preserve"> dan a estos</w:t>
      </w:r>
      <w:r w:rsidR="009763A9">
        <w:t xml:space="preserve"> sus limitaciones, ventajas y costos. </w:t>
      </w:r>
      <w:r>
        <w:t>Es necesario saber qué características tienen los objeto</w:t>
      </w:r>
      <w:r w:rsidR="00C242AD">
        <w:t>s</w:t>
      </w:r>
      <w:r>
        <w:t xml:space="preserve"> con los cuales se va trabajar para poder determinar el escáner que más se adapta a estas,</w:t>
      </w:r>
      <w:r w:rsidR="009763A9">
        <w:t xml:space="preserve"> por ejemplo</w:t>
      </w:r>
      <w:r>
        <w:t>,</w:t>
      </w:r>
      <w:r w:rsidR="009763A9">
        <w:t xml:space="preserve"> los que usan tecnologías ópticas</w:t>
      </w:r>
      <w:r>
        <w:t>,</w:t>
      </w:r>
      <w:r w:rsidR="009763A9">
        <w:t xml:space="preserve"> </w:t>
      </w:r>
      <w:r>
        <w:t>encuentran</w:t>
      </w:r>
      <w:r w:rsidR="009763A9">
        <w:t xml:space="preserve"> muchas dificultades </w:t>
      </w:r>
      <w:r>
        <w:t>en</w:t>
      </w:r>
      <w:r w:rsidR="009763A9">
        <w:t xml:space="preserve"> ambientes con mucho brillo, espejos y objetos transparentes. </w:t>
      </w:r>
    </w:p>
    <w:p w14:paraId="445E6203" w14:textId="436B2323" w:rsidR="009763A9" w:rsidRDefault="009763A9" w:rsidP="009763A9">
      <w:del w:id="151" w:author="Gonzalo Martinez Rodriguez" w:date="2015-10-22T19:56:00Z">
        <w:r w:rsidDel="00C523D6">
          <w:delText>El propósito</w:delText>
        </w:r>
      </w:del>
      <w:ins w:id="152" w:author="Gonzalo Martinez Rodriguez" w:date="2015-10-22T19:56:00Z">
        <w:r w:rsidR="00C523D6">
          <w:t>La finalidad</w:t>
        </w:r>
      </w:ins>
      <w:r>
        <w:t xml:space="preserve"> de un escáner 3D </w:t>
      </w:r>
      <w:r w:rsidR="00E336BB">
        <w:t>puede ser</w:t>
      </w:r>
      <w:r>
        <w:t xml:space="preserve"> crear una nube de puntos de una escena objetivo. Estos puntos pueden ser utilizados para extrapolar la forma del objeto de análisis. Si además se </w:t>
      </w:r>
      <w:r>
        <w:lastRenderedPageBreak/>
        <w:t>le agrega una cámara con información RGB también es posible que el objeto tenga información del color de su superficie.</w:t>
      </w:r>
    </w:p>
    <w:p w14:paraId="73E2EDF8" w14:textId="30DA9B99" w:rsidR="009763A9" w:rsidRDefault="009763A9" w:rsidP="009763A9">
      <w:r>
        <w:t>Los escáneres 3D tienen grandes similitudes con las cámaras tradicionales, al igual que estas</w:t>
      </w:r>
      <w:r w:rsidR="00C242AD">
        <w:t>,</w:t>
      </w:r>
      <w:r>
        <w:t xml:space="preserve"> poseen un campo de visión y sólo puede</w:t>
      </w:r>
      <w:r w:rsidR="00C242AD">
        <w:t>n</w:t>
      </w:r>
      <w:r>
        <w:t xml:space="preserve"> obtener información de los objetos que no quedan ocultos. Mientras que una cámara obtiene información del color de los objetos de su campo de visión, un escáner 3D obtiene la distancia que hay a cada objeto para cada punto de la imagen. Esto permite un posicionamiento 3D de cada pixel.</w:t>
      </w:r>
    </w:p>
    <w:p w14:paraId="63D03DF9" w14:textId="40430E2E" w:rsidR="009763A9" w:rsidRDefault="009763A9" w:rsidP="009763A9">
      <w:r>
        <w:t xml:space="preserve">Un </w:t>
      </w:r>
      <w:r w:rsidR="005316C6">
        <w:t>solo</w:t>
      </w:r>
      <w:r>
        <w:t xml:space="preserve"> escáner </w:t>
      </w:r>
      <w:ins w:id="153" w:author="Gonzalo Martinez Rodriguez" w:date="2015-10-22T19:58:00Z">
        <w:r w:rsidR="00C523D6">
          <w:t>en una posición fija,</w:t>
        </w:r>
      </w:ins>
      <w:del w:id="154" w:author="Gonzalo Martinez Rodriguez" w:date="2015-10-22T19:58:00Z">
        <w:r w:rsidDel="00C523D6">
          <w:delText>fijo</w:delText>
        </w:r>
      </w:del>
      <w:r>
        <w:t xml:space="preserve"> no es capaz de producir un modelo 3D completo de un objeto</w:t>
      </w:r>
      <w:del w:id="155" w:author="Gonzalo Martinez Rodriguez" w:date="2015-10-22T19:58:00Z">
        <w:r w:rsidDel="00C523D6">
          <w:delText xml:space="preserve"> desde una posición </w:delText>
        </w:r>
        <w:r w:rsidR="005316C6" w:rsidDel="00C523D6">
          <w:delText>única</w:delText>
        </w:r>
      </w:del>
      <w:r>
        <w:t xml:space="preserve">. Para tomar </w:t>
      </w:r>
      <w:del w:id="156" w:author="Gonzalo Martinez Rodriguez" w:date="2015-10-22T19:59:00Z">
        <w:r w:rsidDel="00C523D6">
          <w:delText xml:space="preserve">la </w:delText>
        </w:r>
      </w:del>
      <w:r>
        <w:t xml:space="preserve">información </w:t>
      </w:r>
      <w:del w:id="157" w:author="Gonzalo Martinez Rodriguez" w:date="2015-10-22T19:59:00Z">
        <w:r w:rsidDel="00C523D6">
          <w:delText xml:space="preserve">del objeto </w:delText>
        </w:r>
      </w:del>
      <w:r>
        <w:t>desde todos sus lados, es necesario contar con varios escáneres 3D o bien posicionar un</w:t>
      </w:r>
      <w:r w:rsidR="00C242AD">
        <w:t xml:space="preserve"> escáner en diferentes puntos. E</w:t>
      </w:r>
      <w:r>
        <w:t xml:space="preserve">s importante tener en cuenta que el segundo caso únicamente funciona si el objeto se encuentra quieto en la escena. Los datos producidos por estos escáneres deben estar en un mismo sistema de referencia y a su vez deben estar alineados de tal manera de unir los datos y que dé como resultado el modelo completo. </w:t>
      </w:r>
      <w:r w:rsidR="001F6EB7">
        <w:t>Un conjunto de escáneres está</w:t>
      </w:r>
      <w:r>
        <w:t xml:space="preserve"> en un mismo sistema de referencia, </w:t>
      </w:r>
      <w:r w:rsidR="005316C6">
        <w:t>si</w:t>
      </w:r>
      <w:r>
        <w:t xml:space="preserve"> se encuentr</w:t>
      </w:r>
      <w:r w:rsidR="005316C6">
        <w:t>a</w:t>
      </w:r>
      <w:r>
        <w:t>n en un mismo espacio tridimensional donde se respet</w:t>
      </w:r>
      <w:r w:rsidR="005316C6">
        <w:t>an</w:t>
      </w:r>
      <w:r>
        <w:t xml:space="preserve"> las posiciones de cada uno con respecto a los otros</w:t>
      </w:r>
      <w:r w:rsidR="00C242AD">
        <w:t>,</w:t>
      </w:r>
      <w:r>
        <w:t xml:space="preserve"> para así poder representar la escena u objeto 3D correctamente.</w:t>
      </w:r>
    </w:p>
    <w:p w14:paraId="46E67577" w14:textId="21C1F250" w:rsidR="009763A9" w:rsidRDefault="009763A9" w:rsidP="009763A9">
      <w:r>
        <w:t xml:space="preserve">Los diferentes tipos de tecnologías que utilizan los escáneres 3D principalmente se pueden clasificar en dos, los que requieren de contacto con el objeto y los que no. Dentro de las tecnologías que no requieren de contacto </w:t>
      </w:r>
      <w:del w:id="158" w:author="Gonzalo Martinez Rodriguez" w:date="2015-10-22T20:00:00Z">
        <w:r w:rsidDel="00C523D6">
          <w:delText xml:space="preserve">con el objeto </w:delText>
        </w:r>
      </w:del>
      <w:r>
        <w:t xml:space="preserve">se pueden dividir en dos categorías, activas y pasivas. </w:t>
      </w:r>
    </w:p>
    <w:p w14:paraId="12352150" w14:textId="77777777" w:rsidR="009763A9" w:rsidRDefault="009763A9" w:rsidP="009763A9"/>
    <w:p w14:paraId="1B4BADB1" w14:textId="77777777" w:rsidR="009763A9" w:rsidRDefault="009763A9" w:rsidP="009763A9">
      <w:pPr>
        <w:pStyle w:val="Ttulo3"/>
      </w:pPr>
      <w:bookmarkStart w:id="159" w:name="_Toc429920279"/>
      <w:bookmarkStart w:id="160" w:name="_Toc429920751"/>
      <w:bookmarkStart w:id="161" w:name="_Toc429929218"/>
      <w:bookmarkStart w:id="162" w:name="_Toc430199762"/>
      <w:bookmarkStart w:id="163" w:name="_Toc432846459"/>
      <w:bookmarkStart w:id="164" w:name="_Toc432859526"/>
      <w:bookmarkStart w:id="165" w:name="_Toc432866748"/>
      <w:bookmarkStart w:id="166" w:name="_Toc432869113"/>
      <w:bookmarkStart w:id="167" w:name="_Toc432875538"/>
      <w:bookmarkStart w:id="168" w:name="_Toc432876467"/>
      <w:bookmarkStart w:id="169" w:name="_Toc433481781"/>
      <w:bookmarkStart w:id="170" w:name="_Toc434069874"/>
      <w:bookmarkStart w:id="171" w:name="_Toc445320330"/>
      <w:r>
        <w:t>Tecnología de contacto</w:t>
      </w:r>
      <w:bookmarkEnd w:id="159"/>
      <w:bookmarkEnd w:id="160"/>
      <w:bookmarkEnd w:id="161"/>
      <w:bookmarkEnd w:id="162"/>
      <w:bookmarkEnd w:id="163"/>
      <w:bookmarkEnd w:id="164"/>
      <w:bookmarkEnd w:id="165"/>
      <w:bookmarkEnd w:id="166"/>
      <w:bookmarkEnd w:id="167"/>
      <w:bookmarkEnd w:id="168"/>
      <w:bookmarkEnd w:id="169"/>
      <w:bookmarkEnd w:id="170"/>
      <w:bookmarkEnd w:id="171"/>
    </w:p>
    <w:p w14:paraId="4153188C" w14:textId="49D415A2" w:rsidR="009763A9" w:rsidRDefault="00EA155F" w:rsidP="009763A9">
      <w:ins w:id="172" w:author="Gonzalo Martinez Rodriguez" w:date="2015-10-22T20:05:00Z">
        <w:r>
          <w:t xml:space="preserve">Brevemente, </w:t>
        </w:r>
      </w:ins>
      <w:del w:id="173" w:author="Gonzalo Martinez Rodriguez" w:date="2015-10-22T20:05:00Z">
        <w:r w:rsidR="009763A9" w:rsidDel="00EA155F">
          <w:delText>L</w:delText>
        </w:r>
      </w:del>
      <w:ins w:id="174" w:author="Gonzalo Martinez Rodriguez" w:date="2015-10-22T20:05:00Z">
        <w:r>
          <w:t>l</w:t>
        </w:r>
      </w:ins>
      <w:r w:rsidR="009763A9">
        <w:t xml:space="preserve">a tecnología de contacto es la que como lo dice su nombre, entra en contacto con el objeto a medir. Son </w:t>
      </w:r>
      <w:del w:id="175" w:author="Gonzalo Martinez Rodriguez" w:date="2015-10-22T20:01:00Z">
        <w:r w:rsidR="009763A9" w:rsidDel="00C523D6">
          <w:delText xml:space="preserve">muy </w:delText>
        </w:r>
      </w:del>
      <w:r w:rsidR="009763A9">
        <w:t xml:space="preserve">lentos </w:t>
      </w:r>
      <w:del w:id="176" w:author="Gonzalo Martinez Rodriguez" w:date="2015-10-22T20:01:00Z">
        <w:r w:rsidR="009763A9" w:rsidDel="00C523D6">
          <w:delText>comparados con</w:delText>
        </w:r>
      </w:del>
      <w:ins w:id="177" w:author="Gonzalo Martinez Rodriguez" w:date="2015-10-22T20:05:00Z">
        <w:r>
          <w:t>comparados con</w:t>
        </w:r>
      </w:ins>
      <w:r w:rsidR="009763A9">
        <w:t xml:space="preserve"> los sistemas ópticos y pueden modificar la estructura del objeto a estudiar, por esta razón no es recomendable</w:t>
      </w:r>
      <w:ins w:id="178" w:author="Gonzalo Martinez Rodriguez" w:date="2015-10-22T20:06:00Z">
        <w:r>
          <w:t xml:space="preserve"> utilizarlos para</w:t>
        </w:r>
      </w:ins>
      <w:r w:rsidR="009763A9">
        <w:t xml:space="preserve"> el estudio de objetos frágiles.  Un ejemplo de escáner 3D de contacto es un CMM. Un CMM</w:t>
      </w:r>
      <w:ins w:id="179" w:author="Gonzalo Martinez Rodriguez" w:date="2015-10-22T20:12:00Z">
        <w:r>
          <w:t>,</w:t>
        </w:r>
        <w:r w:rsidRPr="00EA155F">
          <w:rPr>
            <w:rFonts w:ascii="Arial" w:hAnsi="Arial" w:cs="Arial"/>
            <w:color w:val="707070"/>
            <w:sz w:val="20"/>
            <w:szCs w:val="20"/>
            <w:shd w:val="clear" w:color="auto" w:fill="EFEFEF"/>
          </w:rPr>
          <w:t xml:space="preserve"> </w:t>
        </w:r>
        <w:r w:rsidRPr="00EA155F">
          <w:t>Coordinate Measuring Machines</w:t>
        </w:r>
        <w:r>
          <w:t xml:space="preserve"> de sus siglas en </w:t>
        </w:r>
      </w:ins>
      <w:r w:rsidR="00BE02EF">
        <w:t>inglés, es</w:t>
      </w:r>
      <w:r w:rsidR="009763A9">
        <w:t xml:space="preserve"> una máquina que por medio de un brazo tantea el objeto a estudiar</w:t>
      </w:r>
      <w:ins w:id="180" w:author="Gonzalo Martinez Rodriguez" w:date="2015-10-22T20:03:00Z">
        <w:r>
          <w:t xml:space="preserve"> para obtener sus medidas</w:t>
        </w:r>
      </w:ins>
      <w:r w:rsidR="001F6EB7" w:rsidRPr="001F6EB7">
        <w:t xml:space="preserve"> </w:t>
      </w:r>
      <w:sdt>
        <w:sdtPr>
          <w:id w:val="1646848873"/>
          <w:citation/>
        </w:sdtPr>
        <w:sdtContent>
          <w:r w:rsidR="001F6EB7">
            <w:fldChar w:fldCharType="begin"/>
          </w:r>
          <w:r w:rsidR="001F6EB7">
            <w:instrText xml:space="preserve"> CITATION Dav8 \l 14346 </w:instrText>
          </w:r>
          <w:r w:rsidR="001F6EB7">
            <w:fldChar w:fldCharType="separate"/>
          </w:r>
          <w:r w:rsidR="00556A68" w:rsidRPr="00556A68">
            <w:rPr>
              <w:noProof/>
            </w:rPr>
            <w:t>[9]</w:t>
          </w:r>
          <w:r w:rsidR="001F6EB7">
            <w:fldChar w:fldCharType="end"/>
          </w:r>
        </w:sdtContent>
      </w:sdt>
      <w:del w:id="181" w:author="Gonzalo Martinez Rodriguez" w:date="2015-10-22T20:03:00Z">
        <w:r w:rsidR="009763A9" w:rsidDel="00EA155F">
          <w:delText>, obteniendo las medidas de este por medio del contacto</w:delText>
        </w:r>
      </w:del>
      <w:r w:rsidR="009763A9">
        <w:t xml:space="preserve">. </w:t>
      </w:r>
    </w:p>
    <w:p w14:paraId="7A8345DB" w14:textId="246CA3E0" w:rsidR="00FB10D2" w:rsidRDefault="00FB10D2" w:rsidP="009763A9"/>
    <w:tbl>
      <w:tblPr>
        <w:tblStyle w:val="Tablanormal21"/>
        <w:tblW w:w="0" w:type="auto"/>
        <w:tblLook w:val="04A0" w:firstRow="1" w:lastRow="0" w:firstColumn="1" w:lastColumn="0" w:noHBand="0" w:noVBand="1"/>
      </w:tblPr>
      <w:tblGrid>
        <w:gridCol w:w="8494"/>
      </w:tblGrid>
      <w:tr w:rsidR="00FB10D2" w14:paraId="73E2EC5F" w14:textId="77777777" w:rsidTr="00FB10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9"/>
              <w:gridCol w:w="4269"/>
            </w:tblGrid>
            <w:tr w:rsidR="00FB10D2" w14:paraId="706E03D0" w14:textId="77777777" w:rsidTr="00FB10D2">
              <w:trPr>
                <w:jc w:val="center"/>
              </w:trPr>
              <w:tc>
                <w:tcPr>
                  <w:tcW w:w="4009" w:type="dxa"/>
                </w:tcPr>
                <w:p w14:paraId="5F9B0BD8" w14:textId="4420DBE3" w:rsidR="00FB10D2" w:rsidRDefault="00FB10D2" w:rsidP="00FB10D2">
                  <w:pPr>
                    <w:spacing w:before="120" w:after="120"/>
                    <w:jc w:val="center"/>
                  </w:pPr>
                  <w:r>
                    <w:rPr>
                      <w:noProof/>
                      <w:lang w:val="es-ES" w:eastAsia="es-ES"/>
                    </w:rPr>
                    <w:drawing>
                      <wp:inline distT="0" distB="0" distL="0" distR="0" wp14:anchorId="3BA065F6" wp14:editId="10C88758">
                        <wp:extent cx="2365200" cy="2062800"/>
                        <wp:effectExtent l="0" t="0" r="0" b="0"/>
                        <wp:docPr id="21330041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2365200" cy="2062800"/>
                                </a:xfrm>
                                <a:prstGeom prst="rect">
                                  <a:avLst/>
                                </a:prstGeom>
                              </pic:spPr>
                            </pic:pic>
                          </a:graphicData>
                        </a:graphic>
                      </wp:inline>
                    </w:drawing>
                  </w:r>
                </w:p>
              </w:tc>
              <w:tc>
                <w:tcPr>
                  <w:tcW w:w="4269" w:type="dxa"/>
                </w:tcPr>
                <w:p w14:paraId="5A224997" w14:textId="5164C989" w:rsidR="00FB10D2" w:rsidRDefault="00FB10D2" w:rsidP="00FB10D2">
                  <w:pPr>
                    <w:spacing w:before="120" w:after="120"/>
                    <w:jc w:val="center"/>
                  </w:pPr>
                  <w:r>
                    <w:rPr>
                      <w:noProof/>
                      <w:lang w:val="es-ES" w:eastAsia="es-ES"/>
                    </w:rPr>
                    <w:drawing>
                      <wp:inline distT="0" distB="0" distL="0" distR="0" wp14:anchorId="22946E41" wp14:editId="33567327">
                        <wp:extent cx="2574000" cy="2059200"/>
                        <wp:effectExtent l="0" t="0" r="0" b="0"/>
                        <wp:docPr id="1764323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574000" cy="2059200"/>
                                </a:xfrm>
                                <a:prstGeom prst="rect">
                                  <a:avLst/>
                                </a:prstGeom>
                              </pic:spPr>
                            </pic:pic>
                          </a:graphicData>
                        </a:graphic>
                      </wp:inline>
                    </w:drawing>
                  </w:r>
                </w:p>
              </w:tc>
            </w:tr>
          </w:tbl>
          <w:p w14:paraId="7B89E353" w14:textId="68551FD3" w:rsidR="00FB10D2" w:rsidRPr="00FB10D2" w:rsidRDefault="00FB10D2" w:rsidP="00FB10D2">
            <w:pPr>
              <w:pStyle w:val="Descripcin"/>
              <w:jc w:val="center"/>
              <w:rPr>
                <w:b/>
                <w:bCs/>
                <w:color w:val="808080" w:themeColor="background1" w:themeShade="80"/>
                <w:sz w:val="20"/>
              </w:rPr>
            </w:pPr>
            <w:r>
              <w:t xml:space="preserve">Imagen </w:t>
            </w:r>
            <w:r w:rsidR="00CA3206">
              <w:fldChar w:fldCharType="begin"/>
            </w:r>
            <w:r w:rsidR="00CA3206">
              <w:instrText xml:space="preserve"> STYLEREF 1 \s </w:instrText>
            </w:r>
            <w:r w:rsidR="00CA3206">
              <w:fldChar w:fldCharType="separate"/>
            </w:r>
            <w:r w:rsidR="00CA3206">
              <w:rPr>
                <w:noProof/>
              </w:rPr>
              <w:t>3</w:t>
            </w:r>
            <w:r w:rsidR="00CA3206">
              <w:rPr>
                <w:noProof/>
              </w:rPr>
              <w:fldChar w:fldCharType="end"/>
            </w:r>
            <w:r w:rsidR="00692428">
              <w:noBreakHyphen/>
            </w:r>
            <w:r w:rsidR="00CA3206">
              <w:fldChar w:fldCharType="begin"/>
            </w:r>
            <w:r w:rsidR="00CA3206">
              <w:instrText xml:space="preserve"> SEQ Imagen \* ARABIC \s 1 </w:instrText>
            </w:r>
            <w:r w:rsidR="00CA3206">
              <w:fldChar w:fldCharType="separate"/>
            </w:r>
            <w:r w:rsidR="00CA3206">
              <w:rPr>
                <w:noProof/>
              </w:rPr>
              <w:t>5</w:t>
            </w:r>
            <w:r w:rsidR="00CA3206">
              <w:rPr>
                <w:noProof/>
              </w:rPr>
              <w:fldChar w:fldCharType="end"/>
            </w:r>
            <w:r w:rsidRPr="00B316D4">
              <w:t xml:space="preserve"> </w:t>
            </w:r>
            <w:r w:rsidRPr="00FB10D2">
              <w:rPr>
                <w:bCs/>
                <w:i/>
                <w:color w:val="808080" w:themeColor="background1" w:themeShade="80"/>
                <w:sz w:val="20"/>
              </w:rPr>
              <w:t>CMM estudiando la superficie de un objeto</w:t>
            </w:r>
            <w:r w:rsidR="00BE02EF">
              <w:t xml:space="preserve"> </w:t>
            </w:r>
            <w:sdt>
              <w:sdtPr>
                <w:id w:val="811592356"/>
                <w:citation/>
              </w:sdtPr>
              <w:sdtContent>
                <w:r w:rsidR="00BE02EF">
                  <w:fldChar w:fldCharType="begin"/>
                </w:r>
                <w:r w:rsidR="00BE02EF">
                  <w:instrText xml:space="preserve"> CITATION Dav8 \l 14346 </w:instrText>
                </w:r>
                <w:r w:rsidR="00BE02EF">
                  <w:fldChar w:fldCharType="separate"/>
                </w:r>
                <w:r w:rsidR="00556A68" w:rsidRPr="00556A68">
                  <w:rPr>
                    <w:noProof/>
                  </w:rPr>
                  <w:t>[9]</w:t>
                </w:r>
                <w:r w:rsidR="00BE02EF">
                  <w:fldChar w:fldCharType="end"/>
                </w:r>
              </w:sdtContent>
            </w:sdt>
            <w:r w:rsidR="00BE02EF">
              <w:rPr>
                <w:bCs/>
                <w:i/>
                <w:color w:val="808080" w:themeColor="background1" w:themeShade="80"/>
                <w:sz w:val="20"/>
              </w:rPr>
              <w:t>.</w:t>
            </w:r>
          </w:p>
        </w:tc>
      </w:tr>
    </w:tbl>
    <w:p w14:paraId="6A129B07" w14:textId="77777777" w:rsidR="009763A9" w:rsidRDefault="009763A9" w:rsidP="009763A9">
      <w:pPr>
        <w:pStyle w:val="Ttulo3"/>
      </w:pPr>
      <w:bookmarkStart w:id="182" w:name="_Toc429920280"/>
      <w:bookmarkStart w:id="183" w:name="_Toc429920752"/>
      <w:bookmarkStart w:id="184" w:name="_Toc429929219"/>
      <w:bookmarkStart w:id="185" w:name="_Toc430199763"/>
      <w:bookmarkStart w:id="186" w:name="_Toc432846460"/>
      <w:bookmarkStart w:id="187" w:name="_Toc432859527"/>
      <w:bookmarkStart w:id="188" w:name="_Toc432866749"/>
      <w:bookmarkStart w:id="189" w:name="_Toc432869114"/>
      <w:bookmarkStart w:id="190" w:name="_Toc432875539"/>
      <w:bookmarkStart w:id="191" w:name="_Toc432876468"/>
      <w:bookmarkStart w:id="192" w:name="_Toc433481782"/>
      <w:bookmarkStart w:id="193" w:name="_Toc434069875"/>
      <w:bookmarkStart w:id="194" w:name="_Toc445320331"/>
      <w:r>
        <w:lastRenderedPageBreak/>
        <w:t>Tecnología sin contacto</w:t>
      </w:r>
      <w:bookmarkEnd w:id="182"/>
      <w:bookmarkEnd w:id="183"/>
      <w:bookmarkEnd w:id="184"/>
      <w:bookmarkEnd w:id="185"/>
      <w:bookmarkEnd w:id="186"/>
      <w:bookmarkEnd w:id="187"/>
      <w:bookmarkEnd w:id="188"/>
      <w:bookmarkEnd w:id="189"/>
      <w:bookmarkEnd w:id="190"/>
      <w:bookmarkEnd w:id="191"/>
      <w:bookmarkEnd w:id="192"/>
      <w:bookmarkEnd w:id="193"/>
      <w:bookmarkEnd w:id="194"/>
    </w:p>
    <w:p w14:paraId="66D25992" w14:textId="77777777" w:rsidR="009763A9" w:rsidRDefault="009763A9" w:rsidP="009763A9">
      <w:pPr>
        <w:pStyle w:val="Ttulo4"/>
      </w:pPr>
      <w:r>
        <w:t>Activos</w:t>
      </w:r>
    </w:p>
    <w:p w14:paraId="2EC323CF" w14:textId="75204CB2" w:rsidR="009763A9" w:rsidRDefault="009763A9" w:rsidP="009763A9">
      <w:r>
        <w:t>Los escáneres activos emiten algún tipo de luz o radiación que por medio de una cámara detectan la reflexión sobre un objeto. Los posibles tipos de emisión son</w:t>
      </w:r>
      <w:r w:rsidR="005D1A17">
        <w:t>:</w:t>
      </w:r>
      <w:r>
        <w:t xml:space="preserve"> luz, láser y rayos X. Algunos ejemplos de esta clase de escáner son</w:t>
      </w:r>
      <w:ins w:id="195" w:author="Gonzalo Martinez Rodriguez" w:date="2015-10-22T20:18:00Z">
        <w:r w:rsidR="00FE384A" w:rsidRPr="00FE384A">
          <w:t xml:space="preserve"> </w:t>
        </w:r>
      </w:ins>
      <w:customXmlInsRangeStart w:id="196" w:author="Gonzalo Martinez Rodriguez" w:date="2015-10-22T20:18:00Z"/>
      <w:sdt>
        <w:sdtPr>
          <w:id w:val="1079255382"/>
          <w:citation/>
        </w:sdtPr>
        <w:sdtContent>
          <w:customXmlInsRangeEnd w:id="196"/>
          <w:ins w:id="197" w:author="Gonzalo Martinez Rodriguez" w:date="2015-10-22T20:18:00Z">
            <w:r w:rsidR="00FE384A">
              <w:fldChar w:fldCharType="begin"/>
            </w:r>
            <w:r w:rsidR="00FE384A">
              <w:instrText xml:space="preserve"> CITATION JAn00 \l 14346 </w:instrText>
            </w:r>
            <w:r w:rsidR="00FE384A">
              <w:fldChar w:fldCharType="separate"/>
            </w:r>
          </w:ins>
          <w:r w:rsidR="00556A68" w:rsidRPr="00556A68">
            <w:rPr>
              <w:noProof/>
            </w:rPr>
            <w:t>[10]</w:t>
          </w:r>
          <w:ins w:id="198" w:author="Gonzalo Martinez Rodriguez" w:date="2015-10-22T20:18:00Z">
            <w:r w:rsidR="00FE384A">
              <w:fldChar w:fldCharType="end"/>
            </w:r>
          </w:ins>
          <w:customXmlInsRangeStart w:id="199" w:author="Gonzalo Martinez Rodriguez" w:date="2015-10-22T20:18:00Z"/>
        </w:sdtContent>
      </w:sdt>
      <w:customXmlInsRangeEnd w:id="199"/>
      <w:r>
        <w:t>:</w:t>
      </w:r>
    </w:p>
    <w:p w14:paraId="0F419A03" w14:textId="77777777" w:rsidR="009763A9" w:rsidRDefault="009763A9" w:rsidP="009763A9">
      <w:pPr>
        <w:pStyle w:val="Prrafodelista"/>
        <w:numPr>
          <w:ilvl w:val="0"/>
          <w:numId w:val="2"/>
        </w:numPr>
      </w:pPr>
      <w:r w:rsidRPr="006A4EB1">
        <w:rPr>
          <w:b/>
        </w:rPr>
        <w:t>Tiempo de Vuelo</w:t>
      </w:r>
      <w:r>
        <w:t>: Mide el tiempo de viaje de ida y vuelta de un pulso de luz. Posee un largo alcance.</w:t>
      </w:r>
    </w:p>
    <w:p w14:paraId="62BE2873" w14:textId="77777777" w:rsidR="009763A9" w:rsidRDefault="009763A9" w:rsidP="009763A9">
      <w:pPr>
        <w:pStyle w:val="Prrafodelista"/>
        <w:numPr>
          <w:ilvl w:val="0"/>
          <w:numId w:val="2"/>
        </w:numPr>
      </w:pPr>
      <w:r w:rsidRPr="006A4EB1">
        <w:rPr>
          <w:b/>
        </w:rPr>
        <w:t>Triangulación</w:t>
      </w:r>
      <w:r>
        <w:t>: Un haz de luz incide sobre un objeto y se utiliza una cámara para buscar la ubicación del punto del láser. Se denomina triangulación porque el punto del láser, la cámara y el emisor del láser forman un triángulo. La distancia entre el emisor del láser y la cámara es conocida, el ángulo del vértice del emisor del láser también y el ángulo del vértice de la cámara puede ser determinado por la ubicación del punto del láser en la cámara. Dado que se tiene un lado y los dos ángulos adyacentes se pueden determinar las otras medidas del triángulo conformado por los tres puntos.</w:t>
      </w:r>
    </w:p>
    <w:p w14:paraId="3422A8EE" w14:textId="77777777" w:rsidR="009763A9" w:rsidRDefault="009763A9" w:rsidP="009763A9">
      <w:r>
        <w:t xml:space="preserve"> </w:t>
      </w:r>
    </w:p>
    <w:tbl>
      <w:tblPr>
        <w:tblStyle w:val="Tablanormal21"/>
        <w:tblW w:w="0" w:type="auto"/>
        <w:tblLook w:val="04A0" w:firstRow="1" w:lastRow="0" w:firstColumn="1" w:lastColumn="0" w:noHBand="0" w:noVBand="1"/>
      </w:tblPr>
      <w:tblGrid>
        <w:gridCol w:w="8494"/>
      </w:tblGrid>
      <w:tr w:rsidR="009763A9" w14:paraId="293B0E4E" w14:textId="77777777" w:rsidTr="008C00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30B7948B" w14:textId="77777777" w:rsidR="009763A9" w:rsidRDefault="009763A9" w:rsidP="00FB10D2">
            <w:pPr>
              <w:keepNext/>
              <w:spacing w:before="120" w:after="120"/>
              <w:jc w:val="center"/>
              <w:rPr>
                <w:b w:val="0"/>
                <w:bCs w:val="0"/>
              </w:rPr>
            </w:pPr>
            <w:r>
              <w:rPr>
                <w:noProof/>
                <w:lang w:val="es-ES" w:eastAsia="es-ES"/>
              </w:rPr>
              <w:drawing>
                <wp:inline distT="0" distB="0" distL="0" distR="0" wp14:anchorId="05ED48A4" wp14:editId="73E44B83">
                  <wp:extent cx="2290318" cy="2705100"/>
                  <wp:effectExtent l="0" t="0" r="0" b="0"/>
                  <wp:docPr id="21001491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2304654" cy="2722032"/>
                          </a:xfrm>
                          <a:prstGeom prst="rect">
                            <a:avLst/>
                          </a:prstGeom>
                        </pic:spPr>
                      </pic:pic>
                    </a:graphicData>
                  </a:graphic>
                </wp:inline>
              </w:drawing>
            </w:r>
          </w:p>
          <w:p w14:paraId="0DCA696C" w14:textId="560C6B21" w:rsidR="009763A9" w:rsidRDefault="009763A9" w:rsidP="001F6EB7">
            <w:pPr>
              <w:pStyle w:val="Descripcin"/>
              <w:jc w:val="center"/>
            </w:pPr>
            <w:r>
              <w:t xml:space="preserve">Imagen </w:t>
            </w:r>
            <w:r w:rsidR="00CA3206">
              <w:fldChar w:fldCharType="begin"/>
            </w:r>
            <w:r w:rsidR="00CA3206">
              <w:instrText xml:space="preserve"> STYLEREF 1 \s </w:instrText>
            </w:r>
            <w:r w:rsidR="00CA3206">
              <w:fldChar w:fldCharType="separate"/>
            </w:r>
            <w:r w:rsidR="00CA3206">
              <w:rPr>
                <w:noProof/>
              </w:rPr>
              <w:t>3</w:t>
            </w:r>
            <w:r w:rsidR="00CA3206">
              <w:rPr>
                <w:noProof/>
              </w:rPr>
              <w:fldChar w:fldCharType="end"/>
            </w:r>
            <w:r w:rsidR="00692428">
              <w:noBreakHyphen/>
            </w:r>
            <w:r w:rsidR="00CA3206">
              <w:fldChar w:fldCharType="begin"/>
            </w:r>
            <w:r w:rsidR="00CA3206">
              <w:instrText xml:space="preserve"> SEQ Imagen \* ARABIC \s 1 </w:instrText>
            </w:r>
            <w:r w:rsidR="00CA3206">
              <w:fldChar w:fldCharType="separate"/>
            </w:r>
            <w:r w:rsidR="00CA3206">
              <w:rPr>
                <w:noProof/>
              </w:rPr>
              <w:t>6</w:t>
            </w:r>
            <w:r w:rsidR="00CA3206">
              <w:rPr>
                <w:noProof/>
              </w:rPr>
              <w:fldChar w:fldCharType="end"/>
            </w:r>
            <w:r>
              <w:t xml:space="preserve"> </w:t>
            </w:r>
            <w:r w:rsidRPr="009D1A9E">
              <w:rPr>
                <w:rStyle w:val="TituloImagenCar"/>
              </w:rPr>
              <w:t>Triang</w:t>
            </w:r>
            <w:r w:rsidRPr="003042D0">
              <w:rPr>
                <w:i/>
                <w:color w:val="808080" w:themeColor="background1" w:themeShade="80"/>
                <w:sz w:val="20"/>
              </w:rPr>
              <w:t>ulación entre el láser, la cámara y el punto en un objeto</w:t>
            </w:r>
            <w:r w:rsidR="001F6EB7">
              <w:rPr>
                <w:i/>
                <w:color w:val="808080" w:themeColor="background1" w:themeShade="80"/>
                <w:sz w:val="20"/>
              </w:rPr>
              <w:t xml:space="preserve"> </w:t>
            </w:r>
            <w:sdt>
              <w:sdtPr>
                <w:rPr>
                  <w:i/>
                  <w:color w:val="808080" w:themeColor="background1" w:themeShade="80"/>
                  <w:sz w:val="20"/>
                </w:rPr>
                <w:id w:val="-837846745"/>
                <w:citation/>
              </w:sdtPr>
              <w:sdtContent>
                <w:r w:rsidR="001F6EB7">
                  <w:rPr>
                    <w:i/>
                    <w:color w:val="808080" w:themeColor="background1" w:themeShade="80"/>
                    <w:sz w:val="20"/>
                  </w:rPr>
                  <w:fldChar w:fldCharType="begin"/>
                </w:r>
                <w:r w:rsidR="001F6EB7">
                  <w:rPr>
                    <w:i/>
                    <w:color w:val="808080" w:themeColor="background1" w:themeShade="80"/>
                    <w:sz w:val="20"/>
                  </w:rPr>
                  <w:instrText xml:space="preserve"> CITATION DEE10 \l 14346 </w:instrText>
                </w:r>
                <w:r w:rsidR="001F6EB7">
                  <w:rPr>
                    <w:i/>
                    <w:color w:val="808080" w:themeColor="background1" w:themeShade="80"/>
                    <w:sz w:val="20"/>
                  </w:rPr>
                  <w:fldChar w:fldCharType="separate"/>
                </w:r>
                <w:r w:rsidR="00556A68" w:rsidRPr="00556A68">
                  <w:rPr>
                    <w:noProof/>
                    <w:color w:val="808080" w:themeColor="background1" w:themeShade="80"/>
                    <w:sz w:val="20"/>
                  </w:rPr>
                  <w:t>[11]</w:t>
                </w:r>
                <w:r w:rsidR="001F6EB7">
                  <w:rPr>
                    <w:i/>
                    <w:color w:val="808080" w:themeColor="background1" w:themeShade="80"/>
                    <w:sz w:val="20"/>
                  </w:rPr>
                  <w:fldChar w:fldCharType="end"/>
                </w:r>
              </w:sdtContent>
            </w:sdt>
            <w:r w:rsidRPr="003042D0">
              <w:rPr>
                <w:i/>
                <w:color w:val="808080" w:themeColor="background1" w:themeShade="80"/>
                <w:sz w:val="20"/>
              </w:rPr>
              <w:t>.</w:t>
            </w:r>
          </w:p>
        </w:tc>
      </w:tr>
    </w:tbl>
    <w:p w14:paraId="59A09768" w14:textId="77777777" w:rsidR="009763A9" w:rsidRDefault="009763A9" w:rsidP="009763A9"/>
    <w:p w14:paraId="47982400" w14:textId="000CF57B" w:rsidR="009763A9" w:rsidRDefault="009763A9" w:rsidP="004A2866">
      <w:pPr>
        <w:pStyle w:val="Prrafodelista"/>
        <w:numPr>
          <w:ilvl w:val="0"/>
          <w:numId w:val="3"/>
        </w:numPr>
      </w:pPr>
      <w:r w:rsidRPr="006A4EB1">
        <w:rPr>
          <w:b/>
        </w:rPr>
        <w:t>Diferencia de fase</w:t>
      </w:r>
      <w:r>
        <w:t>: Mide la diferencia de fase entre la luz emitida y la luz recibida, utilizando dicha medida para estimar la distancia del objeto. Se encuentra en un punto intermedio en cuanto a precisión y alcance de los dos métodos mencionados anteriormente.</w:t>
      </w:r>
    </w:p>
    <w:p w14:paraId="796D25BD" w14:textId="59B366FF" w:rsidR="004A2866" w:rsidRDefault="009763A9" w:rsidP="004A2866">
      <w:pPr>
        <w:pStyle w:val="Prrafodelista"/>
        <w:numPr>
          <w:ilvl w:val="0"/>
          <w:numId w:val="3"/>
        </w:numPr>
      </w:pPr>
      <w:r w:rsidRPr="58BC8BF9">
        <w:rPr>
          <w:b/>
          <w:bCs/>
        </w:rPr>
        <w:t>Luz estructurada</w:t>
      </w:r>
      <w:r>
        <w:t xml:space="preserve">: Proyectan un patrón de luz y capturan </w:t>
      </w:r>
      <w:del w:id="200" w:author="Gonzalo Martinez Rodriguez" w:date="2015-09-13T13:00:00Z">
        <w:r>
          <w:delText xml:space="preserve"> </w:delText>
        </w:r>
      </w:del>
      <w:r>
        <w:t>la deformación del patrón en el objeto proyectado. Generalmente cuentan con el emisor del patrón y una cámara que lo captura calibrada entre ellos. Un ejemplo de este tipo de escáner es el Kinect del cual se explica su funcionamiento en la siguiente sección</w:t>
      </w:r>
      <w:r w:rsidR="001F6EB7" w:rsidRPr="001F6EB7">
        <w:t xml:space="preserve"> </w:t>
      </w:r>
      <w:sdt>
        <w:sdtPr>
          <w:id w:val="-601426167"/>
          <w:citation/>
        </w:sdtPr>
        <w:sdtContent>
          <w:r w:rsidR="001F6EB7">
            <w:fldChar w:fldCharType="begin"/>
          </w:r>
          <w:r w:rsidR="001F6EB7">
            <w:instrText xml:space="preserve"> CITATION JAn00 \l 14346 </w:instrText>
          </w:r>
          <w:r w:rsidR="001F6EB7">
            <w:fldChar w:fldCharType="separate"/>
          </w:r>
          <w:r w:rsidR="00556A68" w:rsidRPr="00556A68">
            <w:rPr>
              <w:noProof/>
            </w:rPr>
            <w:t>[10]</w:t>
          </w:r>
          <w:r w:rsidR="001F6EB7">
            <w:fldChar w:fldCharType="end"/>
          </w:r>
        </w:sdtContent>
      </w:sdt>
      <w:ins w:id="201" w:author="Gonzalo Martinez Rodriguez" w:date="2015-09-13T13:00:00Z">
        <w:r>
          <w:t>.</w:t>
        </w:r>
      </w:ins>
      <w:r w:rsidR="001B1690" w:rsidRPr="001B1690">
        <w:t xml:space="preserve"> </w:t>
      </w:r>
    </w:p>
    <w:p w14:paraId="6B4DBFAA" w14:textId="77777777" w:rsidR="004A2866" w:rsidRDefault="004A2866" w:rsidP="004A2866">
      <w:pPr>
        <w:pStyle w:val="Prrafodelista"/>
        <w:numPr>
          <w:ilvl w:val="0"/>
          <w:numId w:val="3"/>
        </w:numPr>
      </w:pPr>
      <w:r w:rsidRPr="006A4EB1">
        <w:rPr>
          <w:b/>
        </w:rPr>
        <w:lastRenderedPageBreak/>
        <w:t>Volumétricos</w:t>
      </w:r>
      <w:r>
        <w:t>: La tomografía computada es un ejemplo usado en el área médica, genera una imagen tridimensional del interior de un objeto con una gran cantidad de imágenes de rayos X de dos dimensiones.</w:t>
      </w:r>
    </w:p>
    <w:p w14:paraId="139A8D04" w14:textId="4B4D8ADA" w:rsidR="00FB10D2" w:rsidRDefault="00FB10D2" w:rsidP="00FB10D2"/>
    <w:tbl>
      <w:tblPr>
        <w:tblStyle w:val="Tablanormal21"/>
        <w:tblW w:w="0" w:type="auto"/>
        <w:tblLook w:val="04A0" w:firstRow="1" w:lastRow="0" w:firstColumn="1" w:lastColumn="0" w:noHBand="0" w:noVBand="1"/>
      </w:tblPr>
      <w:tblGrid>
        <w:gridCol w:w="8494"/>
      </w:tblGrid>
      <w:tr w:rsidR="00FB10D2" w14:paraId="121E9B4A" w14:textId="77777777" w:rsidTr="00FB10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15612122" w14:textId="77777777" w:rsidR="00FB10D2" w:rsidRDefault="00FB10D2" w:rsidP="0063609F">
            <w:pPr>
              <w:spacing w:before="120" w:after="120"/>
              <w:ind w:left="360"/>
              <w:jc w:val="center"/>
            </w:pPr>
            <w:r>
              <w:rPr>
                <w:noProof/>
                <w:lang w:val="es-ES" w:eastAsia="es-ES"/>
              </w:rPr>
              <w:drawing>
                <wp:inline distT="0" distB="0" distL="0" distR="0" wp14:anchorId="2D4785D1" wp14:editId="2BE5799F">
                  <wp:extent cx="1752600" cy="2232660"/>
                  <wp:effectExtent l="0" t="0" r="0" b="0"/>
                  <wp:docPr id="3" name="Imagen 3" descr="CT Fan B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 Fan Be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65508" cy="2249104"/>
                          </a:xfrm>
                          <a:prstGeom prst="rect">
                            <a:avLst/>
                          </a:prstGeom>
                          <a:noFill/>
                          <a:ln>
                            <a:noFill/>
                          </a:ln>
                        </pic:spPr>
                      </pic:pic>
                    </a:graphicData>
                  </a:graphic>
                </wp:inline>
              </w:drawing>
            </w:r>
          </w:p>
          <w:p w14:paraId="2DAAF24F" w14:textId="05F00BFB" w:rsidR="00FB10D2" w:rsidRPr="00FB10D2" w:rsidRDefault="00FB10D2" w:rsidP="00BE02EF">
            <w:pPr>
              <w:pStyle w:val="Descripcin"/>
              <w:ind w:left="360"/>
              <w:jc w:val="center"/>
            </w:pPr>
            <w:r>
              <w:t xml:space="preserve">Imagen </w:t>
            </w:r>
            <w:r w:rsidR="00CA3206">
              <w:fldChar w:fldCharType="begin"/>
            </w:r>
            <w:r w:rsidR="00CA3206">
              <w:instrText xml:space="preserve"> STYLEREF 1 \s </w:instrText>
            </w:r>
            <w:r w:rsidR="00CA3206">
              <w:fldChar w:fldCharType="separate"/>
            </w:r>
            <w:r w:rsidR="00CA3206">
              <w:rPr>
                <w:noProof/>
              </w:rPr>
              <w:t>3</w:t>
            </w:r>
            <w:r w:rsidR="00CA3206">
              <w:rPr>
                <w:noProof/>
              </w:rPr>
              <w:fldChar w:fldCharType="end"/>
            </w:r>
            <w:r w:rsidR="00692428">
              <w:noBreakHyphen/>
            </w:r>
            <w:r w:rsidR="00CA3206">
              <w:fldChar w:fldCharType="begin"/>
            </w:r>
            <w:r w:rsidR="00CA3206">
              <w:instrText xml:space="preserve"> SEQ Imagen \* ARABIC \s 1 </w:instrText>
            </w:r>
            <w:r w:rsidR="00CA3206">
              <w:fldChar w:fldCharType="separate"/>
            </w:r>
            <w:r w:rsidR="00CA3206">
              <w:rPr>
                <w:noProof/>
              </w:rPr>
              <w:t>7</w:t>
            </w:r>
            <w:r w:rsidR="00CA3206">
              <w:rPr>
                <w:noProof/>
              </w:rPr>
              <w:fldChar w:fldCharType="end"/>
            </w:r>
            <w:r>
              <w:t xml:space="preserve"> </w:t>
            </w:r>
            <w:r w:rsidRPr="005F370F">
              <w:rPr>
                <w:rStyle w:val="TituloImagenCar"/>
              </w:rPr>
              <w:t>Tomografía computada</w:t>
            </w:r>
            <w:sdt>
              <w:sdtPr>
                <w:rPr>
                  <w:rStyle w:val="TituloImagenCar"/>
                </w:rPr>
                <w:id w:val="-1707787698"/>
                <w:citation/>
              </w:sdtPr>
              <w:sdtContent>
                <w:r w:rsidR="00BE02EF">
                  <w:rPr>
                    <w:rStyle w:val="TituloImagenCar"/>
                  </w:rPr>
                  <w:fldChar w:fldCharType="begin"/>
                </w:r>
                <w:r w:rsidR="00BE02EF">
                  <w:rPr>
                    <w:rStyle w:val="TituloImagenCar"/>
                  </w:rPr>
                  <w:instrText xml:space="preserve"> CITATION USF14 \l 14346 </w:instrText>
                </w:r>
                <w:r w:rsidR="00BE02EF">
                  <w:rPr>
                    <w:rStyle w:val="TituloImagenCar"/>
                  </w:rPr>
                  <w:fldChar w:fldCharType="separate"/>
                </w:r>
                <w:r w:rsidR="00556A68">
                  <w:rPr>
                    <w:rStyle w:val="TituloImagenCar"/>
                    <w:noProof/>
                  </w:rPr>
                  <w:t xml:space="preserve"> </w:t>
                </w:r>
                <w:r w:rsidR="00556A68" w:rsidRPr="00556A68">
                  <w:rPr>
                    <w:noProof/>
                    <w:color w:val="808080" w:themeColor="background1" w:themeShade="80"/>
                    <w:sz w:val="20"/>
                  </w:rPr>
                  <w:t>[12]</w:t>
                </w:r>
                <w:r w:rsidR="00BE02EF">
                  <w:rPr>
                    <w:rStyle w:val="TituloImagenCar"/>
                  </w:rPr>
                  <w:fldChar w:fldCharType="end"/>
                </w:r>
              </w:sdtContent>
            </w:sdt>
            <w:r>
              <w:rPr>
                <w:rStyle w:val="TituloImagenCar"/>
              </w:rPr>
              <w:t>.</w:t>
            </w:r>
          </w:p>
        </w:tc>
      </w:tr>
    </w:tbl>
    <w:p w14:paraId="3C20A458" w14:textId="77777777" w:rsidR="00FB10D2" w:rsidRDefault="00FB10D2" w:rsidP="00FB10D2"/>
    <w:p w14:paraId="3986CBBA" w14:textId="77777777" w:rsidR="009763A9" w:rsidRDefault="009763A9" w:rsidP="009763A9"/>
    <w:p w14:paraId="034282D4" w14:textId="77777777" w:rsidR="009763A9" w:rsidRDefault="009763A9" w:rsidP="009763A9">
      <w:pPr>
        <w:pStyle w:val="Ttulo4"/>
      </w:pPr>
      <w:r>
        <w:t>Pasivos</w:t>
      </w:r>
    </w:p>
    <w:p w14:paraId="29A1B3D7" w14:textId="77777777" w:rsidR="009763A9" w:rsidRDefault="009763A9" w:rsidP="009763A9">
      <w:r>
        <w:t>No emiten ningún tipo de radiación por sí mismos, en lugar de esto detectan la radiación reflejada en el ambiente. Algunos utilizan luz infrarroja, suelen ser métodos baratos debido a que no necesitan grandes prestaciones de hardware. Algunos tipos son:</w:t>
      </w:r>
    </w:p>
    <w:p w14:paraId="3B7D1B1F" w14:textId="77777777" w:rsidR="009763A9" w:rsidRDefault="009763A9" w:rsidP="009763A9">
      <w:pPr>
        <w:pStyle w:val="Prrafodelista"/>
        <w:numPr>
          <w:ilvl w:val="0"/>
          <w:numId w:val="4"/>
        </w:numPr>
      </w:pPr>
      <w:r w:rsidRPr="00340F7C">
        <w:rPr>
          <w:b/>
        </w:rPr>
        <w:t>Estereoscópico</w:t>
      </w:r>
      <w:r>
        <w:t>: Utiliza dos cámaras de vídeo, ligeramente separadas que miran la misma escena, analizando la diferencia que hay entre la información de las dos cámaras se determina la distancia de cada punto de la imagen. Es el mismo principio que utiliza la vista humana.</w:t>
      </w:r>
    </w:p>
    <w:p w14:paraId="498640D7" w14:textId="3A85A735" w:rsidR="009763A9" w:rsidRDefault="009763A9" w:rsidP="009763A9">
      <w:pPr>
        <w:pStyle w:val="Prrafodelista"/>
        <w:numPr>
          <w:ilvl w:val="0"/>
          <w:numId w:val="4"/>
        </w:numPr>
      </w:pPr>
      <w:r w:rsidRPr="00340F7C">
        <w:rPr>
          <w:b/>
        </w:rPr>
        <w:t>Silueta</w:t>
      </w:r>
      <w:r>
        <w:t>: La información se toma sacando una sucesión de imágenes alrededor de un objeto contra un fondo contrastado. No es una técnica muy precisa.</w:t>
      </w:r>
    </w:p>
    <w:p w14:paraId="139C569A" w14:textId="261C9D50" w:rsidR="00FB10D2" w:rsidRDefault="00FB10D2" w:rsidP="00FB10D2"/>
    <w:tbl>
      <w:tblPr>
        <w:tblStyle w:val="Tablanormal21"/>
        <w:tblW w:w="0" w:type="auto"/>
        <w:tblLook w:val="04A0" w:firstRow="1" w:lastRow="0" w:firstColumn="1" w:lastColumn="0" w:noHBand="0" w:noVBand="1"/>
      </w:tblPr>
      <w:tblGrid>
        <w:gridCol w:w="8494"/>
      </w:tblGrid>
      <w:tr w:rsidR="00FB10D2" w14:paraId="2350D72A" w14:textId="77777777" w:rsidTr="00FB10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4AFC0144" w14:textId="77777777" w:rsidR="00FB10D2" w:rsidRDefault="00FB10D2" w:rsidP="00B46AB5">
            <w:pPr>
              <w:spacing w:before="120" w:after="120"/>
              <w:jc w:val="center"/>
            </w:pPr>
            <w:r>
              <w:rPr>
                <w:noProof/>
                <w:lang w:val="es-ES" w:eastAsia="es-ES"/>
              </w:rPr>
              <w:drawing>
                <wp:inline distT="0" distB="0" distL="0" distR="0" wp14:anchorId="779AA3AE" wp14:editId="02863E0E">
                  <wp:extent cx="4752975" cy="155257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52975" cy="1552575"/>
                          </a:xfrm>
                          <a:prstGeom prst="rect">
                            <a:avLst/>
                          </a:prstGeom>
                        </pic:spPr>
                      </pic:pic>
                    </a:graphicData>
                  </a:graphic>
                </wp:inline>
              </w:drawing>
            </w:r>
          </w:p>
          <w:p w14:paraId="5B3F37E9" w14:textId="5807D40B" w:rsidR="00FB10D2" w:rsidRPr="00FB10D2" w:rsidRDefault="00FB10D2" w:rsidP="001F6EB7">
            <w:pPr>
              <w:pStyle w:val="Descripcin"/>
              <w:ind w:left="360"/>
              <w:jc w:val="center"/>
              <w:rPr>
                <w:color w:val="808080" w:themeColor="background1" w:themeShade="80"/>
                <w:sz w:val="20"/>
              </w:rPr>
            </w:pPr>
            <w:r>
              <w:t xml:space="preserve">Imagen </w:t>
            </w:r>
            <w:r w:rsidR="00CA3206">
              <w:fldChar w:fldCharType="begin"/>
            </w:r>
            <w:r w:rsidR="00CA3206">
              <w:instrText xml:space="preserve"> STYLEREF 1 \s </w:instrText>
            </w:r>
            <w:r w:rsidR="00CA3206">
              <w:fldChar w:fldCharType="separate"/>
            </w:r>
            <w:r w:rsidR="00CA3206">
              <w:rPr>
                <w:noProof/>
              </w:rPr>
              <w:t>3</w:t>
            </w:r>
            <w:r w:rsidR="00CA3206">
              <w:rPr>
                <w:noProof/>
              </w:rPr>
              <w:fldChar w:fldCharType="end"/>
            </w:r>
            <w:r w:rsidR="00692428">
              <w:noBreakHyphen/>
            </w:r>
            <w:r w:rsidR="00CA3206">
              <w:fldChar w:fldCharType="begin"/>
            </w:r>
            <w:r w:rsidR="00CA3206">
              <w:instrText xml:space="preserve"> SEQ Imagen \* ARABIC \s 1 </w:instrText>
            </w:r>
            <w:r w:rsidR="00CA3206">
              <w:fldChar w:fldCharType="separate"/>
            </w:r>
            <w:r w:rsidR="00CA3206">
              <w:rPr>
                <w:noProof/>
              </w:rPr>
              <w:t>8</w:t>
            </w:r>
            <w:r w:rsidR="00CA3206">
              <w:rPr>
                <w:noProof/>
              </w:rPr>
              <w:fldChar w:fldCharType="end"/>
            </w:r>
            <w:r>
              <w:t xml:space="preserve"> </w:t>
            </w:r>
            <w:r w:rsidRPr="00DE572A">
              <w:rPr>
                <w:rStyle w:val="TituloImagenCar"/>
              </w:rPr>
              <w:t>Nube de puntos, malla generada a partir de ella y malla texturizada</w:t>
            </w:r>
            <w:r w:rsidR="001F6EB7">
              <w:rPr>
                <w:rStyle w:val="TituloImagenCar"/>
              </w:rPr>
              <w:t xml:space="preserve"> </w:t>
            </w:r>
            <w:sdt>
              <w:sdtPr>
                <w:rPr>
                  <w:rStyle w:val="TituloImagenCar"/>
                </w:rPr>
                <w:id w:val="220725682"/>
                <w:citation/>
              </w:sdtPr>
              <w:sdtContent>
                <w:r w:rsidR="001F6EB7">
                  <w:rPr>
                    <w:rStyle w:val="TituloImagenCar"/>
                  </w:rPr>
                  <w:fldChar w:fldCharType="begin"/>
                </w:r>
                <w:r w:rsidR="001F6EB7">
                  <w:rPr>
                    <w:rStyle w:val="TituloImagenCar"/>
                  </w:rPr>
                  <w:instrText xml:space="preserve"> CITATION Bra09 \l 14346 </w:instrText>
                </w:r>
                <w:r w:rsidR="001F6EB7">
                  <w:rPr>
                    <w:rStyle w:val="TituloImagenCar"/>
                  </w:rPr>
                  <w:fldChar w:fldCharType="separate"/>
                </w:r>
                <w:r w:rsidR="00556A68" w:rsidRPr="00556A68">
                  <w:rPr>
                    <w:noProof/>
                    <w:color w:val="808080" w:themeColor="background1" w:themeShade="80"/>
                    <w:sz w:val="20"/>
                  </w:rPr>
                  <w:t>[13]</w:t>
                </w:r>
                <w:r w:rsidR="001F6EB7">
                  <w:rPr>
                    <w:rStyle w:val="TituloImagenCar"/>
                  </w:rPr>
                  <w:fldChar w:fldCharType="end"/>
                </w:r>
              </w:sdtContent>
            </w:sdt>
            <w:r w:rsidRPr="00DE572A">
              <w:rPr>
                <w:rStyle w:val="TituloImagenCar"/>
              </w:rPr>
              <w:t>.</w:t>
            </w:r>
          </w:p>
        </w:tc>
      </w:tr>
    </w:tbl>
    <w:p w14:paraId="2CED191B" w14:textId="77777777" w:rsidR="00E350F0" w:rsidRDefault="00E350F0" w:rsidP="00E350F0">
      <w:pPr>
        <w:pStyle w:val="Ttulo3"/>
      </w:pPr>
      <w:bookmarkStart w:id="202" w:name="_Toc432846461"/>
      <w:bookmarkStart w:id="203" w:name="_Toc432859528"/>
      <w:bookmarkStart w:id="204" w:name="_Toc432866750"/>
      <w:bookmarkStart w:id="205" w:name="_Toc432869115"/>
      <w:bookmarkStart w:id="206" w:name="_Toc432875540"/>
      <w:bookmarkStart w:id="207" w:name="_Toc432876469"/>
      <w:bookmarkStart w:id="208" w:name="_Toc433481783"/>
      <w:bookmarkStart w:id="209" w:name="_Toc434069876"/>
      <w:bookmarkStart w:id="210" w:name="_Toc445320332"/>
      <w:r>
        <w:lastRenderedPageBreak/>
        <w:t>Kinect</w:t>
      </w:r>
      <w:bookmarkEnd w:id="202"/>
      <w:bookmarkEnd w:id="203"/>
      <w:bookmarkEnd w:id="204"/>
      <w:bookmarkEnd w:id="205"/>
      <w:bookmarkEnd w:id="206"/>
      <w:bookmarkEnd w:id="207"/>
      <w:bookmarkEnd w:id="208"/>
      <w:bookmarkEnd w:id="209"/>
      <w:bookmarkEnd w:id="210"/>
    </w:p>
    <w:p w14:paraId="686F004C" w14:textId="77777777" w:rsidR="00E350F0" w:rsidRDefault="00E350F0" w:rsidP="00E350F0">
      <w:r>
        <w:t>Dado que el Kinect es el escáner 3D utilizado en la realización del proyecto, en esta sección se detalla cómo está constituido y cómo es su funcionamiento.</w:t>
      </w:r>
    </w:p>
    <w:p w14:paraId="056B5129" w14:textId="77777777" w:rsidR="00E350F0" w:rsidRDefault="00E350F0" w:rsidP="00E350F0"/>
    <w:tbl>
      <w:tblPr>
        <w:tblStyle w:val="Tablanormal21"/>
        <w:tblW w:w="5000" w:type="pct"/>
        <w:tblLook w:val="04A0" w:firstRow="1" w:lastRow="0" w:firstColumn="1" w:lastColumn="0" w:noHBand="0" w:noVBand="1"/>
        <w:tblPrChange w:id="211" w:author="Rodrigo Cardozo" w:date="2015-09-13T13:02:00Z">
          <w:tblPr>
            <w:tblW w:w="0" w:type="auto"/>
            <w:tblLook w:val="04A0" w:firstRow="1" w:lastRow="0" w:firstColumn="1" w:lastColumn="0" w:noHBand="0" w:noVBand="1"/>
          </w:tblPr>
        </w:tblPrChange>
      </w:tblPr>
      <w:tblGrid>
        <w:gridCol w:w="8504"/>
        <w:tblGridChange w:id="212">
          <w:tblGrid>
            <w:gridCol w:w="8494"/>
          </w:tblGrid>
        </w:tblGridChange>
      </w:tblGrid>
      <w:tr w:rsidR="00E350F0" w:rsidRPr="000855B2" w14:paraId="2676AC2D" w14:textId="77777777" w:rsidTr="00BE02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Change w:id="213" w:author="Rodrigo Cardozo" w:date="2015-09-13T13:02:00Z">
              <w:tcPr>
                <w:tcW w:w="8494" w:type="dxa"/>
              </w:tcPr>
            </w:tcPrChange>
          </w:tcPr>
          <w:p w14:paraId="01153471" w14:textId="77777777" w:rsidR="00E350F0" w:rsidRDefault="00E350F0" w:rsidP="008429D6">
            <w:pPr>
              <w:keepNext/>
              <w:jc w:val="center"/>
              <w:cnfStyle w:val="101000000000" w:firstRow="1" w:lastRow="0" w:firstColumn="1" w:lastColumn="0" w:oddVBand="0" w:evenVBand="0" w:oddHBand="0" w:evenHBand="0" w:firstRowFirstColumn="0" w:firstRowLastColumn="0" w:lastRowFirstColumn="0" w:lastRowLastColumn="0"/>
              <w:rPr>
                <w:b w:val="0"/>
                <w:bCs w:val="0"/>
              </w:rPr>
            </w:pPr>
            <w:r>
              <w:rPr>
                <w:noProof/>
                <w:lang w:val="es-ES" w:eastAsia="es-ES"/>
              </w:rPr>
              <w:drawing>
                <wp:inline distT="0" distB="0" distL="0" distR="0" wp14:anchorId="51630E9D" wp14:editId="0CFBF4A5">
                  <wp:extent cx="4254500" cy="2248625"/>
                  <wp:effectExtent l="0" t="0" r="0" b="0"/>
                  <wp:docPr id="1306080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4284492" cy="2264477"/>
                          </a:xfrm>
                          <a:prstGeom prst="rect">
                            <a:avLst/>
                          </a:prstGeom>
                        </pic:spPr>
                      </pic:pic>
                    </a:graphicData>
                  </a:graphic>
                </wp:inline>
              </w:drawing>
            </w:r>
          </w:p>
          <w:p w14:paraId="25897C6A" w14:textId="1565526D" w:rsidR="00E350F0" w:rsidRPr="006E4A83" w:rsidRDefault="00E350F0" w:rsidP="00BE02EF">
            <w:pPr>
              <w:pStyle w:val="Descripcin"/>
              <w:jc w:val="center"/>
              <w:cnfStyle w:val="101000000000" w:firstRow="1" w:lastRow="0" w:firstColumn="1" w:lastColumn="0" w:oddVBand="0" w:evenVBand="0" w:oddHBand="0" w:evenHBand="0" w:firstRowFirstColumn="0" w:firstRowLastColumn="0" w:lastRowFirstColumn="0" w:lastRowLastColumn="0"/>
              <w:rPr>
                <w:lang w:val="en-US"/>
              </w:rPr>
            </w:pPr>
            <w:r w:rsidRPr="006E4A83">
              <w:rPr>
                <w:lang w:val="en-US"/>
              </w:rPr>
              <w:t xml:space="preserve">Imagen </w:t>
            </w:r>
            <w:r w:rsidR="00692428">
              <w:rPr>
                <w:lang w:val="en-US"/>
              </w:rPr>
              <w:fldChar w:fldCharType="begin"/>
            </w:r>
            <w:r w:rsidR="00692428">
              <w:rPr>
                <w:lang w:val="en-US"/>
              </w:rPr>
              <w:instrText xml:space="preserve"> STYLEREF 1 \s </w:instrText>
            </w:r>
            <w:r w:rsidR="00692428">
              <w:rPr>
                <w:lang w:val="en-US"/>
              </w:rPr>
              <w:fldChar w:fldCharType="separate"/>
            </w:r>
            <w:r w:rsidR="00CA3206">
              <w:rPr>
                <w:noProof/>
                <w:lang w:val="en-US"/>
              </w:rPr>
              <w:t>3</w:t>
            </w:r>
            <w:r w:rsidR="00692428">
              <w:rPr>
                <w:lang w:val="en-US"/>
              </w:rPr>
              <w:fldChar w:fldCharType="end"/>
            </w:r>
            <w:r w:rsidR="00692428">
              <w:rPr>
                <w:lang w:val="en-US"/>
              </w:rPr>
              <w:noBreakHyphen/>
            </w:r>
            <w:r w:rsidR="00692428">
              <w:rPr>
                <w:lang w:val="en-US"/>
              </w:rPr>
              <w:fldChar w:fldCharType="begin"/>
            </w:r>
            <w:r w:rsidR="00692428">
              <w:rPr>
                <w:lang w:val="en-US"/>
              </w:rPr>
              <w:instrText xml:space="preserve"> SEQ Imagen \* ARABIC \s 1 </w:instrText>
            </w:r>
            <w:r w:rsidR="00692428">
              <w:rPr>
                <w:lang w:val="en-US"/>
              </w:rPr>
              <w:fldChar w:fldCharType="separate"/>
            </w:r>
            <w:r w:rsidR="00CA3206">
              <w:rPr>
                <w:noProof/>
                <w:lang w:val="en-US"/>
              </w:rPr>
              <w:t>9</w:t>
            </w:r>
            <w:r w:rsidR="00692428">
              <w:rPr>
                <w:lang w:val="en-US"/>
              </w:rPr>
              <w:fldChar w:fldCharType="end"/>
            </w:r>
            <w:r w:rsidRPr="006E4A83">
              <w:rPr>
                <w:lang w:val="en-US"/>
              </w:rPr>
              <w:t xml:space="preserve"> </w:t>
            </w:r>
            <w:r w:rsidRPr="00BE02EF">
              <w:rPr>
                <w:rStyle w:val="TituloImagenCar"/>
              </w:rPr>
              <w:t>Componentes</w:t>
            </w:r>
            <w:r w:rsidRPr="006E4A83">
              <w:rPr>
                <w:rStyle w:val="TituloImagenCar"/>
                <w:lang w:val="en-US"/>
              </w:rPr>
              <w:t xml:space="preserve"> del Kinect</w:t>
            </w:r>
            <w:sdt>
              <w:sdtPr>
                <w:rPr>
                  <w:rStyle w:val="TituloImagenCar"/>
                </w:rPr>
                <w:id w:val="948906494"/>
                <w:citation/>
              </w:sdtPr>
              <w:sdtContent>
                <w:r w:rsidR="00BE02EF">
                  <w:rPr>
                    <w:rStyle w:val="TituloImagenCar"/>
                  </w:rPr>
                  <w:fldChar w:fldCharType="begin"/>
                </w:r>
                <w:r w:rsidR="00BE02EF" w:rsidRPr="006E4A83">
                  <w:rPr>
                    <w:rStyle w:val="TituloImagenCar"/>
                    <w:lang w:val="en-US"/>
                  </w:rPr>
                  <w:instrText xml:space="preserve"> CITATION Mic15 \l 14346 </w:instrText>
                </w:r>
                <w:r w:rsidR="00BE02EF">
                  <w:rPr>
                    <w:rStyle w:val="TituloImagenCar"/>
                  </w:rPr>
                  <w:fldChar w:fldCharType="separate"/>
                </w:r>
                <w:r w:rsidR="00556A68">
                  <w:rPr>
                    <w:rStyle w:val="TituloImagenCar"/>
                    <w:noProof/>
                    <w:lang w:val="en-US"/>
                  </w:rPr>
                  <w:t xml:space="preserve"> </w:t>
                </w:r>
                <w:r w:rsidR="00556A68" w:rsidRPr="00556A68">
                  <w:rPr>
                    <w:noProof/>
                    <w:color w:val="808080" w:themeColor="background1" w:themeShade="80"/>
                    <w:sz w:val="20"/>
                    <w:lang w:val="en-US"/>
                  </w:rPr>
                  <w:t>[14]</w:t>
                </w:r>
                <w:r w:rsidR="00BE02EF">
                  <w:rPr>
                    <w:rStyle w:val="TituloImagenCar"/>
                  </w:rPr>
                  <w:fldChar w:fldCharType="end"/>
                </w:r>
              </w:sdtContent>
            </w:sdt>
            <w:r w:rsidR="00B46AB5" w:rsidRPr="006E4A83">
              <w:rPr>
                <w:rStyle w:val="TituloImagenCar"/>
                <w:lang w:val="en-US"/>
              </w:rPr>
              <w:t>.</w:t>
            </w:r>
          </w:p>
        </w:tc>
      </w:tr>
    </w:tbl>
    <w:p w14:paraId="31B80C22" w14:textId="77777777" w:rsidR="00E350F0" w:rsidRPr="006E4A83" w:rsidRDefault="00E350F0" w:rsidP="00E350F0">
      <w:pPr>
        <w:rPr>
          <w:lang w:val="en-US"/>
        </w:rPr>
      </w:pPr>
    </w:p>
    <w:p w14:paraId="7CB64502" w14:textId="77777777" w:rsidR="00E350F0" w:rsidRDefault="00E350F0" w:rsidP="00E350F0">
      <w:r>
        <w:t>El Kinect se ha convertido en uno de los escáneres 3D más populares a nivel mundial, debido a su bajo costo, confiabilidad y su capacidad para reconstruir escenas 3D, reconocimiento de personas y objetos.</w:t>
      </w:r>
    </w:p>
    <w:p w14:paraId="77825F50" w14:textId="68588F57" w:rsidR="00E350F0" w:rsidRDefault="00E350F0" w:rsidP="00E350F0">
      <w:r>
        <w:t>Un Kinect está compuesto por un proyector IR (infrarrojo) y una cámara IR las cuales son utilizadas para generar nubes de puntos en el espacio. Funciona como una cámara de profundidad unido a una cámara de color (RGB), las que se utilizan para reconocer contenidos en la imagen y texturizar las nubes de puntos. Genera tres salidas, una imagen IR, una imagen RGB y una imagen de profundidad. Por otro lado posee un conjunto de cuatro micrófonos que permiten capturar el audio en varias direcciones y además posee un acelerómetro que permite saber en qué posición está el Kinect</w:t>
      </w:r>
      <w:r w:rsidR="001F6EB7" w:rsidRPr="001F6EB7">
        <w:t xml:space="preserve"> </w:t>
      </w:r>
      <w:sdt>
        <w:sdtPr>
          <w:id w:val="-1018309448"/>
          <w:citation/>
        </w:sdtPr>
        <w:sdtContent>
          <w:r w:rsidR="001F6EB7">
            <w:fldChar w:fldCharType="begin"/>
          </w:r>
          <w:r w:rsidR="001F6EB7">
            <w:instrText xml:space="preserve"> CITATION Jan11 \l 14346 </w:instrText>
          </w:r>
          <w:r w:rsidR="001F6EB7">
            <w:fldChar w:fldCharType="separate"/>
          </w:r>
          <w:r w:rsidR="00556A68" w:rsidRPr="00556A68">
            <w:rPr>
              <w:noProof/>
            </w:rPr>
            <w:t>[15]</w:t>
          </w:r>
          <w:r w:rsidR="001F6EB7">
            <w:fldChar w:fldCharType="end"/>
          </w:r>
        </w:sdtContent>
      </w:sdt>
      <w:r>
        <w:t>.</w:t>
      </w:r>
    </w:p>
    <w:p w14:paraId="5F8F72C7" w14:textId="77777777" w:rsidR="00E350F0" w:rsidRDefault="00E350F0" w:rsidP="00E350F0">
      <w:r>
        <w:t>El emisor de infrarrojos emite un patrón de puntos y el sensor de profundidad es el que lee la distorsión de los mismos en la escena. Los datos obtenidos son convertidos en medidas de profundidad de la distancia entre un objeto y el sensor.</w:t>
      </w:r>
    </w:p>
    <w:p w14:paraId="1D3319BB" w14:textId="5232DF12" w:rsidR="00E350F0" w:rsidRDefault="00E350F0" w:rsidP="00E350F0">
      <w:r>
        <w:t>Kinect, como se explicó anteriormente, es un sensor que emite un rayo de luz infrarroja para obtener la información de profundidad. Como tal tiene una serie de problemas que se encuentran asociadas a esta manera de recabar la información. En el caso en que el objeto tenga transparencias</w:t>
      </w:r>
      <w:r w:rsidR="005D1A17">
        <w:t>,</w:t>
      </w:r>
      <w:r>
        <w:t xml:space="preserve"> l</w:t>
      </w:r>
      <w:r w:rsidR="005D1A17">
        <w:t xml:space="preserve">os rayos infrarrojos lo atraviesan, </w:t>
      </w:r>
      <w:r>
        <w:t>retornando la información del objeto que se encuentra por detrás. Para el caso en que el objeto tenga reflejos</w:t>
      </w:r>
      <w:r w:rsidR="005D1A17">
        <w:t>,</w:t>
      </w:r>
      <w:r>
        <w:t xml:space="preserve"> la información retornada también puede ser distorsionada por los mismos. Otro punto a tener en cuenta es que si dos Kinect se encuentran escaneando la misma escena en la misma dirección, los rayos infrarrojos que emiten generan una interferencia, la cual provoca que los datos se pierdan o sean devueltos con mucho ruido</w:t>
      </w:r>
      <w:r w:rsidR="001F6EB7" w:rsidRPr="001F6EB7">
        <w:t xml:space="preserve"> </w:t>
      </w:r>
      <w:sdt>
        <w:sdtPr>
          <w:id w:val="-2146881257"/>
          <w:citation/>
        </w:sdtPr>
        <w:sdtContent>
          <w:r w:rsidR="001F6EB7">
            <w:fldChar w:fldCharType="begin"/>
          </w:r>
          <w:r w:rsidR="001F6EB7">
            <w:instrText xml:space="preserve"> CITATION Mic15 \l 14346 </w:instrText>
          </w:r>
          <w:r w:rsidR="001F6EB7">
            <w:fldChar w:fldCharType="separate"/>
          </w:r>
          <w:r w:rsidR="00556A68" w:rsidRPr="00556A68">
            <w:rPr>
              <w:noProof/>
            </w:rPr>
            <w:t>[14]</w:t>
          </w:r>
          <w:r w:rsidR="001F6EB7">
            <w:fldChar w:fldCharType="end"/>
          </w:r>
        </w:sdtContent>
      </w:sdt>
      <w:r>
        <w:t>.</w:t>
      </w:r>
    </w:p>
    <w:p w14:paraId="4C6EE1D1" w14:textId="77777777" w:rsidR="00E350F0" w:rsidRDefault="00E350F0" w:rsidP="00E350F0"/>
    <w:p w14:paraId="54D9E252" w14:textId="77777777" w:rsidR="00E350F0" w:rsidRDefault="00E350F0" w:rsidP="00E350F0">
      <w:pPr>
        <w:pStyle w:val="Ttulo4"/>
      </w:pPr>
      <w:r>
        <w:lastRenderedPageBreak/>
        <w:t>Interferencia entre múltiples cámaras de luz estructurada.</w:t>
      </w:r>
    </w:p>
    <w:p w14:paraId="4715761A" w14:textId="77777777" w:rsidR="00E350F0" w:rsidRDefault="00E350F0" w:rsidP="00E350F0">
      <w:r>
        <w:t xml:space="preserve">La interferencia se produce cuando dos o más escáneres de luz estructurada, como puede ser un Kinect, se encuentran enfocando la misma área de una escena. Estos están basados en una cámara de infrarrojos, la luz infrarroja pasa a través de un elemento óptico de difracción que proyecta un patrón </w:t>
      </w:r>
      <w:r>
        <w:rPr>
          <w:rStyle w:val="Refdecomentario"/>
        </w:rPr>
        <w:t>d</w:t>
      </w:r>
      <w:r>
        <w:t>e puntos en la escena. La disparidad entre el patrón de iluminación conocido y los puntos observados se utiliza para calcular la profundidad a través del campo de visión de la cámara.</w:t>
      </w:r>
    </w:p>
    <w:p w14:paraId="1D60AA19" w14:textId="5687926B" w:rsidR="00E350F0" w:rsidRDefault="00E350F0" w:rsidP="00E350F0"/>
    <w:tbl>
      <w:tblPr>
        <w:tblStyle w:val="Tablanormal21"/>
        <w:tblW w:w="5000" w:type="pct"/>
        <w:tblLook w:val="04A0" w:firstRow="1" w:lastRow="0" w:firstColumn="1" w:lastColumn="0" w:noHBand="0" w:noVBand="1"/>
        <w:tblPrChange w:id="214" w:author="Rodrigo Cardozo" w:date="2015-09-13T13:02:00Z">
          <w:tblPr>
            <w:tblW w:w="0" w:type="auto"/>
            <w:tblLook w:val="04A0" w:firstRow="1" w:lastRow="0" w:firstColumn="1" w:lastColumn="0" w:noHBand="0" w:noVBand="1"/>
          </w:tblPr>
        </w:tblPrChange>
      </w:tblPr>
      <w:tblGrid>
        <w:gridCol w:w="8504"/>
        <w:tblGridChange w:id="215">
          <w:tblGrid>
            <w:gridCol w:w="8494"/>
          </w:tblGrid>
        </w:tblGridChange>
      </w:tblGrid>
      <w:tr w:rsidR="00E350F0" w14:paraId="2715E8B3" w14:textId="77777777" w:rsidTr="003F45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Change w:id="216" w:author="Rodrigo Cardozo" w:date="2015-09-13T13:02:00Z">
              <w:tcPr>
                <w:tcW w:w="8494" w:type="dxa"/>
              </w:tcPr>
            </w:tcPrChange>
          </w:tcPr>
          <w:p w14:paraId="206A5514" w14:textId="77777777" w:rsidR="00E350F0" w:rsidRDefault="00E350F0" w:rsidP="009C22C6">
            <w:pPr>
              <w:keepNext/>
              <w:spacing w:before="120" w:after="120"/>
              <w:jc w:val="center"/>
              <w:cnfStyle w:val="101000000000" w:firstRow="1" w:lastRow="0" w:firstColumn="1" w:lastColumn="0" w:oddVBand="0" w:evenVBand="0" w:oddHBand="0" w:evenHBand="0" w:firstRowFirstColumn="0" w:firstRowLastColumn="0" w:lastRowFirstColumn="0" w:lastRowLastColumn="0"/>
              <w:rPr>
                <w:b w:val="0"/>
                <w:bCs w:val="0"/>
              </w:rPr>
            </w:pPr>
            <w:r>
              <w:rPr>
                <w:noProof/>
                <w:lang w:val="es-ES" w:eastAsia="es-ES"/>
              </w:rPr>
              <w:drawing>
                <wp:inline distT="0" distB="0" distL="0" distR="0" wp14:anchorId="5B0B7B27" wp14:editId="62AC4B7B">
                  <wp:extent cx="3771900" cy="2441713"/>
                  <wp:effectExtent l="0" t="0" r="0" b="0"/>
                  <wp:docPr id="7678169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85557" cy="2450553"/>
                          </a:xfrm>
                          <a:prstGeom prst="rect">
                            <a:avLst/>
                          </a:prstGeom>
                        </pic:spPr>
                      </pic:pic>
                    </a:graphicData>
                  </a:graphic>
                </wp:inline>
              </w:drawing>
            </w:r>
          </w:p>
          <w:p w14:paraId="2A4EAB7F" w14:textId="6D0A1F09" w:rsidR="00E350F0" w:rsidRDefault="00E350F0" w:rsidP="001F6EB7">
            <w:pPr>
              <w:pStyle w:val="Descripcin"/>
              <w:jc w:val="center"/>
              <w:cnfStyle w:val="101000000000" w:firstRow="1" w:lastRow="0" w:firstColumn="1" w:lastColumn="0" w:oddVBand="0" w:evenVBand="0" w:oddHBand="0" w:evenHBand="0" w:firstRowFirstColumn="0" w:firstRowLastColumn="0" w:lastRowFirstColumn="0" w:lastRowLastColumn="0"/>
            </w:pPr>
            <w:r>
              <w:t xml:space="preserve">Imagen </w:t>
            </w:r>
            <w:r w:rsidR="00CA3206">
              <w:fldChar w:fldCharType="begin"/>
            </w:r>
            <w:r w:rsidR="00CA3206">
              <w:instrText xml:space="preserve"> STYLEREF 1 \s </w:instrText>
            </w:r>
            <w:r w:rsidR="00CA3206">
              <w:fldChar w:fldCharType="separate"/>
            </w:r>
            <w:r w:rsidR="00CA3206">
              <w:rPr>
                <w:noProof/>
              </w:rPr>
              <w:t>3</w:t>
            </w:r>
            <w:r w:rsidR="00CA3206">
              <w:rPr>
                <w:noProof/>
              </w:rPr>
              <w:fldChar w:fldCharType="end"/>
            </w:r>
            <w:r w:rsidR="00692428">
              <w:noBreakHyphen/>
            </w:r>
            <w:r w:rsidR="00CA3206">
              <w:fldChar w:fldCharType="begin"/>
            </w:r>
            <w:r w:rsidR="00CA3206">
              <w:instrText xml:space="preserve"> SEQ Imagen \* ARABIC \s 1 </w:instrText>
            </w:r>
            <w:r w:rsidR="00CA3206">
              <w:fldChar w:fldCharType="separate"/>
            </w:r>
            <w:r w:rsidR="00CA3206">
              <w:rPr>
                <w:noProof/>
              </w:rPr>
              <w:t>10</w:t>
            </w:r>
            <w:r w:rsidR="00CA3206">
              <w:rPr>
                <w:noProof/>
              </w:rPr>
              <w:fldChar w:fldCharType="end"/>
            </w:r>
            <w:r>
              <w:t xml:space="preserve"> </w:t>
            </w:r>
            <w:r w:rsidRPr="001E1B46">
              <w:rPr>
                <w:rStyle w:val="TituloImagenCar"/>
              </w:rPr>
              <w:t>Patrón de iluminación IR del Kinect</w:t>
            </w:r>
            <w:r w:rsidR="001F6EB7">
              <w:rPr>
                <w:rStyle w:val="TituloImagenCar"/>
              </w:rPr>
              <w:t xml:space="preserve"> </w:t>
            </w:r>
            <w:sdt>
              <w:sdtPr>
                <w:rPr>
                  <w:rStyle w:val="TituloImagenCar"/>
                </w:rPr>
                <w:id w:val="1615631905"/>
                <w:citation/>
              </w:sdtPr>
              <w:sdtContent>
                <w:r w:rsidR="001F6EB7">
                  <w:rPr>
                    <w:rStyle w:val="TituloImagenCar"/>
                  </w:rPr>
                  <w:fldChar w:fldCharType="begin"/>
                </w:r>
                <w:r w:rsidR="001F6EB7">
                  <w:rPr>
                    <w:rStyle w:val="TituloImagenCar"/>
                  </w:rPr>
                  <w:instrText xml:space="preserve"> CITATION Hoi11 \l 14346 </w:instrText>
                </w:r>
                <w:r w:rsidR="001F6EB7">
                  <w:rPr>
                    <w:rStyle w:val="TituloImagenCar"/>
                  </w:rPr>
                  <w:fldChar w:fldCharType="separate"/>
                </w:r>
                <w:r w:rsidR="00556A68" w:rsidRPr="00556A68">
                  <w:rPr>
                    <w:noProof/>
                    <w:color w:val="808080" w:themeColor="background1" w:themeShade="80"/>
                    <w:sz w:val="20"/>
                  </w:rPr>
                  <w:t>[16]</w:t>
                </w:r>
                <w:r w:rsidR="001F6EB7">
                  <w:rPr>
                    <w:rStyle w:val="TituloImagenCar"/>
                  </w:rPr>
                  <w:fldChar w:fldCharType="end"/>
                </w:r>
              </w:sdtContent>
            </w:sdt>
            <w:r w:rsidRPr="001E1B46">
              <w:rPr>
                <w:rStyle w:val="TituloImagenCar"/>
              </w:rPr>
              <w:t>.</w:t>
            </w:r>
          </w:p>
        </w:tc>
      </w:tr>
    </w:tbl>
    <w:p w14:paraId="0E8CF266" w14:textId="77777777" w:rsidR="00E350F0" w:rsidRDefault="00E350F0" w:rsidP="00E350F0"/>
    <w:p w14:paraId="503BDE96" w14:textId="2EC75992" w:rsidR="00E350F0" w:rsidRDefault="00E350F0" w:rsidP="00E350F0">
      <w:r>
        <w:t xml:space="preserve">El problema se produce entonces, cuando ambos escáneres de luz estructurada proyectan cada uno su patrón sobre la escena; la cámara no es capaz de distinguir fácilmente cuál de los patrones corresponde a cada una, esto produce que el resultado tengo mucho ruido. </w:t>
      </w:r>
    </w:p>
    <w:p w14:paraId="0D16BABE" w14:textId="77777777" w:rsidR="0063609F" w:rsidRDefault="0063609F" w:rsidP="0063609F"/>
    <w:tbl>
      <w:tblPr>
        <w:tblStyle w:val="Tablanormal21"/>
        <w:tblW w:w="0" w:type="auto"/>
        <w:tblLook w:val="04A0" w:firstRow="1" w:lastRow="0" w:firstColumn="1" w:lastColumn="0" w:noHBand="0" w:noVBand="1"/>
      </w:tblPr>
      <w:tblGrid>
        <w:gridCol w:w="8494"/>
      </w:tblGrid>
      <w:tr w:rsidR="0063609F" w14:paraId="079D0CC8" w14:textId="77777777" w:rsidTr="006360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3C06B80E" w14:textId="77777777" w:rsidR="0063609F" w:rsidRDefault="0063609F" w:rsidP="0063609F">
            <w:pPr>
              <w:spacing w:before="120" w:after="120"/>
              <w:jc w:val="center"/>
            </w:pPr>
            <w:r>
              <w:rPr>
                <w:noProof/>
                <w:lang w:val="es-ES" w:eastAsia="es-ES"/>
              </w:rPr>
              <w:drawing>
                <wp:inline distT="0" distB="0" distL="0" distR="0" wp14:anchorId="2E72FB77" wp14:editId="0C25D78E">
                  <wp:extent cx="3078480" cy="1310640"/>
                  <wp:effectExtent l="0" t="0" r="7620" b="381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3078480" cy="1310640"/>
                          </a:xfrm>
                          <a:prstGeom prst="rect">
                            <a:avLst/>
                          </a:prstGeom>
                        </pic:spPr>
                      </pic:pic>
                    </a:graphicData>
                  </a:graphic>
                </wp:inline>
              </w:drawing>
            </w:r>
          </w:p>
          <w:p w14:paraId="68CFD14B" w14:textId="34A52416" w:rsidR="0063609F" w:rsidRDefault="0063609F" w:rsidP="0063609F">
            <w:pPr>
              <w:pStyle w:val="Descripcin"/>
              <w:jc w:val="center"/>
            </w:pPr>
            <w:r>
              <w:t xml:space="preserve">Imagen </w:t>
            </w:r>
            <w:r w:rsidR="00CA3206">
              <w:fldChar w:fldCharType="begin"/>
            </w:r>
            <w:r w:rsidR="00CA3206">
              <w:instrText xml:space="preserve"> STYLEREF 1 \s </w:instrText>
            </w:r>
            <w:r w:rsidR="00CA3206">
              <w:fldChar w:fldCharType="separate"/>
            </w:r>
            <w:r w:rsidR="00CA3206">
              <w:rPr>
                <w:noProof/>
              </w:rPr>
              <w:t>3</w:t>
            </w:r>
            <w:r w:rsidR="00CA3206">
              <w:rPr>
                <w:noProof/>
              </w:rPr>
              <w:fldChar w:fldCharType="end"/>
            </w:r>
            <w:r>
              <w:noBreakHyphen/>
            </w:r>
            <w:r w:rsidR="00CA3206">
              <w:fldChar w:fldCharType="begin"/>
            </w:r>
            <w:r w:rsidR="00CA3206">
              <w:instrText xml:space="preserve"> SEQ Imagen \* ARABIC \s 1 </w:instrText>
            </w:r>
            <w:r w:rsidR="00CA3206">
              <w:fldChar w:fldCharType="separate"/>
            </w:r>
            <w:r w:rsidR="00CA3206">
              <w:rPr>
                <w:noProof/>
              </w:rPr>
              <w:t>11</w:t>
            </w:r>
            <w:r w:rsidR="00CA3206">
              <w:rPr>
                <w:noProof/>
              </w:rPr>
              <w:fldChar w:fldCharType="end"/>
            </w:r>
            <w:r>
              <w:t xml:space="preserve"> </w:t>
            </w:r>
            <w:r w:rsidRPr="00206209">
              <w:rPr>
                <w:rStyle w:val="TituloImagenCar"/>
              </w:rPr>
              <w:t>Las imágenes de la izquierda muestran dos patrones superpuestos, las de la derecha muestra cómo se genera la desambiguación de los patrones al introducir una vibración en los dispositivos</w:t>
            </w:r>
            <w:r>
              <w:rPr>
                <w:rStyle w:val="TituloImagenCar"/>
              </w:rPr>
              <w:t xml:space="preserve"> </w:t>
            </w:r>
            <w:sdt>
              <w:sdtPr>
                <w:rPr>
                  <w:rStyle w:val="TituloImagenCar"/>
                </w:rPr>
                <w:id w:val="1025447820"/>
                <w:citation/>
              </w:sdtPr>
              <w:sdtContent>
                <w:r>
                  <w:rPr>
                    <w:rStyle w:val="TituloImagenCar"/>
                  </w:rPr>
                  <w:fldChar w:fldCharType="begin"/>
                </w:r>
                <w:r>
                  <w:rPr>
                    <w:rStyle w:val="TituloImagenCar"/>
                  </w:rPr>
                  <w:instrText xml:space="preserve"> CITATION And12 \l 14346 </w:instrText>
                </w:r>
                <w:r>
                  <w:rPr>
                    <w:rStyle w:val="TituloImagenCar"/>
                  </w:rPr>
                  <w:fldChar w:fldCharType="separate"/>
                </w:r>
                <w:r w:rsidR="00556A68" w:rsidRPr="00556A68">
                  <w:rPr>
                    <w:noProof/>
                    <w:color w:val="808080" w:themeColor="background1" w:themeShade="80"/>
                    <w:sz w:val="20"/>
                  </w:rPr>
                  <w:t>[17]</w:t>
                </w:r>
                <w:r>
                  <w:rPr>
                    <w:rStyle w:val="TituloImagenCar"/>
                  </w:rPr>
                  <w:fldChar w:fldCharType="end"/>
                </w:r>
              </w:sdtContent>
            </w:sdt>
            <w:r w:rsidRPr="00206209">
              <w:rPr>
                <w:rStyle w:val="TituloImagenCar"/>
              </w:rPr>
              <w:t>.</w:t>
            </w:r>
          </w:p>
        </w:tc>
      </w:tr>
    </w:tbl>
    <w:p w14:paraId="30C406E3" w14:textId="22CB1577" w:rsidR="0063609F" w:rsidRDefault="0063609F" w:rsidP="00E350F0"/>
    <w:p w14:paraId="23D70ECA" w14:textId="5DB3E9C7" w:rsidR="00E350F0" w:rsidRDefault="00E350F0" w:rsidP="00E350F0">
      <w:r>
        <w:t>La solución para este problema se detalla en el paper “</w:t>
      </w:r>
      <w:r w:rsidR="003F45D3">
        <w:rPr>
          <w:i/>
        </w:rPr>
        <w:t>Shake’</w:t>
      </w:r>
      <w:r w:rsidRPr="009C22C6">
        <w:rPr>
          <w:i/>
        </w:rPr>
        <w:t>n’Sense: Reducing Interference for Overlapping Structured Light Depth Cameras</w:t>
      </w:r>
      <w:r>
        <w:t>”</w:t>
      </w:r>
      <w:sdt>
        <w:sdtPr>
          <w:id w:val="-1582591716"/>
          <w:citation/>
        </w:sdtPr>
        <w:sdtContent>
          <w:r w:rsidR="006A7AB8">
            <w:fldChar w:fldCharType="begin"/>
          </w:r>
          <w:r w:rsidR="006A7AB8">
            <w:instrText xml:space="preserve"> CITATION DAB12 \l 14346 </w:instrText>
          </w:r>
          <w:r w:rsidR="006A7AB8">
            <w:fldChar w:fldCharType="separate"/>
          </w:r>
          <w:r w:rsidR="00556A68">
            <w:rPr>
              <w:noProof/>
            </w:rPr>
            <w:t xml:space="preserve"> </w:t>
          </w:r>
          <w:r w:rsidR="00556A68" w:rsidRPr="00556A68">
            <w:rPr>
              <w:noProof/>
            </w:rPr>
            <w:t>[18]</w:t>
          </w:r>
          <w:r w:rsidR="006A7AB8">
            <w:fldChar w:fldCharType="end"/>
          </w:r>
        </w:sdtContent>
      </w:sdt>
      <w:r>
        <w:t xml:space="preserve">. Ésta consiste en hacer vibrar sutilmente los dispositivos para lograr que se distorsione el patrón proyectado de uno con respecto al </w:t>
      </w:r>
      <w:r>
        <w:lastRenderedPageBreak/>
        <w:t>otro. Como en el caso de los Kinect</w:t>
      </w:r>
      <w:r w:rsidR="003F45D3">
        <w:t>,</w:t>
      </w:r>
      <w:r>
        <w:t xml:space="preserve"> cada uno tiene la cámara y el sensor infrarrojo en el mismo dispositivo, cuando a este se le induce una vibración, tanto la cámara como el sensor IR se mueven en armonía, lo que permite calcular la distancia de manera correcta. En los otros dispositivos sucede lo mismo, teniendo que el único patrón que cada uno logra ver con claridad es el que él mismo genera, de esta manera se logra disminuir notoriamente el ruido provocado por la interferencia de múltiples sensores de luz estructurada.</w:t>
      </w:r>
    </w:p>
    <w:p w14:paraId="3A03D434" w14:textId="77777777" w:rsidR="009A254F" w:rsidRDefault="009A254F" w:rsidP="009763A9">
      <w:bookmarkStart w:id="217" w:name="_Toc429920281"/>
      <w:bookmarkStart w:id="218" w:name="_Toc429920753"/>
      <w:bookmarkStart w:id="219" w:name="_Toc429929220"/>
      <w:bookmarkStart w:id="220" w:name="_Toc430199764"/>
      <w:bookmarkStart w:id="221" w:name="_Toc432846462"/>
    </w:p>
    <w:p w14:paraId="40A7DAA4" w14:textId="77777777" w:rsidR="009763A9" w:rsidRDefault="009763A9" w:rsidP="009763A9">
      <w:pPr>
        <w:pStyle w:val="Ttulo3"/>
      </w:pPr>
      <w:bookmarkStart w:id="222" w:name="_Toc432859529"/>
      <w:bookmarkStart w:id="223" w:name="_Toc432866751"/>
      <w:bookmarkStart w:id="224" w:name="_Toc432869116"/>
      <w:bookmarkStart w:id="225" w:name="_Toc432875541"/>
      <w:bookmarkStart w:id="226" w:name="_Toc432876470"/>
      <w:bookmarkStart w:id="227" w:name="_Toc433481784"/>
      <w:bookmarkStart w:id="228" w:name="_Toc434069877"/>
      <w:bookmarkStart w:id="229" w:name="_Toc445320333"/>
      <w:r>
        <w:t>Datos generados</w:t>
      </w:r>
      <w:bookmarkEnd w:id="217"/>
      <w:bookmarkEnd w:id="218"/>
      <w:bookmarkEnd w:id="219"/>
      <w:bookmarkEnd w:id="220"/>
      <w:bookmarkEnd w:id="221"/>
      <w:bookmarkEnd w:id="222"/>
      <w:bookmarkEnd w:id="223"/>
      <w:bookmarkEnd w:id="224"/>
      <w:bookmarkEnd w:id="225"/>
      <w:bookmarkEnd w:id="226"/>
      <w:bookmarkEnd w:id="227"/>
      <w:bookmarkEnd w:id="228"/>
      <w:bookmarkEnd w:id="229"/>
    </w:p>
    <w:p w14:paraId="027B9E39" w14:textId="08761C41" w:rsidR="009763A9" w:rsidRDefault="009763A9" w:rsidP="009763A9">
      <w:r>
        <w:t>La mayoría de los escáneres 3D generan nubes de puntos</w:t>
      </w:r>
      <w:r w:rsidR="005D1A17">
        <w:t>,</w:t>
      </w:r>
      <w:r>
        <w:t xml:space="preserve"> las cuales pueden ser utilizadas directamente. Sin embargo, generalmente se utilizan reconstrucciones poligonales de las escenas</w:t>
      </w:r>
      <w:r w:rsidR="002278E1" w:rsidRPr="002278E1">
        <w:t xml:space="preserve"> </w:t>
      </w:r>
      <w:sdt>
        <w:sdtPr>
          <w:id w:val="266211102"/>
          <w:citation/>
        </w:sdtPr>
        <w:sdtContent>
          <w:r w:rsidR="002278E1">
            <w:fldChar w:fldCharType="begin"/>
          </w:r>
          <w:r w:rsidR="002278E1">
            <w:instrText xml:space="preserve"> CITATION Bra09 \l 14346 </w:instrText>
          </w:r>
          <w:r w:rsidR="002278E1">
            <w:fldChar w:fldCharType="separate"/>
          </w:r>
          <w:r w:rsidR="00556A68" w:rsidRPr="00556A68">
            <w:rPr>
              <w:noProof/>
            </w:rPr>
            <w:t>[13]</w:t>
          </w:r>
          <w:r w:rsidR="002278E1">
            <w:fldChar w:fldCharType="end"/>
          </w:r>
        </w:sdtContent>
      </w:sdt>
      <w:r w:rsidR="00E15E9B">
        <w:t>.</w:t>
      </w:r>
    </w:p>
    <w:p w14:paraId="5B719F9C" w14:textId="68B44E50" w:rsidR="009763A9" w:rsidRDefault="009763A9" w:rsidP="009763A9">
      <w:r>
        <w:t xml:space="preserve">Las </w:t>
      </w:r>
      <w:r w:rsidRPr="00362B4C">
        <w:rPr>
          <w:b/>
        </w:rPr>
        <w:t>mallas de polígonos</w:t>
      </w:r>
      <w:r>
        <w:t xml:space="preserve"> modelan las superficies curvas con pequeñas caras </w:t>
      </w:r>
      <w:r w:rsidR="008429D6">
        <w:t>planas</w:t>
      </w:r>
      <w:r>
        <w:t xml:space="preserve">, </w:t>
      </w:r>
      <w:r w:rsidR="005D1A17">
        <w:t xml:space="preserve">por ejemplo, </w:t>
      </w:r>
      <w:r>
        <w:t xml:space="preserve">una esfera sería representada como algo similar a una bola de espejos. </w:t>
      </w:r>
      <w:r w:rsidR="000B66EB">
        <w:t xml:space="preserve">Por intermedio de </w:t>
      </w:r>
      <w:r w:rsidR="00614DBC">
        <w:t xml:space="preserve">diversos </w:t>
      </w:r>
      <w:r w:rsidR="000B66EB">
        <w:t>algoritmos, d</w:t>
      </w:r>
      <w:r>
        <w:t>ada una nube de puntos</w:t>
      </w:r>
      <w:r w:rsidR="000B66EB">
        <w:t>,</w:t>
      </w:r>
      <w:r>
        <w:t xml:space="preserve"> se logra encontrar la secuencia de </w:t>
      </w:r>
      <w:r w:rsidR="00614DBC">
        <w:t>vértices</w:t>
      </w:r>
      <w:r>
        <w:t xml:space="preserve"> adyacentes entre sí que generan la malla.</w:t>
      </w:r>
    </w:p>
    <w:p w14:paraId="310518A3" w14:textId="682D3464" w:rsidR="009763A9" w:rsidRDefault="009763A9" w:rsidP="009763A9">
      <w:r>
        <w:t xml:space="preserve">Los </w:t>
      </w:r>
      <w:r w:rsidRPr="00362B4C">
        <w:rPr>
          <w:b/>
        </w:rPr>
        <w:t>modelos de superficies</w:t>
      </w:r>
      <w:r>
        <w:t xml:space="preserve"> consiste</w:t>
      </w:r>
      <w:r w:rsidR="00614DBC">
        <w:t>n</w:t>
      </w:r>
      <w:r>
        <w:t xml:space="preserve"> en representar las curvas como funciones matemáticas, en este caso una esfera sería representada como una esfera matemática.</w:t>
      </w:r>
    </w:p>
    <w:p w14:paraId="2B8F0473" w14:textId="77777777" w:rsidR="009763A9" w:rsidRDefault="009763A9" w:rsidP="009763A9"/>
    <w:p w14:paraId="0AFFBAD7" w14:textId="77777777" w:rsidR="009763A9" w:rsidRPr="006D1C6D" w:rsidRDefault="009763A9" w:rsidP="003F45D3">
      <w:pPr>
        <w:pStyle w:val="Ttulo2"/>
        <w:rPr>
          <w:rFonts w:eastAsiaTheme="minorHAnsi"/>
        </w:rPr>
      </w:pPr>
      <w:bookmarkStart w:id="230" w:name="_Ref430448378"/>
      <w:bookmarkStart w:id="231" w:name="_Toc432846463"/>
      <w:bookmarkStart w:id="232" w:name="_Toc432859530"/>
      <w:bookmarkStart w:id="233" w:name="_Toc432866752"/>
      <w:bookmarkStart w:id="234" w:name="_Toc432869117"/>
      <w:bookmarkStart w:id="235" w:name="_Toc432875542"/>
      <w:bookmarkStart w:id="236" w:name="_Toc432876471"/>
      <w:bookmarkStart w:id="237" w:name="_Toc433481785"/>
      <w:bookmarkStart w:id="238" w:name="_Toc434069878"/>
      <w:bookmarkStart w:id="239" w:name="_Toc445320334"/>
      <w:r w:rsidRPr="006D1C6D">
        <w:rPr>
          <w:rFonts w:eastAsiaTheme="minorHAnsi"/>
        </w:rPr>
        <w:t>Algoritmos de reconstrucción de superficies</w:t>
      </w:r>
      <w:bookmarkEnd w:id="230"/>
      <w:bookmarkEnd w:id="231"/>
      <w:bookmarkEnd w:id="232"/>
      <w:bookmarkEnd w:id="233"/>
      <w:bookmarkEnd w:id="234"/>
      <w:bookmarkEnd w:id="235"/>
      <w:bookmarkEnd w:id="236"/>
      <w:bookmarkEnd w:id="237"/>
      <w:bookmarkEnd w:id="238"/>
      <w:bookmarkEnd w:id="239"/>
    </w:p>
    <w:p w14:paraId="679162CF" w14:textId="26941A60" w:rsidR="009763A9" w:rsidRDefault="006D1C6D" w:rsidP="006A7AB8">
      <w:r>
        <w:t>Los algoritmos de reconstrucción de superficies s</w:t>
      </w:r>
      <w:r w:rsidR="009763A9" w:rsidRPr="006D1C6D">
        <w:t xml:space="preserve">on </w:t>
      </w:r>
      <w:r>
        <w:t>problemas</w:t>
      </w:r>
      <w:r w:rsidR="009763A9" w:rsidRPr="006D1C6D">
        <w:t xml:space="preserve"> bien estudiados en computación gráfica, reciben como entrada un conjunto de puntos que describen la forma o topología de un objeto en tres dimensiones. </w:t>
      </w:r>
      <w:r w:rsidR="00DB35D3">
        <w:t xml:space="preserve">Estos algoritmos </w:t>
      </w:r>
      <w:r w:rsidR="009763A9" w:rsidRPr="006D1C6D">
        <w:t>convierten dichos puntos en modelos 3D.</w:t>
      </w:r>
      <w:r w:rsidR="00DB35D3">
        <w:t xml:space="preserve"> En particular durante el desarrollo del proyecto fue necesario convertir las nubes de puntos obtenidas de los escáneres de profundidad en mallas 3</w:t>
      </w:r>
      <w:r w:rsidR="008D4957">
        <w:t>D, para</w:t>
      </w:r>
      <w:r w:rsidR="00DB35D3">
        <w:t xml:space="preserve"> esto es que se utilizaron algunos de los siguientes algoritmos.</w:t>
      </w:r>
    </w:p>
    <w:p w14:paraId="64B514C1" w14:textId="77777777" w:rsidR="003F45D3" w:rsidRPr="006D1C6D" w:rsidRDefault="003F45D3" w:rsidP="006A7AB8"/>
    <w:p w14:paraId="4F88828E" w14:textId="35C871F4" w:rsidR="009763A9" w:rsidRPr="006D1C6D" w:rsidRDefault="009763A9" w:rsidP="0011624F">
      <w:pPr>
        <w:pStyle w:val="Ttulo3"/>
      </w:pPr>
      <w:bookmarkStart w:id="240" w:name="_Toc432846464"/>
      <w:bookmarkStart w:id="241" w:name="_Toc432859531"/>
      <w:bookmarkStart w:id="242" w:name="_Toc432866753"/>
      <w:bookmarkStart w:id="243" w:name="_Toc432869118"/>
      <w:bookmarkStart w:id="244" w:name="_Toc432875543"/>
      <w:bookmarkStart w:id="245" w:name="_Toc432876472"/>
      <w:bookmarkStart w:id="246" w:name="_Toc433481786"/>
      <w:bookmarkStart w:id="247" w:name="_Toc434069879"/>
      <w:bookmarkStart w:id="248" w:name="_Toc445320335"/>
      <w:r w:rsidRPr="006D1C6D">
        <w:t xml:space="preserve">Método </w:t>
      </w:r>
      <w:r w:rsidRPr="00F92F1C">
        <w:rPr>
          <w:i/>
        </w:rPr>
        <w:t>Tangent Plane Estimation</w:t>
      </w:r>
      <w:bookmarkEnd w:id="240"/>
      <w:bookmarkEnd w:id="241"/>
      <w:bookmarkEnd w:id="242"/>
      <w:bookmarkEnd w:id="243"/>
      <w:bookmarkEnd w:id="244"/>
      <w:bookmarkEnd w:id="245"/>
      <w:bookmarkEnd w:id="246"/>
      <w:bookmarkEnd w:id="247"/>
      <w:bookmarkEnd w:id="248"/>
    </w:p>
    <w:p w14:paraId="430555E1" w14:textId="398E296B" w:rsidR="009763A9" w:rsidRDefault="009763A9" w:rsidP="0008299C">
      <w:pPr>
        <w:spacing w:after="0" w:line="240" w:lineRule="auto"/>
      </w:pPr>
      <w:r w:rsidRPr="006D1C6D">
        <w:t>Es un método introducido por Boissonnat en 1984</w:t>
      </w:r>
      <w:r w:rsidR="0008299C" w:rsidRPr="0008299C">
        <w:t xml:space="preserve"> </w:t>
      </w:r>
      <w:sdt>
        <w:sdtPr>
          <w:id w:val="-1501491105"/>
          <w:citation/>
        </w:sdtPr>
        <w:sdtContent>
          <w:r w:rsidR="0008299C">
            <w:fldChar w:fldCharType="begin"/>
          </w:r>
          <w:r w:rsidR="0008299C">
            <w:instrText xml:space="preserve"> CITATION Ren13 \l 14346 </w:instrText>
          </w:r>
          <w:r w:rsidR="0008299C">
            <w:fldChar w:fldCharType="separate"/>
          </w:r>
          <w:r w:rsidR="00556A68" w:rsidRPr="00556A68">
            <w:rPr>
              <w:noProof/>
            </w:rPr>
            <w:t>[19]</w:t>
          </w:r>
          <w:r w:rsidR="0008299C">
            <w:fldChar w:fldCharType="end"/>
          </w:r>
        </w:sdtContent>
      </w:sdt>
      <w:r w:rsidRPr="006D1C6D">
        <w:t xml:space="preserve">. Selecciona los vecinos de un punto en una nube de puntos, </w:t>
      </w:r>
      <w:r w:rsidR="0008299C">
        <w:t xml:space="preserve">luego proyecta estos puntos en un plano tangente a una estimación de la superficie en ese punto y </w:t>
      </w:r>
      <w:r w:rsidRPr="006D1C6D">
        <w:t xml:space="preserve">computa la triangulación </w:t>
      </w:r>
      <w:r w:rsidRPr="00DB35D3">
        <w:t>de Delaunay</w:t>
      </w:r>
      <w:r w:rsidR="00AA2F9C">
        <w:t xml:space="preserve"> </w:t>
      </w:r>
      <w:r w:rsidRPr="00DB35D3">
        <w:t xml:space="preserve">en el área proyectada. Cuando la nube es suficientemente densa y </w:t>
      </w:r>
      <w:r w:rsidR="003C319E">
        <w:t>lisa</w:t>
      </w:r>
      <w:r w:rsidRPr="00DB35D3">
        <w:t>, los vecinos del punto seleccionado no deberían desviarse mucho de las proyecciones en el plano tangente, por lo tanto la superficie de la nube de puntos se puede estimar</w:t>
      </w:r>
      <w:sdt>
        <w:sdtPr>
          <w:id w:val="-624610802"/>
          <w:citation/>
        </w:sdtPr>
        <w:sdtContent>
          <w:r w:rsidR="0008299C">
            <w:fldChar w:fldCharType="begin"/>
          </w:r>
          <w:r w:rsidR="0008299C">
            <w:instrText xml:space="preserve"> CITATION Ren13 \l 14346 </w:instrText>
          </w:r>
          <w:r w:rsidR="0008299C">
            <w:fldChar w:fldCharType="separate"/>
          </w:r>
          <w:r w:rsidR="00556A68">
            <w:rPr>
              <w:noProof/>
            </w:rPr>
            <w:t xml:space="preserve"> </w:t>
          </w:r>
          <w:r w:rsidR="00556A68" w:rsidRPr="00556A68">
            <w:rPr>
              <w:noProof/>
            </w:rPr>
            <w:t>[19]</w:t>
          </w:r>
          <w:r w:rsidR="0008299C">
            <w:fldChar w:fldCharType="end"/>
          </w:r>
        </w:sdtContent>
      </w:sdt>
      <w:r w:rsidRPr="00DB35D3">
        <w:t>.</w:t>
      </w:r>
    </w:p>
    <w:p w14:paraId="6A4F604F" w14:textId="77777777" w:rsidR="0063609F" w:rsidRPr="006D1C6D" w:rsidRDefault="0063609F" w:rsidP="0008299C">
      <w:pPr>
        <w:spacing w:after="0" w:line="240" w:lineRule="auto"/>
      </w:pPr>
    </w:p>
    <w:p w14:paraId="3EBC7FD7" w14:textId="5E0B4BDF" w:rsidR="009763A9" w:rsidRDefault="004E16CE" w:rsidP="004E16CE">
      <w:pPr>
        <w:pStyle w:val="Ttulo4"/>
      </w:pPr>
      <w:r w:rsidRPr="004E16CE">
        <w:t>Triangulación de Delaunay</w:t>
      </w:r>
    </w:p>
    <w:p w14:paraId="58A6ADC9" w14:textId="6DE392E1" w:rsidR="004E16CE" w:rsidRDefault="004E16CE" w:rsidP="004E16CE">
      <w:pPr>
        <w:pStyle w:val="NormalWeb"/>
        <w:spacing w:before="0" w:beforeAutospacing="0" w:after="0" w:afterAutospacing="0"/>
        <w:rPr>
          <w:rFonts w:asciiTheme="minorHAnsi" w:eastAsiaTheme="minorHAnsi" w:hAnsiTheme="minorHAnsi" w:cstheme="minorBidi"/>
          <w:sz w:val="22"/>
          <w:szCs w:val="22"/>
          <w:lang w:eastAsia="en-US"/>
        </w:rPr>
      </w:pPr>
      <w:r w:rsidRPr="004E16CE">
        <w:rPr>
          <w:rFonts w:asciiTheme="minorHAnsi" w:eastAsiaTheme="minorHAnsi" w:hAnsiTheme="minorHAnsi" w:cstheme="minorBidi"/>
          <w:sz w:val="22"/>
          <w:szCs w:val="22"/>
          <w:lang w:eastAsia="en-US"/>
        </w:rPr>
        <w:t xml:space="preserve">Una triangulación es una subdivisión de un área en triángulos. La triangulación de Delaunay </w:t>
      </w:r>
      <w:sdt>
        <w:sdtPr>
          <w:rPr>
            <w:rFonts w:asciiTheme="minorHAnsi" w:eastAsiaTheme="minorHAnsi" w:hAnsiTheme="minorHAnsi" w:cstheme="minorBidi"/>
            <w:sz w:val="22"/>
            <w:szCs w:val="22"/>
            <w:lang w:eastAsia="en-US"/>
          </w:rPr>
          <w:id w:val="1098144972"/>
          <w:citation/>
        </w:sdtPr>
        <w:sdtContent>
          <w:r w:rsidR="00361626" w:rsidRPr="00361626">
            <w:rPr>
              <w:rFonts w:asciiTheme="minorHAnsi" w:eastAsiaTheme="minorHAnsi" w:hAnsiTheme="minorHAnsi" w:cstheme="minorBidi"/>
              <w:sz w:val="22"/>
              <w:szCs w:val="22"/>
              <w:lang w:eastAsia="en-US"/>
            </w:rPr>
            <w:fldChar w:fldCharType="begin"/>
          </w:r>
          <w:r w:rsidR="00361626" w:rsidRPr="00361626">
            <w:rPr>
              <w:rFonts w:asciiTheme="minorHAnsi" w:eastAsiaTheme="minorHAnsi" w:hAnsiTheme="minorHAnsi" w:cstheme="minorBidi"/>
              <w:sz w:val="22"/>
              <w:szCs w:val="22"/>
              <w:lang w:eastAsia="en-US"/>
            </w:rPr>
            <w:instrText xml:space="preserve"> CITATION Siu12 \l 14346 </w:instrText>
          </w:r>
          <w:r w:rsidR="00361626" w:rsidRPr="00361626">
            <w:rPr>
              <w:rFonts w:asciiTheme="minorHAnsi" w:eastAsiaTheme="minorHAnsi" w:hAnsiTheme="minorHAnsi" w:cstheme="minorBidi"/>
              <w:sz w:val="22"/>
              <w:szCs w:val="22"/>
              <w:lang w:eastAsia="en-US"/>
            </w:rPr>
            <w:fldChar w:fldCharType="separate"/>
          </w:r>
          <w:r w:rsidR="00556A68" w:rsidRPr="00556A68">
            <w:rPr>
              <w:rFonts w:asciiTheme="minorHAnsi" w:eastAsiaTheme="minorHAnsi" w:hAnsiTheme="minorHAnsi" w:cstheme="minorBidi"/>
              <w:noProof/>
              <w:sz w:val="22"/>
              <w:szCs w:val="22"/>
              <w:lang w:eastAsia="en-US"/>
            </w:rPr>
            <w:t>[20]</w:t>
          </w:r>
          <w:r w:rsidR="00361626" w:rsidRPr="00361626">
            <w:rPr>
              <w:rFonts w:asciiTheme="minorHAnsi" w:eastAsiaTheme="minorHAnsi" w:hAnsiTheme="minorHAnsi" w:cstheme="minorBidi"/>
              <w:sz w:val="22"/>
              <w:szCs w:val="22"/>
              <w:lang w:eastAsia="en-US"/>
            </w:rPr>
            <w:fldChar w:fldCharType="end"/>
          </w:r>
        </w:sdtContent>
      </w:sdt>
      <w:r w:rsidR="00361626" w:rsidRPr="00361626">
        <w:rPr>
          <w:rFonts w:asciiTheme="minorHAnsi" w:eastAsiaTheme="minorHAnsi" w:hAnsiTheme="minorHAnsi" w:cstheme="minorBidi"/>
          <w:sz w:val="22"/>
          <w:szCs w:val="22"/>
          <w:lang w:eastAsia="en-US"/>
        </w:rPr>
        <w:t xml:space="preserve"> </w:t>
      </w:r>
      <w:r w:rsidRPr="004E16CE">
        <w:rPr>
          <w:rFonts w:asciiTheme="minorHAnsi" w:eastAsiaTheme="minorHAnsi" w:hAnsiTheme="minorHAnsi" w:cstheme="minorBidi"/>
          <w:sz w:val="22"/>
          <w:szCs w:val="22"/>
          <w:lang w:eastAsia="en-US"/>
        </w:rPr>
        <w:t xml:space="preserve">para un conjunto de puntos en un plano </w:t>
      </w:r>
      <w:r w:rsidR="00DD6A4C">
        <w:rPr>
          <w:rFonts w:asciiTheme="minorHAnsi" w:eastAsiaTheme="minorHAnsi" w:hAnsiTheme="minorHAnsi" w:cstheme="minorBidi"/>
          <w:sz w:val="22"/>
          <w:szCs w:val="22"/>
          <w:lang w:eastAsia="en-US"/>
        </w:rPr>
        <w:t>D</w:t>
      </w:r>
      <w:r w:rsidRPr="004E16CE">
        <w:rPr>
          <w:rFonts w:asciiTheme="minorHAnsi" w:eastAsiaTheme="minorHAnsi" w:hAnsiTheme="minorHAnsi" w:cstheme="minorBidi"/>
          <w:sz w:val="22"/>
          <w:szCs w:val="22"/>
          <w:lang w:eastAsia="en-US"/>
        </w:rPr>
        <w:t>(P), es aquella</w:t>
      </w:r>
      <w:r w:rsidR="00361626">
        <w:rPr>
          <w:rFonts w:asciiTheme="minorHAnsi" w:eastAsiaTheme="minorHAnsi" w:hAnsiTheme="minorHAnsi" w:cstheme="minorBidi"/>
          <w:sz w:val="22"/>
          <w:szCs w:val="22"/>
          <w:lang w:eastAsia="en-US"/>
        </w:rPr>
        <w:t xml:space="preserve"> en la</w:t>
      </w:r>
      <w:r w:rsidRPr="004E16CE">
        <w:rPr>
          <w:rFonts w:asciiTheme="minorHAnsi" w:eastAsiaTheme="minorHAnsi" w:hAnsiTheme="minorHAnsi" w:cstheme="minorBidi"/>
          <w:sz w:val="22"/>
          <w:szCs w:val="22"/>
          <w:lang w:eastAsia="en-US"/>
        </w:rPr>
        <w:t xml:space="preserve"> que ningún punto se encuentra dentro de la circunferencia circunscrita de cualquier triángulo en </w:t>
      </w:r>
      <w:r w:rsidR="00DD6A4C">
        <w:rPr>
          <w:rFonts w:asciiTheme="minorHAnsi" w:eastAsiaTheme="minorHAnsi" w:hAnsiTheme="minorHAnsi" w:cstheme="minorBidi"/>
          <w:sz w:val="22"/>
          <w:szCs w:val="22"/>
          <w:lang w:eastAsia="en-US"/>
        </w:rPr>
        <w:t>D</w:t>
      </w:r>
      <w:r w:rsidRPr="004E16CE">
        <w:rPr>
          <w:rFonts w:asciiTheme="minorHAnsi" w:eastAsiaTheme="minorHAnsi" w:hAnsiTheme="minorHAnsi" w:cstheme="minorBidi"/>
          <w:sz w:val="22"/>
          <w:szCs w:val="22"/>
          <w:lang w:eastAsia="en-US"/>
        </w:rPr>
        <w:t>(P).</w:t>
      </w:r>
    </w:p>
    <w:p w14:paraId="1E14CE45" w14:textId="77777777" w:rsidR="00CC03FC" w:rsidRDefault="00CC03FC" w:rsidP="00CC03FC"/>
    <w:tbl>
      <w:tblPr>
        <w:tblStyle w:val="Tablanormal21"/>
        <w:tblW w:w="0" w:type="auto"/>
        <w:tblLook w:val="04A0" w:firstRow="1" w:lastRow="0" w:firstColumn="1" w:lastColumn="0" w:noHBand="0" w:noVBand="1"/>
      </w:tblPr>
      <w:tblGrid>
        <w:gridCol w:w="8494"/>
      </w:tblGrid>
      <w:tr w:rsidR="00CC03FC" w14:paraId="440DE412" w14:textId="77777777" w:rsidTr="00DE10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1F39DE72" w14:textId="1737FC4D" w:rsidR="00CC03FC" w:rsidRDefault="00CC03FC" w:rsidP="00DE10DF">
            <w:pPr>
              <w:spacing w:before="120" w:after="120"/>
              <w:jc w:val="center"/>
            </w:pPr>
            <w:r>
              <w:rPr>
                <w:noProof/>
                <w:lang w:val="es-ES" w:eastAsia="es-ES"/>
              </w:rPr>
              <w:lastRenderedPageBreak/>
              <w:drawing>
                <wp:inline distT="0" distB="0" distL="0" distR="0" wp14:anchorId="59D6E03A" wp14:editId="2364EB23">
                  <wp:extent cx="3181350" cy="15049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81350" cy="1504950"/>
                          </a:xfrm>
                          <a:prstGeom prst="rect">
                            <a:avLst/>
                          </a:prstGeom>
                        </pic:spPr>
                      </pic:pic>
                    </a:graphicData>
                  </a:graphic>
                </wp:inline>
              </w:drawing>
            </w:r>
          </w:p>
          <w:p w14:paraId="0A1789CB" w14:textId="1E209362" w:rsidR="00CC03FC" w:rsidRDefault="00CC03FC" w:rsidP="00CC03FC">
            <w:pPr>
              <w:pStyle w:val="Descripcin"/>
              <w:jc w:val="center"/>
            </w:pPr>
            <w:r>
              <w:t xml:space="preserve">Imagen </w:t>
            </w:r>
            <w:r w:rsidR="00CA3206">
              <w:fldChar w:fldCharType="begin"/>
            </w:r>
            <w:r w:rsidR="00CA3206">
              <w:instrText xml:space="preserve"> STYLEREF 1 \s </w:instrText>
            </w:r>
            <w:r w:rsidR="00CA3206">
              <w:fldChar w:fldCharType="separate"/>
            </w:r>
            <w:r w:rsidR="00CA3206">
              <w:rPr>
                <w:noProof/>
              </w:rPr>
              <w:t>3</w:t>
            </w:r>
            <w:r w:rsidR="00CA3206">
              <w:rPr>
                <w:noProof/>
              </w:rPr>
              <w:fldChar w:fldCharType="end"/>
            </w:r>
            <w:r w:rsidR="00692428">
              <w:noBreakHyphen/>
            </w:r>
            <w:r w:rsidR="00CA3206">
              <w:fldChar w:fldCharType="begin"/>
            </w:r>
            <w:r w:rsidR="00CA3206">
              <w:instrText xml:space="preserve"> SEQ Imagen \* ARABIC \s 1 </w:instrText>
            </w:r>
            <w:r w:rsidR="00CA3206">
              <w:fldChar w:fldCharType="separate"/>
            </w:r>
            <w:r w:rsidR="00CA3206">
              <w:rPr>
                <w:noProof/>
              </w:rPr>
              <w:t>12</w:t>
            </w:r>
            <w:r w:rsidR="00CA3206">
              <w:rPr>
                <w:noProof/>
              </w:rPr>
              <w:fldChar w:fldCharType="end"/>
            </w:r>
            <w:r>
              <w:t xml:space="preserve"> </w:t>
            </w:r>
            <w:r w:rsidRPr="00CC03FC">
              <w:rPr>
                <w:rStyle w:val="TituloImagenCar"/>
              </w:rPr>
              <w:t>Triángulos circunscriptos en la triangulación de Delaunay</w:t>
            </w:r>
            <w:r w:rsidRPr="00CC03FC">
              <w:t xml:space="preserve"> </w:t>
            </w:r>
            <w:sdt>
              <w:sdtPr>
                <w:id w:val="-1149512263"/>
                <w:citation/>
              </w:sdtPr>
              <w:sdtEndPr>
                <w:rPr>
                  <w:rStyle w:val="TituloImagenCar"/>
                  <w:i/>
                  <w:color w:val="808080" w:themeColor="background1" w:themeShade="80"/>
                  <w:sz w:val="20"/>
                </w:rPr>
              </w:sdtEndPr>
              <w:sdtContent>
                <w:r w:rsidRPr="00CC03FC">
                  <w:rPr>
                    <w:rStyle w:val="TituloImagenCar"/>
                  </w:rPr>
                  <w:fldChar w:fldCharType="begin"/>
                </w:r>
                <w:r w:rsidRPr="00CC03FC">
                  <w:rPr>
                    <w:rStyle w:val="TituloImagenCar"/>
                  </w:rPr>
                  <w:instrText xml:space="preserve"> CITATION Siu12 \l 14346 </w:instrText>
                </w:r>
                <w:r w:rsidRPr="00CC03FC">
                  <w:rPr>
                    <w:rStyle w:val="TituloImagenCar"/>
                  </w:rPr>
                  <w:fldChar w:fldCharType="separate"/>
                </w:r>
                <w:r w:rsidR="00556A68" w:rsidRPr="00556A68">
                  <w:rPr>
                    <w:noProof/>
                    <w:color w:val="808080" w:themeColor="background1" w:themeShade="80"/>
                    <w:sz w:val="20"/>
                  </w:rPr>
                  <w:t>[20]</w:t>
                </w:r>
                <w:r w:rsidRPr="00CC03FC">
                  <w:rPr>
                    <w:rStyle w:val="TituloImagenCar"/>
                  </w:rPr>
                  <w:fldChar w:fldCharType="end"/>
                </w:r>
              </w:sdtContent>
            </w:sdt>
            <w:r w:rsidRPr="00CC03FC">
              <w:rPr>
                <w:rStyle w:val="TituloImagenCar"/>
              </w:rPr>
              <w:t>.</w:t>
            </w:r>
          </w:p>
        </w:tc>
      </w:tr>
    </w:tbl>
    <w:p w14:paraId="22B00991" w14:textId="3793B243" w:rsidR="00CC03FC" w:rsidRDefault="00CC03FC" w:rsidP="00CC03FC"/>
    <w:p w14:paraId="32F0BC8E" w14:textId="5E7E67D1" w:rsidR="004E16CE" w:rsidRPr="004E16CE" w:rsidRDefault="00CC03FC" w:rsidP="004E16CE">
      <w:pPr>
        <w:spacing w:after="0" w:line="240" w:lineRule="auto"/>
      </w:pPr>
      <w:r>
        <w:t>Esta técnica</w:t>
      </w:r>
      <w:r w:rsidR="004E16CE" w:rsidRPr="004E16CE">
        <w:t xml:space="preserve"> maximiza el ángulo mínimo de todos los ángulos de los triángulos en la triangulación, esto evita que haya triángulos “m</w:t>
      </w:r>
      <w:r>
        <w:t>uy finos”.</w:t>
      </w:r>
    </w:p>
    <w:p w14:paraId="5561477A" w14:textId="7D52F2C9" w:rsidR="00DD6A4C" w:rsidRDefault="004E16CE" w:rsidP="004E16CE">
      <w:r w:rsidRPr="004E16CE">
        <w:br/>
        <w:t xml:space="preserve">Para un conjunto de puntos P en un espacio Euclidiano n-dimensional, la triangulación de Delaunay </w:t>
      </w:r>
      <w:r w:rsidR="00DD6A4C">
        <w:t>D</w:t>
      </w:r>
      <w:r w:rsidRPr="004E16CE">
        <w:t>(P) consiste en que ningún punto en P está dentro de la hiperesfera circunscrita de ningún simplex (tetraedro n-dimensional).</w:t>
      </w:r>
    </w:p>
    <w:p w14:paraId="13862810" w14:textId="77777777" w:rsidR="00BD5D2F" w:rsidRPr="004E16CE" w:rsidRDefault="00BD5D2F" w:rsidP="004E16CE"/>
    <w:p w14:paraId="6081328C" w14:textId="761668A2" w:rsidR="009763A9" w:rsidRPr="006D1C6D" w:rsidRDefault="009763A9" w:rsidP="0011624F">
      <w:pPr>
        <w:pStyle w:val="Ttulo3"/>
      </w:pPr>
      <w:bookmarkStart w:id="249" w:name="_Toc432846465"/>
      <w:bookmarkStart w:id="250" w:name="_Toc432859532"/>
      <w:bookmarkStart w:id="251" w:name="_Toc432866754"/>
      <w:bookmarkStart w:id="252" w:name="_Toc432869119"/>
      <w:bookmarkStart w:id="253" w:name="_Toc432875544"/>
      <w:bookmarkStart w:id="254" w:name="_Toc432876473"/>
      <w:bookmarkStart w:id="255" w:name="_Toc433481787"/>
      <w:bookmarkStart w:id="256" w:name="_Toc434069880"/>
      <w:bookmarkStart w:id="257" w:name="_Toc445320336"/>
      <w:r w:rsidRPr="006D1C6D">
        <w:t xml:space="preserve">Método </w:t>
      </w:r>
      <w:r w:rsidRPr="0083372C">
        <w:rPr>
          <w:i/>
        </w:rPr>
        <w:t>Alpha Shape</w:t>
      </w:r>
      <w:bookmarkEnd w:id="249"/>
      <w:bookmarkEnd w:id="250"/>
      <w:bookmarkEnd w:id="251"/>
      <w:bookmarkEnd w:id="252"/>
      <w:bookmarkEnd w:id="253"/>
      <w:bookmarkEnd w:id="254"/>
      <w:bookmarkEnd w:id="255"/>
      <w:bookmarkEnd w:id="256"/>
      <w:bookmarkEnd w:id="257"/>
    </w:p>
    <w:p w14:paraId="5942FA76" w14:textId="1E01A886" w:rsidR="003C319E" w:rsidRDefault="009763A9" w:rsidP="006A7AB8">
      <w:r w:rsidRPr="006D1C6D">
        <w:t>Este método utiliza la triangulación de Delaunay y un radio dado por el usuario de valor alfa. Alpha Shape</w:t>
      </w:r>
      <w:r w:rsidR="003951AF" w:rsidRPr="003951AF">
        <w:t xml:space="preserve"> </w:t>
      </w:r>
      <w:sdt>
        <w:sdtPr>
          <w:id w:val="-1255656049"/>
          <w:citation/>
        </w:sdtPr>
        <w:sdtContent>
          <w:r w:rsidR="003951AF">
            <w:fldChar w:fldCharType="begin"/>
          </w:r>
          <w:r w:rsidR="003951AF">
            <w:instrText xml:space="preserve"> CITATION Ren13 \l 14346 </w:instrText>
          </w:r>
          <w:r w:rsidR="003951AF">
            <w:fldChar w:fldCharType="separate"/>
          </w:r>
          <w:r w:rsidR="00556A68" w:rsidRPr="00556A68">
            <w:rPr>
              <w:noProof/>
            </w:rPr>
            <w:t>[19]</w:t>
          </w:r>
          <w:r w:rsidR="003951AF">
            <w:fldChar w:fldCharType="end"/>
          </w:r>
        </w:sdtContent>
      </w:sdt>
      <w:r w:rsidRPr="006D1C6D">
        <w:t xml:space="preserve"> es un concepto geométrico bien definido que consiste en la generalización </w:t>
      </w:r>
      <w:r w:rsidR="008D4957" w:rsidRPr="006D1C6D">
        <w:t>de la envolvente convexa</w:t>
      </w:r>
      <w:r w:rsidRPr="006D1C6D">
        <w:t xml:space="preserve"> y la triangulación de Delaunay para un conjunto de puntos. Partiendo de la triangulación de Delaunay se pueden obtener una familia de formas donde alfa es el </w:t>
      </w:r>
      <w:r w:rsidR="003951AF">
        <w:t>coeficiente</w:t>
      </w:r>
      <w:r w:rsidRPr="006D1C6D">
        <w:t xml:space="preserve"> que controla el nivel de detalle de la misma.</w:t>
      </w:r>
    </w:p>
    <w:p w14:paraId="37FAD217" w14:textId="77777777" w:rsidR="00CC03FC" w:rsidRDefault="00CC03FC" w:rsidP="00CC03FC"/>
    <w:tbl>
      <w:tblPr>
        <w:tblStyle w:val="Tablanormal21"/>
        <w:tblW w:w="0" w:type="auto"/>
        <w:tblLook w:val="04A0" w:firstRow="1" w:lastRow="0" w:firstColumn="1" w:lastColumn="0" w:noHBand="0" w:noVBand="1"/>
      </w:tblPr>
      <w:tblGrid>
        <w:gridCol w:w="8494"/>
      </w:tblGrid>
      <w:tr w:rsidR="00CC03FC" w14:paraId="1588BCA0" w14:textId="77777777" w:rsidTr="00DE10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2C5A8569" w14:textId="1B5EA3D8" w:rsidR="00CC03FC" w:rsidRDefault="00CC03FC" w:rsidP="00DE10DF">
            <w:pPr>
              <w:spacing w:before="120" w:after="120"/>
              <w:jc w:val="center"/>
            </w:pPr>
            <w:r>
              <w:rPr>
                <w:noProof/>
                <w:lang w:val="es-ES" w:eastAsia="es-ES"/>
              </w:rPr>
              <w:drawing>
                <wp:inline distT="0" distB="0" distL="0" distR="0" wp14:anchorId="18C05503" wp14:editId="655FABEB">
                  <wp:extent cx="3178320" cy="2501900"/>
                  <wp:effectExtent l="0" t="0" r="317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583" b="2286"/>
                          <a:stretch/>
                        </pic:blipFill>
                        <pic:spPr bwMode="auto">
                          <a:xfrm>
                            <a:off x="0" y="0"/>
                            <a:ext cx="3192453" cy="2513025"/>
                          </a:xfrm>
                          <a:prstGeom prst="rect">
                            <a:avLst/>
                          </a:prstGeom>
                          <a:ln>
                            <a:noFill/>
                          </a:ln>
                          <a:extLst>
                            <a:ext uri="{53640926-AAD7-44D8-BBD7-CCE9431645EC}">
                              <a14:shadowObscured xmlns:a14="http://schemas.microsoft.com/office/drawing/2010/main"/>
                            </a:ext>
                          </a:extLst>
                        </pic:spPr>
                      </pic:pic>
                    </a:graphicData>
                  </a:graphic>
                </wp:inline>
              </w:drawing>
            </w:r>
          </w:p>
          <w:p w14:paraId="27BCEACF" w14:textId="6798747A" w:rsidR="00CC03FC" w:rsidRDefault="00CC03FC" w:rsidP="00CC03FC">
            <w:pPr>
              <w:pStyle w:val="Descripcin"/>
              <w:jc w:val="center"/>
            </w:pPr>
            <w:r>
              <w:t xml:space="preserve">Imagen </w:t>
            </w:r>
            <w:r w:rsidR="00CA3206">
              <w:fldChar w:fldCharType="begin"/>
            </w:r>
            <w:r w:rsidR="00CA3206">
              <w:instrText xml:space="preserve"> STYLEREF 1 \s </w:instrText>
            </w:r>
            <w:r w:rsidR="00CA3206">
              <w:fldChar w:fldCharType="separate"/>
            </w:r>
            <w:r w:rsidR="00CA3206">
              <w:rPr>
                <w:noProof/>
              </w:rPr>
              <w:t>3</w:t>
            </w:r>
            <w:r w:rsidR="00CA3206">
              <w:rPr>
                <w:noProof/>
              </w:rPr>
              <w:fldChar w:fldCharType="end"/>
            </w:r>
            <w:r w:rsidR="00692428">
              <w:noBreakHyphen/>
            </w:r>
            <w:r w:rsidR="00CA3206">
              <w:fldChar w:fldCharType="begin"/>
            </w:r>
            <w:r w:rsidR="00CA3206">
              <w:instrText xml:space="preserve"> SEQ Imagen \* ARABIC \s 1 </w:instrText>
            </w:r>
            <w:r w:rsidR="00CA3206">
              <w:fldChar w:fldCharType="separate"/>
            </w:r>
            <w:r w:rsidR="00CA3206">
              <w:rPr>
                <w:noProof/>
              </w:rPr>
              <w:t>13</w:t>
            </w:r>
            <w:r w:rsidR="00CA3206">
              <w:rPr>
                <w:noProof/>
              </w:rPr>
              <w:fldChar w:fldCharType="end"/>
            </w:r>
            <w:r>
              <w:t xml:space="preserve"> </w:t>
            </w:r>
            <w:r w:rsidRPr="00CC03FC">
              <w:rPr>
                <w:rStyle w:val="TituloImagenCar"/>
              </w:rPr>
              <w:t xml:space="preserve">Cambio en la reconstrucción del algoritmo Alpha Shape variando alfa de 0 a 10 </w:t>
            </w:r>
            <w:sdt>
              <w:sdtPr>
                <w:rPr>
                  <w:rStyle w:val="TituloImagenCar"/>
                </w:rPr>
                <w:id w:val="-2072953008"/>
                <w:citation/>
              </w:sdtPr>
              <w:sdtContent>
                <w:r w:rsidRPr="00CC03FC">
                  <w:rPr>
                    <w:rStyle w:val="TituloImagenCar"/>
                  </w:rPr>
                  <w:fldChar w:fldCharType="begin"/>
                </w:r>
                <w:r w:rsidRPr="00CC03FC">
                  <w:rPr>
                    <w:rStyle w:val="TituloImagenCar"/>
                  </w:rPr>
                  <w:instrText xml:space="preserve"> CITATION Ren13 \l 14346 </w:instrText>
                </w:r>
                <w:r w:rsidRPr="00CC03FC">
                  <w:rPr>
                    <w:rStyle w:val="TituloImagenCar"/>
                  </w:rPr>
                  <w:fldChar w:fldCharType="separate"/>
                </w:r>
                <w:r w:rsidR="00556A68" w:rsidRPr="00556A68">
                  <w:rPr>
                    <w:noProof/>
                    <w:color w:val="808080" w:themeColor="background1" w:themeShade="80"/>
                    <w:sz w:val="20"/>
                  </w:rPr>
                  <w:t>[19]</w:t>
                </w:r>
                <w:r w:rsidRPr="00CC03FC">
                  <w:rPr>
                    <w:rStyle w:val="TituloImagenCar"/>
                  </w:rPr>
                  <w:fldChar w:fldCharType="end"/>
                </w:r>
              </w:sdtContent>
            </w:sdt>
            <w:r w:rsidRPr="00CC03FC">
              <w:rPr>
                <w:rStyle w:val="TituloImagenCar"/>
              </w:rPr>
              <w:t>.</w:t>
            </w:r>
          </w:p>
        </w:tc>
      </w:tr>
    </w:tbl>
    <w:p w14:paraId="4FBC0FD4" w14:textId="54572FC4" w:rsidR="00CC03FC" w:rsidRDefault="00CC03FC" w:rsidP="00CC03FC"/>
    <w:p w14:paraId="798F5409" w14:textId="39AEAC17" w:rsidR="009763A9" w:rsidRDefault="00A55F81" w:rsidP="006A7AB8">
      <w:r>
        <w:lastRenderedPageBreak/>
        <w:t>A</w:t>
      </w:r>
      <w:r w:rsidR="009763A9" w:rsidRPr="006D1C6D">
        <w:t xml:space="preserve">lfa </w:t>
      </w:r>
      <w:r>
        <w:t xml:space="preserve">toma un </w:t>
      </w:r>
      <w:r w:rsidR="009763A9" w:rsidRPr="006D1C6D">
        <w:t xml:space="preserve">valor entre cero e infinito, cuando el valor es cero el </w:t>
      </w:r>
      <w:r>
        <w:t>A</w:t>
      </w:r>
      <w:r w:rsidR="009763A9" w:rsidRPr="006D1C6D">
        <w:t xml:space="preserve">lfa </w:t>
      </w:r>
      <w:r>
        <w:t>S</w:t>
      </w:r>
      <w:r w:rsidR="009763A9" w:rsidRPr="006D1C6D">
        <w:t xml:space="preserve">hape de un punto es el punto en sí mismo, mientras que a medida que alfa va creciendo se va transformando en un envolvente convexo cada vez más grande. El conjunto de todos los </w:t>
      </w:r>
      <w:r w:rsidR="005306AB">
        <w:t>A</w:t>
      </w:r>
      <w:r w:rsidR="009763A9" w:rsidRPr="006D1C6D">
        <w:t xml:space="preserve">lpha </w:t>
      </w:r>
      <w:r w:rsidR="005306AB">
        <w:t>S</w:t>
      </w:r>
      <w:r w:rsidR="009763A9" w:rsidRPr="006D1C6D">
        <w:t xml:space="preserve">hapes posibles para un punto es denominado familia de </w:t>
      </w:r>
      <w:r w:rsidR="005306AB">
        <w:t>A</w:t>
      </w:r>
      <w:r w:rsidR="009763A9" w:rsidRPr="006D1C6D">
        <w:t xml:space="preserve">lpha </w:t>
      </w:r>
      <w:r w:rsidR="005306AB">
        <w:t>S</w:t>
      </w:r>
      <w:r w:rsidR="009763A9" w:rsidRPr="006D1C6D">
        <w:t xml:space="preserve">hapes. El orden de este algoritmo es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2</m:t>
                </m:r>
              </m:sup>
            </m:sSup>
          </m:e>
        </m:d>
      </m:oMath>
      <w:r w:rsidR="009763A9" w:rsidRPr="006D1C6D">
        <w:t xml:space="preserve">, donde </w:t>
      </w:r>
      <w:r w:rsidR="00180388" w:rsidRPr="006630D0">
        <w:rPr>
          <w:i/>
        </w:rPr>
        <w:t>n</w:t>
      </w:r>
      <w:r w:rsidR="00180388" w:rsidRPr="006D1C6D">
        <w:t xml:space="preserve"> </w:t>
      </w:r>
      <w:r w:rsidR="009763A9" w:rsidRPr="006D1C6D">
        <w:t>es la cantidad de puntos de la nube de puntos.</w:t>
      </w:r>
    </w:p>
    <w:p w14:paraId="17F04FD0" w14:textId="77777777" w:rsidR="00CC03FC" w:rsidRDefault="00CC03FC" w:rsidP="006A7AB8"/>
    <w:p w14:paraId="6D4C04D7" w14:textId="0878160E" w:rsidR="005D1A17" w:rsidRDefault="00E43E30" w:rsidP="00E43E30">
      <w:pPr>
        <w:pStyle w:val="Ttulo3"/>
      </w:pPr>
      <w:bookmarkStart w:id="258" w:name="_Toc432859533"/>
      <w:bookmarkStart w:id="259" w:name="_Toc432866755"/>
      <w:bookmarkStart w:id="260" w:name="_Toc432869120"/>
      <w:bookmarkStart w:id="261" w:name="_Toc432875545"/>
      <w:bookmarkStart w:id="262" w:name="_Toc432876474"/>
      <w:bookmarkStart w:id="263" w:name="_Toc433481788"/>
      <w:bookmarkStart w:id="264" w:name="_Toc434069881"/>
      <w:bookmarkStart w:id="265" w:name="_Toc445320337"/>
      <w:r>
        <w:t>Método “Ball Pivoting”</w:t>
      </w:r>
      <w:bookmarkEnd w:id="258"/>
      <w:bookmarkEnd w:id="259"/>
      <w:bookmarkEnd w:id="260"/>
      <w:bookmarkEnd w:id="261"/>
      <w:bookmarkEnd w:id="262"/>
      <w:bookmarkEnd w:id="263"/>
      <w:bookmarkEnd w:id="264"/>
      <w:bookmarkEnd w:id="265"/>
    </w:p>
    <w:p w14:paraId="4E837601" w14:textId="61BFEEC6" w:rsidR="00E43E30" w:rsidRPr="00E43E30" w:rsidRDefault="00E43E30" w:rsidP="00E43E30">
      <w:pPr>
        <w:spacing w:after="0" w:line="240" w:lineRule="auto"/>
      </w:pPr>
      <w:r w:rsidRPr="00E43E30">
        <w:t>El algoritmo Ball</w:t>
      </w:r>
      <w:r w:rsidR="006857E4">
        <w:t xml:space="preserve"> </w:t>
      </w:r>
      <w:r w:rsidRPr="00E43E30">
        <w:t>Pivoting</w:t>
      </w:r>
      <w:r w:rsidR="00B7785B">
        <w:t xml:space="preserve"> (</w:t>
      </w:r>
      <w:r w:rsidR="00B7785B" w:rsidRPr="00E43E30">
        <w:t>BPA</w:t>
      </w:r>
      <w:r w:rsidRPr="00E43E30">
        <w:t xml:space="preserve"> </w:t>
      </w:r>
      <w:r w:rsidR="00B7785B">
        <w:t>por sus siglas en inglés)</w:t>
      </w:r>
      <w:r w:rsidRPr="00E43E30">
        <w:t xml:space="preserve"> genera una malla de triángulos a partir de la interpolación de una nube de puntos. El principio del BPA es que para que tres puntos formen un triángulo, una bola de radio </w:t>
      </w:r>
      <w:r w:rsidRPr="006630D0">
        <w:rPr>
          <w:i/>
        </w:rPr>
        <w:t>r</w:t>
      </w:r>
      <w:r w:rsidRPr="00E43E30">
        <w:t xml:space="preserve"> especificado por el usuario debe tocarlos sin incluir ningún otro punto. Empezando por un triángulo como semilla, la bola va pivoteando una arista hasta que toca otro punto para así formar otro triángulo. Este proceso continúa hasta que todas las aristas alcanzables han sido probadas, luego se empieza con otro triángulo como semilla hasta que todos los puntos hayan sido considerados.</w:t>
      </w:r>
    </w:p>
    <w:p w14:paraId="2452DDFB" w14:textId="77777777" w:rsidR="00DE10DF" w:rsidRDefault="00DE10DF" w:rsidP="00DE10DF"/>
    <w:tbl>
      <w:tblPr>
        <w:tblStyle w:val="Tablanormal21"/>
        <w:tblW w:w="0" w:type="auto"/>
        <w:tblLook w:val="04A0" w:firstRow="1" w:lastRow="0" w:firstColumn="1" w:lastColumn="0" w:noHBand="0" w:noVBand="1"/>
      </w:tblPr>
      <w:tblGrid>
        <w:gridCol w:w="8504"/>
      </w:tblGrid>
      <w:tr w:rsidR="00DE10DF" w14:paraId="32B7C195" w14:textId="77777777" w:rsidTr="00DE10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524E0DAE" w14:textId="40037F4A" w:rsidR="00DE10DF" w:rsidRDefault="00DE10DF" w:rsidP="00DE10DF">
            <w:pPr>
              <w:spacing w:before="120" w:after="120"/>
              <w:jc w:val="center"/>
            </w:pPr>
            <w:r w:rsidRPr="00E43E30">
              <w:rPr>
                <w:noProof/>
                <w:lang w:val="es-ES" w:eastAsia="es-ES"/>
              </w:rPr>
              <w:drawing>
                <wp:inline distT="0" distB="0" distL="0" distR="0" wp14:anchorId="613706AF" wp14:editId="17084862">
                  <wp:extent cx="5544285" cy="2152650"/>
                  <wp:effectExtent l="0" t="0" r="0" b="0"/>
                  <wp:docPr id="7" name="Imagen 7" descr="https://lh6.googleusercontent.com/ki5eU52Xezs_ttdFvXAmgMVIis4_jiWA8e-HjDILGVRsyV_1NVllhwtcAun67pFuz8Ym0wysBfqt_EOSF37n6EXWvJMg7RnVHkCw5XCQxD3oDaS4mMGPRXJ2rjqrADznlRNzU_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ki5eU52Xezs_ttdFvXAmgMVIis4_jiWA8e-HjDILGVRsyV_1NVllhwtcAun67pFuz8Ym0wysBfqt_EOSF37n6EXWvJMg7RnVHkCw5XCQxD3oDaS4mMGPRXJ2rjqrADznlRNzU_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9363" cy="2154622"/>
                          </a:xfrm>
                          <a:prstGeom prst="rect">
                            <a:avLst/>
                          </a:prstGeom>
                          <a:noFill/>
                          <a:ln>
                            <a:noFill/>
                          </a:ln>
                        </pic:spPr>
                      </pic:pic>
                    </a:graphicData>
                  </a:graphic>
                </wp:inline>
              </w:drawing>
            </w:r>
          </w:p>
          <w:p w14:paraId="176FAFCB" w14:textId="26D75AB4" w:rsidR="00DE10DF" w:rsidRDefault="00DE10DF" w:rsidP="00DE10DF">
            <w:pPr>
              <w:pStyle w:val="Descripcin"/>
              <w:jc w:val="center"/>
            </w:pPr>
            <w:r>
              <w:t xml:space="preserve">Imagen </w:t>
            </w:r>
            <w:r w:rsidR="00CA3206">
              <w:fldChar w:fldCharType="begin"/>
            </w:r>
            <w:r w:rsidR="00CA3206">
              <w:instrText xml:space="preserve"> STYLEREF 1 \s </w:instrText>
            </w:r>
            <w:r w:rsidR="00CA3206">
              <w:fldChar w:fldCharType="separate"/>
            </w:r>
            <w:r w:rsidR="00CA3206">
              <w:rPr>
                <w:noProof/>
              </w:rPr>
              <w:t>3</w:t>
            </w:r>
            <w:r w:rsidR="00CA3206">
              <w:rPr>
                <w:noProof/>
              </w:rPr>
              <w:fldChar w:fldCharType="end"/>
            </w:r>
            <w:r w:rsidR="00692428">
              <w:noBreakHyphen/>
            </w:r>
            <w:r w:rsidR="00CA3206">
              <w:fldChar w:fldCharType="begin"/>
            </w:r>
            <w:r w:rsidR="00CA3206">
              <w:instrText xml:space="preserve"> SEQ Imagen \* ARABIC \s 1 </w:instrText>
            </w:r>
            <w:r w:rsidR="00CA3206">
              <w:fldChar w:fldCharType="separate"/>
            </w:r>
            <w:r w:rsidR="00CA3206">
              <w:rPr>
                <w:noProof/>
              </w:rPr>
              <w:t>14</w:t>
            </w:r>
            <w:r w:rsidR="00CA3206">
              <w:rPr>
                <w:noProof/>
              </w:rPr>
              <w:fldChar w:fldCharType="end"/>
            </w:r>
            <w:r>
              <w:t xml:space="preserve"> </w:t>
            </w:r>
            <w:r w:rsidRPr="00DE10DF">
              <w:rPr>
                <w:rStyle w:val="TituloImagenCar"/>
              </w:rPr>
              <w:t>(a) Se muestra como el círculo va recorriendo los lados de la nube para unir sus puntos. (b) Se muestra qué pasa si hay huecos de una distancia mayor al diámetro de la circunferencia, el resultado es que quedan grupos de puntos disjuntos. (c) Muestra lo que pasa si hay ángulos muy pronunciados en la nube de puntos, como se observa hay puntos que quedan aislados debido a que la circunferencia tiene un diámetro mayor a la distancia que hay entre dos puntos de los lados del mismo</w:t>
            </w:r>
            <w:sdt>
              <w:sdtPr>
                <w:rPr>
                  <w:rStyle w:val="TituloImagenCar"/>
                </w:rPr>
                <w:id w:val="1850832105"/>
                <w:citation/>
              </w:sdtPr>
              <w:sdtContent>
                <w:r w:rsidRPr="00DE10DF">
                  <w:rPr>
                    <w:rStyle w:val="TituloImagenCar"/>
                  </w:rPr>
                  <w:fldChar w:fldCharType="begin"/>
                </w:r>
                <w:r w:rsidRPr="00DE10DF">
                  <w:rPr>
                    <w:rStyle w:val="TituloImagenCar"/>
                  </w:rPr>
                  <w:instrText xml:space="preserve"> CITATION Ber99 \l 14346 </w:instrText>
                </w:r>
                <w:r w:rsidRPr="00DE10DF">
                  <w:rPr>
                    <w:rStyle w:val="TituloImagenCar"/>
                  </w:rPr>
                  <w:fldChar w:fldCharType="separate"/>
                </w:r>
                <w:r w:rsidR="00556A68">
                  <w:rPr>
                    <w:rStyle w:val="TituloImagenCar"/>
                    <w:noProof/>
                  </w:rPr>
                  <w:t xml:space="preserve"> </w:t>
                </w:r>
                <w:r w:rsidR="00556A68" w:rsidRPr="00556A68">
                  <w:rPr>
                    <w:noProof/>
                    <w:color w:val="808080" w:themeColor="background1" w:themeShade="80"/>
                    <w:sz w:val="20"/>
                  </w:rPr>
                  <w:t>[21]</w:t>
                </w:r>
                <w:r w:rsidRPr="00DE10DF">
                  <w:rPr>
                    <w:rStyle w:val="TituloImagenCar"/>
                  </w:rPr>
                  <w:fldChar w:fldCharType="end"/>
                </w:r>
              </w:sdtContent>
            </w:sdt>
            <w:r w:rsidRPr="00DE10DF">
              <w:rPr>
                <w:rStyle w:val="TituloImagenCar"/>
              </w:rPr>
              <w:t>.</w:t>
            </w:r>
          </w:p>
        </w:tc>
      </w:tr>
    </w:tbl>
    <w:p w14:paraId="74A1B1CE" w14:textId="77777777" w:rsidR="00DE10DF" w:rsidRDefault="00DE10DF" w:rsidP="00DE10DF"/>
    <w:p w14:paraId="7A2F2E95" w14:textId="4F44B764" w:rsidR="00E43E30" w:rsidRPr="00E43E30" w:rsidRDefault="00E43E30" w:rsidP="00E43E30">
      <w:pPr>
        <w:spacing w:after="0" w:line="240" w:lineRule="auto"/>
      </w:pPr>
      <w:r w:rsidRPr="00E43E30">
        <w:t>El ejemplo anterior es para dos dimensiones</w:t>
      </w:r>
      <w:r w:rsidR="00780CEA" w:rsidRPr="00E43E30">
        <w:t>,</w:t>
      </w:r>
      <w:r w:rsidRPr="00E43E30">
        <w:t xml:space="preserve"> se puede hacer fácilmente una analogía con una esfera que va formando una malla a medida que va uniendo los puntos. Ambos problemas mencionados se mantienen para el caso de tres dimensiones.</w:t>
      </w:r>
    </w:p>
    <w:p w14:paraId="1A3C4781" w14:textId="5F8D9EBB" w:rsidR="0065645F" w:rsidRPr="00E43E30" w:rsidRDefault="0065645F" w:rsidP="00E43E30">
      <w:pPr>
        <w:spacing w:after="0" w:line="240" w:lineRule="auto"/>
      </w:pPr>
      <w:r>
        <w:t>Al no tener que realizar la triangulación de Delaunay, Ball Pivoting es más rápido que los algoritmos que se basan en Delaunay para generar la malla, pero presenta el problema de dejar huecos cuando la nube de puntos no es suficiente densa.</w:t>
      </w:r>
    </w:p>
    <w:p w14:paraId="2F91D3D3" w14:textId="77777777" w:rsidR="00E43E30" w:rsidRPr="00E43E30" w:rsidRDefault="00E43E30" w:rsidP="00E43E30"/>
    <w:p w14:paraId="0BCAA11C" w14:textId="0B99F389" w:rsidR="009F70A7" w:rsidRDefault="009F70A7" w:rsidP="009F70A7">
      <w:pPr>
        <w:pStyle w:val="Ttulo3"/>
      </w:pPr>
      <w:bookmarkStart w:id="266" w:name="_Toc432859534"/>
      <w:bookmarkStart w:id="267" w:name="_Toc432866756"/>
      <w:bookmarkStart w:id="268" w:name="_Toc432869121"/>
      <w:bookmarkStart w:id="269" w:name="_Toc432875546"/>
      <w:bookmarkStart w:id="270" w:name="_Toc432876475"/>
      <w:bookmarkStart w:id="271" w:name="_Toc433481789"/>
      <w:bookmarkStart w:id="272" w:name="_Toc434069882"/>
      <w:bookmarkStart w:id="273" w:name="_Toc445320338"/>
      <w:bookmarkStart w:id="274" w:name="_Toc429920283"/>
      <w:bookmarkStart w:id="275" w:name="_Toc429920755"/>
      <w:bookmarkStart w:id="276" w:name="_Toc429929222"/>
      <w:bookmarkStart w:id="277" w:name="_Toc430199766"/>
      <w:bookmarkStart w:id="278" w:name="_Toc432846466"/>
      <w:r>
        <w:t>Métodos de interpolación de superficies</w:t>
      </w:r>
      <w:bookmarkEnd w:id="266"/>
      <w:bookmarkEnd w:id="267"/>
      <w:bookmarkEnd w:id="268"/>
      <w:bookmarkEnd w:id="269"/>
      <w:bookmarkEnd w:id="270"/>
      <w:bookmarkEnd w:id="271"/>
      <w:bookmarkEnd w:id="272"/>
      <w:bookmarkEnd w:id="273"/>
    </w:p>
    <w:p w14:paraId="5A940BE6" w14:textId="77777777" w:rsidR="009F70A7" w:rsidRDefault="009F70A7" w:rsidP="009F70A7">
      <w:r>
        <w:t xml:space="preserve">Los métodos de interpolación de superficies utilizan funciones matemáticas específicas para interpolar las nubes de puntos. El resultado es una malla de triángulos obtenida de la función </w:t>
      </w:r>
      <w:r>
        <w:lastRenderedPageBreak/>
        <w:t xml:space="preserve">de interpolación. Comparado con otros algoritmos, el método de interpolación puede ser utilizado para reducir el ruido en la nube de puntos, lo que se conoce como suavizado o </w:t>
      </w:r>
      <w:r w:rsidRPr="00F9137B">
        <w:rPr>
          <w:i/>
        </w:rPr>
        <w:t>smooth</w:t>
      </w:r>
      <w:r>
        <w:t xml:space="preserve"> en inglés, o disminuir la densidad de la nube para resolver el problema de almacenamiento, conocido como </w:t>
      </w:r>
      <w:r w:rsidRPr="00ED5B14">
        <w:rPr>
          <w:i/>
        </w:rPr>
        <w:t>downsampling</w:t>
      </w:r>
      <w:r>
        <w:t xml:space="preserve">. </w:t>
      </w:r>
    </w:p>
    <w:p w14:paraId="5F0E26EA" w14:textId="78FE9B2D" w:rsidR="009F70A7" w:rsidRDefault="009F70A7" w:rsidP="009F70A7">
      <w:r>
        <w:t>Algunas funciones conocidas:</w:t>
      </w:r>
    </w:p>
    <w:p w14:paraId="1614C33B" w14:textId="38A44D6D" w:rsidR="009F70A7" w:rsidRPr="006E4A83" w:rsidRDefault="009F70A7" w:rsidP="00AB5587">
      <w:pPr>
        <w:pStyle w:val="Prrafodelista"/>
        <w:numPr>
          <w:ilvl w:val="0"/>
          <w:numId w:val="34"/>
        </w:numPr>
        <w:rPr>
          <w:lang w:val="en-US"/>
        </w:rPr>
      </w:pPr>
      <w:r w:rsidRPr="006E4A83">
        <w:rPr>
          <w:lang w:val="en-US"/>
        </w:rPr>
        <w:t>Radial Basis Functions (RBF)</w:t>
      </w:r>
      <w:sdt>
        <w:sdtPr>
          <w:id w:val="290024554"/>
          <w:citation/>
        </w:sdtPr>
        <w:sdtContent>
          <w:r w:rsidR="00124281">
            <w:fldChar w:fldCharType="begin"/>
          </w:r>
          <w:r w:rsidR="00124281" w:rsidRPr="006E4A83">
            <w:rPr>
              <w:lang w:val="en-US"/>
            </w:rPr>
            <w:instrText xml:space="preserve"> CITATION MDB00 \l 14346 </w:instrText>
          </w:r>
          <w:r w:rsidR="00124281">
            <w:fldChar w:fldCharType="separate"/>
          </w:r>
          <w:r w:rsidR="00556A68">
            <w:rPr>
              <w:noProof/>
              <w:lang w:val="en-US"/>
            </w:rPr>
            <w:t xml:space="preserve"> </w:t>
          </w:r>
          <w:r w:rsidR="00556A68" w:rsidRPr="00556A68">
            <w:rPr>
              <w:noProof/>
              <w:lang w:val="en-US"/>
            </w:rPr>
            <w:t>[22]</w:t>
          </w:r>
          <w:r w:rsidR="00124281">
            <w:fldChar w:fldCharType="end"/>
          </w:r>
        </w:sdtContent>
      </w:sdt>
      <w:r w:rsidR="00656349" w:rsidRPr="006E4A83">
        <w:rPr>
          <w:lang w:val="en-US"/>
        </w:rPr>
        <w:t>.</w:t>
      </w:r>
    </w:p>
    <w:p w14:paraId="7555AC85" w14:textId="1DC41D66" w:rsidR="009F70A7" w:rsidRPr="006E4A83" w:rsidRDefault="00AB5587" w:rsidP="00AB5587">
      <w:pPr>
        <w:pStyle w:val="Prrafodelista"/>
        <w:numPr>
          <w:ilvl w:val="0"/>
          <w:numId w:val="34"/>
        </w:numPr>
        <w:rPr>
          <w:lang w:val="en-US"/>
        </w:rPr>
      </w:pPr>
      <w:r w:rsidRPr="006E4A83">
        <w:rPr>
          <w:lang w:val="en-US"/>
        </w:rPr>
        <w:t>Moving Least Square (MLS)</w:t>
      </w:r>
      <w:sdt>
        <w:sdtPr>
          <w:id w:val="-75446757"/>
          <w:citation/>
        </w:sdtPr>
        <w:sdtContent>
          <w:r w:rsidR="00124281">
            <w:fldChar w:fldCharType="begin"/>
          </w:r>
          <w:r w:rsidR="00124281" w:rsidRPr="006E4A83">
            <w:rPr>
              <w:lang w:val="en-US"/>
            </w:rPr>
            <w:instrText xml:space="preserve"> CITATION PLa81 \l 14346 </w:instrText>
          </w:r>
          <w:r w:rsidR="00124281">
            <w:fldChar w:fldCharType="separate"/>
          </w:r>
          <w:r w:rsidR="00556A68">
            <w:rPr>
              <w:noProof/>
              <w:lang w:val="en-US"/>
            </w:rPr>
            <w:t xml:space="preserve"> </w:t>
          </w:r>
          <w:r w:rsidR="00556A68" w:rsidRPr="00556A68">
            <w:rPr>
              <w:noProof/>
              <w:lang w:val="en-US"/>
            </w:rPr>
            <w:t>[23]</w:t>
          </w:r>
          <w:r w:rsidR="00124281">
            <w:fldChar w:fldCharType="end"/>
          </w:r>
        </w:sdtContent>
      </w:sdt>
      <w:r w:rsidR="00656349" w:rsidRPr="006E4A83">
        <w:rPr>
          <w:lang w:val="en-US"/>
        </w:rPr>
        <w:t>.</w:t>
      </w:r>
    </w:p>
    <w:p w14:paraId="46BC4666" w14:textId="33A67FE6" w:rsidR="00AB5587" w:rsidRDefault="00AB5587" w:rsidP="00AB5587">
      <w:pPr>
        <w:pStyle w:val="Prrafodelista"/>
        <w:numPr>
          <w:ilvl w:val="0"/>
          <w:numId w:val="34"/>
        </w:numPr>
        <w:rPr>
          <w:lang w:val="en-US"/>
        </w:rPr>
      </w:pPr>
      <w:r w:rsidRPr="00AB5587">
        <w:rPr>
          <w:lang w:val="en-US"/>
        </w:rPr>
        <w:t>Adaptive Moving Least Square (AMLS)</w:t>
      </w:r>
      <w:sdt>
        <w:sdtPr>
          <w:rPr>
            <w:lang w:val="en-US"/>
          </w:rPr>
          <w:id w:val="662516851"/>
          <w:citation/>
        </w:sdtPr>
        <w:sdtContent>
          <w:r w:rsidR="00124281">
            <w:rPr>
              <w:lang w:val="en-US"/>
            </w:rPr>
            <w:fldChar w:fldCharType="begin"/>
          </w:r>
          <w:r w:rsidR="00124281" w:rsidRPr="00124281">
            <w:rPr>
              <w:lang w:val="en-US"/>
            </w:rPr>
            <w:instrText xml:space="preserve"> CITATION Tam05 \l 14346 </w:instrText>
          </w:r>
          <w:r w:rsidR="00124281">
            <w:rPr>
              <w:lang w:val="en-US"/>
            </w:rPr>
            <w:fldChar w:fldCharType="separate"/>
          </w:r>
          <w:r w:rsidR="00556A68">
            <w:rPr>
              <w:noProof/>
              <w:lang w:val="en-US"/>
            </w:rPr>
            <w:t xml:space="preserve"> </w:t>
          </w:r>
          <w:r w:rsidR="00556A68" w:rsidRPr="00556A68">
            <w:rPr>
              <w:noProof/>
              <w:lang w:val="en-US"/>
            </w:rPr>
            <w:t>[24]</w:t>
          </w:r>
          <w:r w:rsidR="00124281">
            <w:rPr>
              <w:lang w:val="en-US"/>
            </w:rPr>
            <w:fldChar w:fldCharType="end"/>
          </w:r>
        </w:sdtContent>
      </w:sdt>
      <w:r w:rsidR="00656349">
        <w:rPr>
          <w:lang w:val="en-US"/>
        </w:rPr>
        <w:t>.</w:t>
      </w:r>
    </w:p>
    <w:p w14:paraId="5C1EF364" w14:textId="31A704A8" w:rsidR="00692428" w:rsidRPr="002E573C" w:rsidRDefault="00692428" w:rsidP="002E573C">
      <w:pPr>
        <w:rPr>
          <w:lang w:val="en-US"/>
        </w:rPr>
      </w:pPr>
    </w:p>
    <w:p w14:paraId="2CC8178B" w14:textId="11984E4E" w:rsidR="00692428" w:rsidRPr="00E43E30" w:rsidRDefault="00E02A1F" w:rsidP="00692428">
      <w:pPr>
        <w:pStyle w:val="Ttulo3"/>
      </w:pPr>
      <w:bookmarkStart w:id="279" w:name="_Toc445320339"/>
      <w:r>
        <w:t>Comparación</w:t>
      </w:r>
      <w:r w:rsidR="00692428">
        <w:t xml:space="preserve"> de algoritmos</w:t>
      </w:r>
      <w:bookmarkEnd w:id="279"/>
    </w:p>
    <w:p w14:paraId="133BFC4D" w14:textId="77777777" w:rsidR="00692428" w:rsidRDefault="00692428" w:rsidP="00692428"/>
    <w:tbl>
      <w:tblPr>
        <w:tblStyle w:val="Tablanormal21"/>
        <w:tblW w:w="0" w:type="auto"/>
        <w:tblLook w:val="04A0" w:firstRow="1" w:lastRow="0" w:firstColumn="1" w:lastColumn="0" w:noHBand="0" w:noVBand="1"/>
      </w:tblPr>
      <w:tblGrid>
        <w:gridCol w:w="8494"/>
      </w:tblGrid>
      <w:tr w:rsidR="00692428" w14:paraId="19A81713" w14:textId="77777777" w:rsidTr="00692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50FC53DB" w14:textId="77777777" w:rsidR="00692428" w:rsidRDefault="00692428" w:rsidP="00692428">
            <w:pPr>
              <w:keepNext/>
              <w:spacing w:before="120" w:after="120"/>
              <w:jc w:val="center"/>
              <w:rPr>
                <w:b w:val="0"/>
                <w:bCs w:val="0"/>
              </w:rPr>
            </w:pPr>
            <w:r>
              <w:rPr>
                <w:iCs/>
                <w:noProof/>
                <w:lang w:val="es-ES" w:eastAsia="es-ES"/>
              </w:rPr>
              <w:drawing>
                <wp:inline distT="0" distB="0" distL="0" distR="0" wp14:anchorId="214F7BB4" wp14:editId="01496E3A">
                  <wp:extent cx="3549650" cy="2656840"/>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49650" cy="2656840"/>
                          </a:xfrm>
                          <a:prstGeom prst="rect">
                            <a:avLst/>
                          </a:prstGeom>
                          <a:noFill/>
                          <a:ln w="9525">
                            <a:noFill/>
                            <a:miter lim="800000"/>
                            <a:headEnd/>
                            <a:tailEnd/>
                          </a:ln>
                        </pic:spPr>
                      </pic:pic>
                    </a:graphicData>
                  </a:graphic>
                </wp:inline>
              </w:drawing>
            </w:r>
          </w:p>
          <w:p w14:paraId="742A666B" w14:textId="471B34F2" w:rsidR="00692428" w:rsidRDefault="00692428" w:rsidP="00692428">
            <w:pPr>
              <w:pStyle w:val="Descripcin"/>
              <w:jc w:val="center"/>
            </w:pPr>
            <w:r>
              <w:t xml:space="preserve">Imagen </w:t>
            </w:r>
            <w:r w:rsidR="00CA3206">
              <w:fldChar w:fldCharType="begin"/>
            </w:r>
            <w:r w:rsidR="00CA3206">
              <w:instrText xml:space="preserve"> STYLEREF 1 \s </w:instrText>
            </w:r>
            <w:r w:rsidR="00CA3206">
              <w:fldChar w:fldCharType="separate"/>
            </w:r>
            <w:r w:rsidR="00CA3206">
              <w:rPr>
                <w:noProof/>
              </w:rPr>
              <w:t>3</w:t>
            </w:r>
            <w:r w:rsidR="00CA3206">
              <w:rPr>
                <w:noProof/>
              </w:rPr>
              <w:fldChar w:fldCharType="end"/>
            </w:r>
            <w:r>
              <w:noBreakHyphen/>
            </w:r>
            <w:r w:rsidR="00CA3206">
              <w:fldChar w:fldCharType="begin"/>
            </w:r>
            <w:r w:rsidR="00CA3206">
              <w:instrText xml:space="preserve"> SEQ Imagen \* ARABIC \s 1 </w:instrText>
            </w:r>
            <w:r w:rsidR="00CA3206">
              <w:fldChar w:fldCharType="separate"/>
            </w:r>
            <w:r w:rsidR="00CA3206">
              <w:rPr>
                <w:noProof/>
              </w:rPr>
              <w:t>15</w:t>
            </w:r>
            <w:r w:rsidR="00CA3206">
              <w:rPr>
                <w:noProof/>
              </w:rPr>
              <w:fldChar w:fldCharType="end"/>
            </w:r>
            <w:r>
              <w:t xml:space="preserve"> </w:t>
            </w:r>
            <w:r w:rsidRPr="00692428">
              <w:rPr>
                <w:rStyle w:val="TituloImagenCar"/>
              </w:rPr>
              <w:t>Grafico comparativo de algoritmos de generación de superficies</w:t>
            </w:r>
            <w:r w:rsidRPr="00C0218C">
              <w:rPr>
                <w:rStyle w:val="TituloImagenCar"/>
              </w:rPr>
              <w:t xml:space="preserve"> </w:t>
            </w:r>
            <w:sdt>
              <w:sdtPr>
                <w:rPr>
                  <w:rStyle w:val="TituloImagenCar"/>
                  <w:i w:val="0"/>
                </w:rPr>
                <w:id w:val="1518656644"/>
                <w:citation/>
              </w:sdtPr>
              <w:sdtContent>
                <w:r w:rsidR="00C0218C" w:rsidRPr="00C0218C">
                  <w:rPr>
                    <w:rStyle w:val="TituloImagenCar"/>
                    <w:i w:val="0"/>
                  </w:rPr>
                  <w:fldChar w:fldCharType="begin"/>
                </w:r>
                <w:r w:rsidR="00C0218C" w:rsidRPr="00C0218C">
                  <w:rPr>
                    <w:rStyle w:val="TituloImagenCar"/>
                    <w:i w:val="0"/>
                  </w:rPr>
                  <w:instrText xml:space="preserve"> CITATION Ren13 \l 14346 </w:instrText>
                </w:r>
                <w:r w:rsidR="00C0218C" w:rsidRPr="00C0218C">
                  <w:rPr>
                    <w:rStyle w:val="TituloImagenCar"/>
                    <w:i w:val="0"/>
                  </w:rPr>
                  <w:fldChar w:fldCharType="separate"/>
                </w:r>
                <w:r w:rsidR="00556A68" w:rsidRPr="00556A68">
                  <w:rPr>
                    <w:noProof/>
                    <w:color w:val="808080" w:themeColor="background1" w:themeShade="80"/>
                    <w:sz w:val="20"/>
                  </w:rPr>
                  <w:t>[19]</w:t>
                </w:r>
                <w:r w:rsidR="00C0218C" w:rsidRPr="00C0218C">
                  <w:rPr>
                    <w:rStyle w:val="TituloImagenCar"/>
                    <w:i w:val="0"/>
                  </w:rPr>
                  <w:fldChar w:fldCharType="end"/>
                </w:r>
              </w:sdtContent>
            </w:sdt>
            <w:r w:rsidR="00C0218C">
              <w:t>.</w:t>
            </w:r>
          </w:p>
        </w:tc>
      </w:tr>
    </w:tbl>
    <w:p w14:paraId="608A05A6" w14:textId="77777777" w:rsidR="00692428" w:rsidRDefault="00692428" w:rsidP="00692428"/>
    <w:p w14:paraId="7D048674" w14:textId="03748220" w:rsidR="00692428" w:rsidRPr="00692428" w:rsidRDefault="00692428" w:rsidP="00692428">
      <w:pPr>
        <w:rPr>
          <w:lang w:val="es-ES_tradnl"/>
        </w:rPr>
      </w:pPr>
      <w:r w:rsidRPr="00692428">
        <w:rPr>
          <w:lang w:val="es-ES_tradnl"/>
        </w:rPr>
        <w:t xml:space="preserve">En el grafico superior se puede ver </w:t>
      </w:r>
      <w:r w:rsidR="00D7103F">
        <w:rPr>
          <w:lang w:val="es-ES_tradnl"/>
        </w:rPr>
        <w:t xml:space="preserve">el tiempo que demoran los diferentes algoritmos en reconstruir una superficie, dependiendo del </w:t>
      </w:r>
      <w:r w:rsidR="00E02A1F">
        <w:rPr>
          <w:lang w:val="es-ES_tradnl"/>
        </w:rPr>
        <w:t>número</w:t>
      </w:r>
      <w:r w:rsidR="00D7103F">
        <w:rPr>
          <w:lang w:val="es-ES_tradnl"/>
        </w:rPr>
        <w:t xml:space="preserve"> de puntos que contenga la nube. Se observa que la relación entre estos datos es directamente proporcional. Los métodos basados en Delaunay o </w:t>
      </w:r>
      <w:r w:rsidR="00D7103F" w:rsidRPr="00D7103F">
        <w:rPr>
          <w:lang w:val="es-ES_tradnl"/>
        </w:rPr>
        <w:t>Voronoi</w:t>
      </w:r>
      <w:r w:rsidR="00D7103F">
        <w:rPr>
          <w:lang w:val="es-ES_tradnl"/>
        </w:rPr>
        <w:t xml:space="preserve"> como </w:t>
      </w:r>
      <w:r w:rsidR="00D7103F" w:rsidRPr="00D7103F">
        <w:rPr>
          <w:i/>
          <w:lang w:val="es-ES_tradnl"/>
        </w:rPr>
        <w:t>Alpha Shape</w:t>
      </w:r>
      <w:r w:rsidR="00D7103F">
        <w:rPr>
          <w:lang w:val="es-ES_tradnl"/>
        </w:rPr>
        <w:t xml:space="preserve">, </w:t>
      </w:r>
      <w:r w:rsidR="00D7103F" w:rsidRPr="00D7103F">
        <w:rPr>
          <w:i/>
          <w:lang w:val="es-ES_tradnl"/>
        </w:rPr>
        <w:t>Powercrust</w:t>
      </w:r>
      <w:r w:rsidR="00D7103F">
        <w:rPr>
          <w:lang w:val="es-ES_tradnl"/>
        </w:rPr>
        <w:t xml:space="preserve"> y </w:t>
      </w:r>
      <w:r w:rsidR="00D7103F" w:rsidRPr="00D7103F">
        <w:rPr>
          <w:i/>
          <w:lang w:val="es-ES_tradnl"/>
        </w:rPr>
        <w:t>Cocone</w:t>
      </w:r>
      <w:r w:rsidR="00D7103F">
        <w:rPr>
          <w:lang w:val="es-ES_tradnl"/>
        </w:rPr>
        <w:t xml:space="preserve">, son visiblemente </w:t>
      </w:r>
      <w:r w:rsidR="00E02A1F">
        <w:rPr>
          <w:lang w:val="es-ES_tradnl"/>
        </w:rPr>
        <w:t>más</w:t>
      </w:r>
      <w:r w:rsidR="00D7103F">
        <w:rPr>
          <w:lang w:val="es-ES_tradnl"/>
        </w:rPr>
        <w:t xml:space="preserve"> lentos dado que tienen mayor cantidad de cálculos</w:t>
      </w:r>
      <w:r w:rsidR="00C0218C">
        <w:rPr>
          <w:lang w:val="es-ES_tradnl"/>
        </w:rPr>
        <w:t xml:space="preserve"> por estar basados en las técnicas antes mencionadas</w:t>
      </w:r>
      <w:r w:rsidR="00D7103F">
        <w:rPr>
          <w:lang w:val="es-ES_tradnl"/>
        </w:rPr>
        <w:t>. Los métodos de interpolación en cambio</w:t>
      </w:r>
      <w:r w:rsidR="00C0218C">
        <w:rPr>
          <w:lang w:val="es-ES_tradnl"/>
        </w:rPr>
        <w:t>,</w:t>
      </w:r>
      <w:r w:rsidR="00D7103F">
        <w:rPr>
          <w:lang w:val="es-ES_tradnl"/>
        </w:rPr>
        <w:t xml:space="preserve"> </w:t>
      </w:r>
      <w:r w:rsidR="00C0218C">
        <w:rPr>
          <w:lang w:val="es-ES_tradnl"/>
        </w:rPr>
        <w:t>trabajan con</w:t>
      </w:r>
      <w:r w:rsidR="00D7103F">
        <w:rPr>
          <w:lang w:val="es-ES_tradnl"/>
        </w:rPr>
        <w:t xml:space="preserve"> matrices que aumentan</w:t>
      </w:r>
      <w:r w:rsidR="00C0218C">
        <w:rPr>
          <w:lang w:val="es-ES_tradnl"/>
        </w:rPr>
        <w:t xml:space="preserve"> de tamaño</w:t>
      </w:r>
      <w:r w:rsidR="00D7103F">
        <w:rPr>
          <w:lang w:val="es-ES_tradnl"/>
        </w:rPr>
        <w:t xml:space="preserve"> en la medida qu</w:t>
      </w:r>
      <w:r w:rsidR="00C0218C">
        <w:rPr>
          <w:lang w:val="es-ES_tradnl"/>
        </w:rPr>
        <w:t xml:space="preserve">e lo hace la cantidad de puntos, </w:t>
      </w:r>
      <w:r w:rsidR="00D7103F">
        <w:rPr>
          <w:lang w:val="es-ES_tradnl"/>
        </w:rPr>
        <w:t>ocupando mayor espacio en memoria</w:t>
      </w:r>
      <w:r w:rsidR="00C0218C">
        <w:rPr>
          <w:lang w:val="es-ES_tradnl"/>
        </w:rPr>
        <w:t xml:space="preserve"> y aumentando el tiempo de procesamiento</w:t>
      </w:r>
      <w:r w:rsidR="00D7103F">
        <w:rPr>
          <w:lang w:val="es-ES_tradnl"/>
        </w:rPr>
        <w:t xml:space="preserve">. Dado que Ball Pivoting no requiere de cálculos de Delaunay o Veroni, este algoritmo es </w:t>
      </w:r>
      <w:r w:rsidR="00E02A1F">
        <w:rPr>
          <w:lang w:val="es-ES_tradnl"/>
        </w:rPr>
        <w:t>más</w:t>
      </w:r>
      <w:r w:rsidR="00D7103F">
        <w:rPr>
          <w:lang w:val="es-ES_tradnl"/>
        </w:rPr>
        <w:t xml:space="preserve"> rápido que los otros</w:t>
      </w:r>
      <w:r w:rsidR="00D7103F" w:rsidRPr="00D7103F">
        <w:t xml:space="preserve"> </w:t>
      </w:r>
      <w:sdt>
        <w:sdtPr>
          <w:id w:val="330185433"/>
          <w:citation/>
        </w:sdtPr>
        <w:sdtContent>
          <w:r w:rsidR="00C0218C">
            <w:fldChar w:fldCharType="begin"/>
          </w:r>
          <w:r w:rsidR="00C0218C">
            <w:instrText xml:space="preserve"> CITATION Ren13 \l 14346 </w:instrText>
          </w:r>
          <w:r w:rsidR="00C0218C">
            <w:fldChar w:fldCharType="separate"/>
          </w:r>
          <w:r w:rsidR="00556A68" w:rsidRPr="00556A68">
            <w:rPr>
              <w:noProof/>
            </w:rPr>
            <w:t>[19]</w:t>
          </w:r>
          <w:r w:rsidR="00C0218C">
            <w:fldChar w:fldCharType="end"/>
          </w:r>
        </w:sdtContent>
      </w:sdt>
      <w:r w:rsidR="00D7103F">
        <w:t>.</w:t>
      </w:r>
    </w:p>
    <w:p w14:paraId="70EC9B32" w14:textId="63406E79" w:rsidR="00BD5D2F" w:rsidRPr="00692428" w:rsidRDefault="00BD5D2F" w:rsidP="00BD5D2F">
      <w:pPr>
        <w:rPr>
          <w:lang w:val="es-ES_tradnl"/>
        </w:rPr>
      </w:pPr>
    </w:p>
    <w:p w14:paraId="3285D15D" w14:textId="4E7CB9DA" w:rsidR="007010BB" w:rsidRDefault="007010BB" w:rsidP="007010BB">
      <w:pPr>
        <w:pStyle w:val="Ttulo3"/>
      </w:pPr>
      <w:bookmarkStart w:id="280" w:name="_Toc432866757"/>
      <w:bookmarkStart w:id="281" w:name="_Toc432869122"/>
      <w:bookmarkStart w:id="282" w:name="_Toc432875547"/>
      <w:bookmarkStart w:id="283" w:name="_Toc432876476"/>
      <w:bookmarkStart w:id="284" w:name="_Toc433481790"/>
      <w:bookmarkStart w:id="285" w:name="_Toc434069883"/>
      <w:bookmarkStart w:id="286" w:name="_Toc445320340"/>
      <w:r>
        <w:t>El problema con los algoritmos de reconstrucción de superficies</w:t>
      </w:r>
      <w:bookmarkEnd w:id="280"/>
      <w:bookmarkEnd w:id="281"/>
      <w:bookmarkEnd w:id="282"/>
      <w:bookmarkEnd w:id="283"/>
      <w:bookmarkEnd w:id="284"/>
      <w:bookmarkEnd w:id="285"/>
      <w:bookmarkEnd w:id="286"/>
    </w:p>
    <w:p w14:paraId="52BDA312" w14:textId="243D1DB1" w:rsidR="007010BB" w:rsidRDefault="007010BB" w:rsidP="007010BB">
      <w:r>
        <w:t xml:space="preserve">La elección de un algoritmo para reconstruir una superficie es un problema común en la computación gráfica. El método de la estimación de tangente puede fallar reconstruyendo </w:t>
      </w:r>
      <w:r w:rsidR="006F51BB">
        <w:lastRenderedPageBreak/>
        <w:t>superficies</w:t>
      </w:r>
      <w:r>
        <w:t xml:space="preserve"> cuando la nube de puntos tiene ruido</w:t>
      </w:r>
      <w:r w:rsidR="003F7F76" w:rsidRPr="003F7F76">
        <w:t xml:space="preserve"> </w:t>
      </w:r>
      <w:sdt>
        <w:sdtPr>
          <w:id w:val="1088822526"/>
          <w:citation/>
        </w:sdtPr>
        <w:sdtContent>
          <w:r w:rsidR="003F7F76">
            <w:fldChar w:fldCharType="begin"/>
          </w:r>
          <w:r w:rsidR="003F7F76">
            <w:instrText xml:space="preserve"> CITATION Ren13 \l 14346 </w:instrText>
          </w:r>
          <w:r w:rsidR="003F7F76">
            <w:fldChar w:fldCharType="separate"/>
          </w:r>
          <w:r w:rsidR="00556A68" w:rsidRPr="00556A68">
            <w:rPr>
              <w:noProof/>
            </w:rPr>
            <w:t>[19]</w:t>
          </w:r>
          <w:r w:rsidR="003F7F76">
            <w:fldChar w:fldCharType="end"/>
          </w:r>
        </w:sdtContent>
      </w:sdt>
      <w:r>
        <w:t>. En tiempo real, el ruido no se puede evitar dado que las medidas siempre contienen errores, por lo tanto</w:t>
      </w:r>
      <w:r w:rsidR="006F51BB">
        <w:t>,</w:t>
      </w:r>
      <w:r>
        <w:t xml:space="preserve"> este método </w:t>
      </w:r>
      <w:r w:rsidR="006F51BB">
        <w:t>estimará</w:t>
      </w:r>
      <w:r>
        <w:t xml:space="preserve"> mal el plano tangente.</w:t>
      </w:r>
    </w:p>
    <w:p w14:paraId="6E5F6268" w14:textId="66007BD2" w:rsidR="007010BB" w:rsidRDefault="007010BB" w:rsidP="007010BB">
      <w:r>
        <w:t>Los algoritmos basados en Delaunay como Alpha Shape</w:t>
      </w:r>
      <w:r w:rsidR="006F51BB">
        <w:t>,</w:t>
      </w:r>
      <w:r>
        <w:t xml:space="preserve"> vienen acompañados de garantías teóricas pero estas solamente se dan bajo ciertas condiciones, si estas condiciones no se cumplen el comportamiento es indeterminado</w:t>
      </w:r>
      <w:r w:rsidR="00607EB9" w:rsidRPr="00607EB9">
        <w:t xml:space="preserve"> </w:t>
      </w:r>
      <w:sdt>
        <w:sdtPr>
          <w:id w:val="-1326517789"/>
          <w:citation/>
        </w:sdtPr>
        <w:sdtContent>
          <w:r w:rsidR="00607EB9" w:rsidRPr="0098144B">
            <w:fldChar w:fldCharType="begin"/>
          </w:r>
          <w:r w:rsidR="00607EB9" w:rsidRPr="0098144B">
            <w:instrText xml:space="preserve"> CITATION Ren13 \l 14346 </w:instrText>
          </w:r>
          <w:r w:rsidR="00607EB9" w:rsidRPr="0098144B">
            <w:fldChar w:fldCharType="separate"/>
          </w:r>
          <w:r w:rsidR="00556A68" w:rsidRPr="00556A68">
            <w:rPr>
              <w:noProof/>
            </w:rPr>
            <w:t>[19]</w:t>
          </w:r>
          <w:r w:rsidR="00607EB9" w:rsidRPr="0098144B">
            <w:fldChar w:fldCharType="end"/>
          </w:r>
        </w:sdtContent>
      </w:sdt>
      <w:r>
        <w:t>. La densidad de la nube es una de estas condiciones</w:t>
      </w:r>
      <w:r w:rsidR="00607EB9">
        <w:t>, por</w:t>
      </w:r>
      <w:r>
        <w:t xml:space="preserve"> lo cual, garantizar una densidad alta en tiempo real es muy difícil.</w:t>
      </w:r>
    </w:p>
    <w:p w14:paraId="452D3231" w14:textId="1848E544" w:rsidR="00443E88" w:rsidRPr="001C0FD5" w:rsidRDefault="00443E88" w:rsidP="007010BB">
      <w:r>
        <w:t xml:space="preserve">El tiempo que </w:t>
      </w:r>
      <w:r w:rsidR="006C756B">
        <w:t>insume</w:t>
      </w:r>
      <w:r>
        <w:t xml:space="preserve"> generar la malla es otro factor a considerar, escanear en tiempo real siempre produce un gran número de puntos. El cálculo de la triangulación de </w:t>
      </w:r>
      <w:r w:rsidR="006F161F">
        <w:t>Delaunay para</w:t>
      </w:r>
      <w:r>
        <w:t xml:space="preserve"> estos casos puede ser muy costoso en tiempo</w:t>
      </w:r>
      <w:r w:rsidR="0098144B" w:rsidRPr="0098144B">
        <w:t xml:space="preserve"> </w:t>
      </w:r>
      <w:sdt>
        <w:sdtPr>
          <w:id w:val="-418101236"/>
          <w:citation/>
        </w:sdtPr>
        <w:sdtContent>
          <w:r w:rsidR="0098144B" w:rsidRPr="0098144B">
            <w:fldChar w:fldCharType="begin"/>
          </w:r>
          <w:r w:rsidR="0098144B" w:rsidRPr="0098144B">
            <w:instrText xml:space="preserve"> CITATION Ren13 \l 14346 </w:instrText>
          </w:r>
          <w:r w:rsidR="0098144B" w:rsidRPr="0098144B">
            <w:fldChar w:fldCharType="separate"/>
          </w:r>
          <w:r w:rsidR="00556A68" w:rsidRPr="00556A68">
            <w:rPr>
              <w:noProof/>
            </w:rPr>
            <w:t>[19]</w:t>
          </w:r>
          <w:r w:rsidR="0098144B" w:rsidRPr="0098144B">
            <w:fldChar w:fldCharType="end"/>
          </w:r>
        </w:sdtContent>
      </w:sdt>
      <w:r>
        <w:t>.</w:t>
      </w:r>
    </w:p>
    <w:p w14:paraId="7AB05469" w14:textId="77777777" w:rsidR="008D4957" w:rsidRPr="007010BB" w:rsidRDefault="008D4957" w:rsidP="002E573C"/>
    <w:p w14:paraId="17239E02" w14:textId="767DE31D" w:rsidR="009763A9" w:rsidRDefault="009763A9" w:rsidP="009763A9">
      <w:pPr>
        <w:pStyle w:val="Ttulo2"/>
      </w:pPr>
      <w:bookmarkStart w:id="287" w:name="_Toc432859535"/>
      <w:bookmarkStart w:id="288" w:name="_Toc432866758"/>
      <w:bookmarkStart w:id="289" w:name="_Toc432869123"/>
      <w:bookmarkStart w:id="290" w:name="_Toc432875548"/>
      <w:bookmarkStart w:id="291" w:name="_Toc432876477"/>
      <w:bookmarkStart w:id="292" w:name="_Toc433481791"/>
      <w:bookmarkStart w:id="293" w:name="_Toc434069884"/>
      <w:bookmarkStart w:id="294" w:name="_Toc445320341"/>
      <w:r>
        <w:t>Malla de Polígonos</w:t>
      </w:r>
      <w:bookmarkEnd w:id="274"/>
      <w:bookmarkEnd w:id="275"/>
      <w:bookmarkEnd w:id="276"/>
      <w:bookmarkEnd w:id="277"/>
      <w:bookmarkEnd w:id="278"/>
      <w:bookmarkEnd w:id="287"/>
      <w:bookmarkEnd w:id="288"/>
      <w:bookmarkEnd w:id="289"/>
      <w:bookmarkEnd w:id="290"/>
      <w:bookmarkEnd w:id="291"/>
      <w:bookmarkEnd w:id="292"/>
      <w:bookmarkEnd w:id="293"/>
      <w:bookmarkEnd w:id="294"/>
    </w:p>
    <w:p w14:paraId="4C716467" w14:textId="104D965F" w:rsidR="009763A9" w:rsidRDefault="009763A9" w:rsidP="009763A9">
      <w:r>
        <w:t>Una malla de polígonos consiste en un conjunto de vértices, un conjunto de aristas y un conjunto de caras.</w:t>
      </w:r>
      <w:r w:rsidR="0059280D">
        <w:t xml:space="preserve"> Los vértices se conectan entre sí por intermedio de aristas, formando polígonos que generalmente son triángulos o cuadriláteros, pero también pueden ser figuras geométricas planas con mayor número de lados</w:t>
      </w:r>
      <w:sdt>
        <w:sdtPr>
          <w:id w:val="-30346163"/>
          <w:citation/>
        </w:sdtPr>
        <w:sdtContent>
          <w:r w:rsidR="00604D1D">
            <w:fldChar w:fldCharType="begin"/>
          </w:r>
          <w:r w:rsidR="00604D1D" w:rsidRPr="0044505B">
            <w:rPr>
              <w:lang w:val="es-ES"/>
            </w:rPr>
            <w:instrText xml:space="preserve"> CITATION DrC15 \l 1033 </w:instrText>
          </w:r>
          <w:r w:rsidR="00604D1D">
            <w:fldChar w:fldCharType="separate"/>
          </w:r>
          <w:r w:rsidR="00556A68">
            <w:rPr>
              <w:noProof/>
              <w:lang w:val="es-ES"/>
            </w:rPr>
            <w:t xml:space="preserve"> </w:t>
          </w:r>
          <w:r w:rsidR="00556A68" w:rsidRPr="00556A68">
            <w:rPr>
              <w:noProof/>
              <w:lang w:val="es-ES"/>
            </w:rPr>
            <w:t>[25]</w:t>
          </w:r>
          <w:r w:rsidR="00604D1D">
            <w:fldChar w:fldCharType="end"/>
          </w:r>
        </w:sdtContent>
      </w:sdt>
      <w:r>
        <w:t>.</w:t>
      </w:r>
    </w:p>
    <w:p w14:paraId="3525ADAB" w14:textId="4135AB1B" w:rsidR="009763A9" w:rsidRDefault="009763A9" w:rsidP="009763A9">
      <w:r>
        <w:t>Los distintos tipos de archivos utilizados para almacenar una malla tienen que permitir obtener no solo los diferentes vértices</w:t>
      </w:r>
      <w:r w:rsidR="0025164C">
        <w:t>,</w:t>
      </w:r>
      <w:r>
        <w:t xml:space="preserve"> sino también la manera en la que ellos se interconectan para formar los polígonos de la malla. A una malla poligonal se le pueden aplicar operaciones como</w:t>
      </w:r>
      <w:r w:rsidR="0071407A">
        <w:t>:</w:t>
      </w:r>
      <w:r>
        <w:t xml:space="preserve"> </w:t>
      </w:r>
      <w:r w:rsidR="0059280D">
        <w:t>suavizad</w:t>
      </w:r>
      <w:r w:rsidR="0025164C">
        <w:t>o</w:t>
      </w:r>
      <w:r w:rsidR="0059280D">
        <w:t>s</w:t>
      </w:r>
      <w:r>
        <w:t>, simplificaciones</w:t>
      </w:r>
      <w:r w:rsidR="00DC7143">
        <w:t xml:space="preserve"> y</w:t>
      </w:r>
      <w:r>
        <w:t xml:space="preserve"> operaciones booleanas lógicas</w:t>
      </w:r>
      <w:sdt>
        <w:sdtPr>
          <w:id w:val="1567532122"/>
          <w:citation/>
        </w:sdtPr>
        <w:sdtContent>
          <w:r w:rsidR="002E4444">
            <w:fldChar w:fldCharType="begin"/>
          </w:r>
          <w:r w:rsidR="002E4444" w:rsidRPr="0044505B">
            <w:rPr>
              <w:lang w:val="es-ES"/>
            </w:rPr>
            <w:instrText xml:space="preserve"> CITATION Mes15 \l 1033 </w:instrText>
          </w:r>
          <w:r w:rsidR="002E4444">
            <w:fldChar w:fldCharType="separate"/>
          </w:r>
          <w:r w:rsidR="00556A68">
            <w:rPr>
              <w:noProof/>
              <w:lang w:val="es-ES"/>
            </w:rPr>
            <w:t xml:space="preserve"> </w:t>
          </w:r>
          <w:r w:rsidR="00556A68" w:rsidRPr="00556A68">
            <w:rPr>
              <w:noProof/>
              <w:lang w:val="es-ES"/>
            </w:rPr>
            <w:t>[26]</w:t>
          </w:r>
          <w:r w:rsidR="002E4444">
            <w:fldChar w:fldCharType="end"/>
          </w:r>
        </w:sdtContent>
      </w:sdt>
      <w:r>
        <w:t>.</w:t>
      </w:r>
    </w:p>
    <w:p w14:paraId="01844255" w14:textId="12BD2D20" w:rsidR="009763A9" w:rsidRDefault="0025164C" w:rsidP="009763A9">
      <w:r>
        <w:t xml:space="preserve">Los vértices </w:t>
      </w:r>
      <w:r w:rsidR="009763A9">
        <w:t xml:space="preserve">pueden estar </w:t>
      </w:r>
      <w:r w:rsidR="0011624F">
        <w:t>acompañados</w:t>
      </w:r>
      <w:r w:rsidR="009763A9">
        <w:t xml:space="preserve"> de otra información, como color, una normal y una coordenada de textura</w:t>
      </w:r>
      <w:sdt>
        <w:sdtPr>
          <w:id w:val="1854380390"/>
          <w:citation/>
        </w:sdtPr>
        <w:sdtContent>
          <w:r w:rsidR="002E4444">
            <w:fldChar w:fldCharType="begin"/>
          </w:r>
          <w:r w:rsidR="002E4444" w:rsidRPr="0044505B">
            <w:rPr>
              <w:lang w:val="es-ES"/>
            </w:rPr>
            <w:instrText xml:space="preserve"> CITATION Ltd97 \l 1033 </w:instrText>
          </w:r>
          <w:r w:rsidR="002E4444">
            <w:fldChar w:fldCharType="separate"/>
          </w:r>
          <w:r w:rsidR="00556A68">
            <w:rPr>
              <w:noProof/>
              <w:lang w:val="es-ES"/>
            </w:rPr>
            <w:t xml:space="preserve"> </w:t>
          </w:r>
          <w:r w:rsidR="00556A68" w:rsidRPr="00556A68">
            <w:rPr>
              <w:noProof/>
              <w:lang w:val="es-ES"/>
            </w:rPr>
            <w:t>[27]</w:t>
          </w:r>
          <w:r w:rsidR="002E4444">
            <w:fldChar w:fldCharType="end"/>
          </w:r>
        </w:sdtContent>
      </w:sdt>
      <w:r w:rsidR="009763A9">
        <w:t xml:space="preserve">. La mayoría del hardware para </w:t>
      </w:r>
      <w:r w:rsidR="00607196">
        <w:t>dibujado</w:t>
      </w:r>
      <w:r w:rsidR="009763A9">
        <w:t xml:space="preserve"> </w:t>
      </w:r>
      <w:r w:rsidR="00607196">
        <w:t>soporta</w:t>
      </w:r>
      <w:r>
        <w:t xml:space="preserve"> caras de tres o</w:t>
      </w:r>
      <w:r w:rsidR="009763A9">
        <w:t xml:space="preserve"> cuatro lados, con lo que los polígonos son representados por múltiples caras. Desde un punto de vista matemático</w:t>
      </w:r>
      <w:r>
        <w:t>,</w:t>
      </w:r>
      <w:r w:rsidR="009763A9">
        <w:t xml:space="preserve"> las mallas de polígonos son considerada</w:t>
      </w:r>
      <w:r>
        <w:t>s como grafos sin dirección</w:t>
      </w:r>
      <w:r w:rsidR="009763A9">
        <w:t>, con propiedades topológicas, de forma y geometría.</w:t>
      </w:r>
    </w:p>
    <w:p w14:paraId="678BC8E8" w14:textId="77777777" w:rsidR="00BD5D2F" w:rsidRDefault="00BD5D2F" w:rsidP="009763A9"/>
    <w:p w14:paraId="4A737A4C" w14:textId="3FF39CF5" w:rsidR="009763A9" w:rsidRPr="005809EC" w:rsidRDefault="005C5F99" w:rsidP="005C5F99">
      <w:pPr>
        <w:pStyle w:val="Ttulo3"/>
      </w:pPr>
      <w:bookmarkStart w:id="295" w:name="_Toc432846467"/>
      <w:bookmarkStart w:id="296" w:name="_Toc432859536"/>
      <w:bookmarkStart w:id="297" w:name="_Toc432866759"/>
      <w:bookmarkStart w:id="298" w:name="_Toc432869124"/>
      <w:bookmarkStart w:id="299" w:name="_Toc432875549"/>
      <w:bookmarkStart w:id="300" w:name="_Toc432876478"/>
      <w:bookmarkStart w:id="301" w:name="_Toc433481792"/>
      <w:bookmarkStart w:id="302" w:name="_Toc434069885"/>
      <w:bookmarkStart w:id="303" w:name="_Toc445320342"/>
      <w:r>
        <w:t>Estructura de los datos</w:t>
      </w:r>
      <w:bookmarkEnd w:id="295"/>
      <w:bookmarkEnd w:id="296"/>
      <w:bookmarkEnd w:id="297"/>
      <w:bookmarkEnd w:id="298"/>
      <w:bookmarkEnd w:id="299"/>
      <w:bookmarkEnd w:id="300"/>
      <w:bookmarkEnd w:id="301"/>
      <w:bookmarkEnd w:id="302"/>
      <w:bookmarkEnd w:id="303"/>
    </w:p>
    <w:p w14:paraId="46BA0BD4" w14:textId="581C9D5E" w:rsidR="009763A9" w:rsidRDefault="009763A9" w:rsidP="009763A9">
      <w:r>
        <w:t xml:space="preserve">Las mallas de polígonos pueden estar representadas de diferentes maneras, usando </w:t>
      </w:r>
      <w:r w:rsidR="00334AB4">
        <w:t>diversos</w:t>
      </w:r>
      <w:r>
        <w:t xml:space="preserve"> métodos para almacenar los vértices, aristas y caras. Algunas de las formas son las siguientes:</w:t>
      </w:r>
    </w:p>
    <w:p w14:paraId="4D705772" w14:textId="4B1885C0" w:rsidR="009763A9" w:rsidRDefault="005C5F99" w:rsidP="009763A9">
      <w:pPr>
        <w:pStyle w:val="Prrafodelista"/>
        <w:numPr>
          <w:ilvl w:val="0"/>
          <w:numId w:val="5"/>
        </w:numPr>
      </w:pPr>
      <w:r>
        <w:rPr>
          <w:b/>
        </w:rPr>
        <w:t>Vértices compartidos</w:t>
      </w:r>
      <w:r w:rsidR="009763A9">
        <w:t xml:space="preserve">: </w:t>
      </w:r>
      <w:r>
        <w:t xml:space="preserve">Esta estructura consiste en un </w:t>
      </w:r>
      <w:r w:rsidR="005F3D5B">
        <w:t>arreglo</w:t>
      </w:r>
      <w:r>
        <w:t xml:space="preserve"> de vértices y un </w:t>
      </w:r>
      <w:r w:rsidR="005F3D5B">
        <w:t>arreglo de polígonos con referencias a los vértices</w:t>
      </w:r>
      <w:r>
        <w:t xml:space="preserve">. </w:t>
      </w:r>
      <w:r w:rsidR="005F3D5B">
        <w:t>Permite encontrar los vértices de una cara en orden uno</w:t>
      </w:r>
      <w:sdt>
        <w:sdtPr>
          <w:id w:val="1958215801"/>
          <w:citation/>
        </w:sdtPr>
        <w:sdtContent>
          <w:r w:rsidR="0041344C">
            <w:fldChar w:fldCharType="begin"/>
          </w:r>
          <w:r w:rsidR="0041344C">
            <w:instrText xml:space="preserve"> CITATION Mir15 \l 14346 </w:instrText>
          </w:r>
          <w:r w:rsidR="0041344C">
            <w:fldChar w:fldCharType="separate"/>
          </w:r>
          <w:r w:rsidR="00556A68">
            <w:rPr>
              <w:noProof/>
            </w:rPr>
            <w:t xml:space="preserve"> </w:t>
          </w:r>
          <w:r w:rsidR="00556A68" w:rsidRPr="00556A68">
            <w:rPr>
              <w:noProof/>
            </w:rPr>
            <w:t>[28]</w:t>
          </w:r>
          <w:r w:rsidR="0041344C">
            <w:fldChar w:fldCharType="end"/>
          </w:r>
        </w:sdtContent>
      </w:sdt>
      <w:r w:rsidR="005F3D5B">
        <w:t>.</w:t>
      </w:r>
    </w:p>
    <w:p w14:paraId="69D78C59" w14:textId="77777777" w:rsidR="0071407A" w:rsidRDefault="0071407A" w:rsidP="0071407A"/>
    <w:tbl>
      <w:tblPr>
        <w:tblStyle w:val="Tablanormal21"/>
        <w:tblW w:w="0" w:type="auto"/>
        <w:tblLook w:val="04A0" w:firstRow="1" w:lastRow="0" w:firstColumn="1" w:lastColumn="0" w:noHBand="0" w:noVBand="1"/>
      </w:tblPr>
      <w:tblGrid>
        <w:gridCol w:w="8494"/>
      </w:tblGrid>
      <w:tr w:rsidR="0071407A" w14:paraId="7EEECAA0" w14:textId="77777777" w:rsidTr="0041344C">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8494" w:type="dxa"/>
          </w:tcPr>
          <w:p w14:paraId="29E0512A" w14:textId="77777777" w:rsidR="0071407A" w:rsidRPr="0071407A" w:rsidRDefault="0071407A" w:rsidP="0071407A">
            <w:pPr>
              <w:rPr>
                <w:sz w:val="16"/>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4"/>
              <w:gridCol w:w="4134"/>
            </w:tblGrid>
            <w:tr w:rsidR="0071407A" w14:paraId="1A7CF8AE" w14:textId="77777777" w:rsidTr="0041344C">
              <w:trPr>
                <w:cantSplit/>
                <w:jc w:val="center"/>
              </w:trPr>
              <w:tc>
                <w:tcPr>
                  <w:tcW w:w="4134" w:type="dxa"/>
                </w:tcPr>
                <w:tbl>
                  <w:tblPr>
                    <w:tblW w:w="0" w:type="auto"/>
                    <w:jc w:val="center"/>
                    <w:tblCellMar>
                      <w:top w:w="15" w:type="dxa"/>
                      <w:left w:w="15" w:type="dxa"/>
                      <w:bottom w:w="15" w:type="dxa"/>
                      <w:right w:w="15" w:type="dxa"/>
                    </w:tblCellMar>
                    <w:tblLook w:val="04A0" w:firstRow="1" w:lastRow="0" w:firstColumn="1" w:lastColumn="0" w:noHBand="0" w:noVBand="1"/>
                  </w:tblPr>
                  <w:tblGrid>
                    <w:gridCol w:w="816"/>
                    <w:gridCol w:w="694"/>
                  </w:tblGrid>
                  <w:tr w:rsidR="0071407A" w:rsidRPr="0071407A" w14:paraId="2850DA96" w14:textId="77777777" w:rsidTr="0041344C">
                    <w:trPr>
                      <w:cantSplit/>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4A73E25" w14:textId="77777777" w:rsidR="0071407A" w:rsidRPr="0071407A" w:rsidRDefault="0071407A" w:rsidP="0071407A">
                        <w:pPr>
                          <w:spacing w:after="0" w:line="240" w:lineRule="auto"/>
                          <w:jc w:val="center"/>
                          <w:rPr>
                            <w:rFonts w:eastAsia="Times New Roman" w:cs="Times New Roman"/>
                            <w:sz w:val="18"/>
                            <w:szCs w:val="24"/>
                            <w:lang w:eastAsia="es-UY"/>
                          </w:rPr>
                        </w:pPr>
                        <w:r w:rsidRPr="0071407A">
                          <w:rPr>
                            <w:rFonts w:eastAsia="Times New Roman" w:cs="Arial"/>
                            <w:b/>
                            <w:bCs/>
                            <w:color w:val="000000"/>
                            <w:sz w:val="18"/>
                            <w:lang w:eastAsia="es-UY"/>
                          </w:rPr>
                          <w:t>Vértices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07C657" w14:textId="77777777" w:rsidR="0071407A" w:rsidRPr="0071407A" w:rsidRDefault="0071407A" w:rsidP="0071407A">
                        <w:pPr>
                          <w:spacing w:after="0" w:line="240" w:lineRule="auto"/>
                          <w:jc w:val="center"/>
                          <w:rPr>
                            <w:rFonts w:eastAsia="Times New Roman" w:cs="Times New Roman"/>
                            <w:sz w:val="18"/>
                            <w:szCs w:val="24"/>
                            <w:lang w:eastAsia="es-UY"/>
                          </w:rPr>
                        </w:pPr>
                        <w:r w:rsidRPr="0071407A">
                          <w:rPr>
                            <w:rFonts w:eastAsia="Times New Roman" w:cs="Arial"/>
                            <w:b/>
                            <w:bCs/>
                            <w:color w:val="000000"/>
                            <w:sz w:val="18"/>
                            <w:lang w:eastAsia="es-UY"/>
                          </w:rPr>
                          <w:t>(X,Y,Z)</w:t>
                        </w:r>
                      </w:p>
                    </w:tc>
                  </w:tr>
                  <w:tr w:rsidR="0071407A" w:rsidRPr="0071407A" w14:paraId="4EB69B90" w14:textId="77777777" w:rsidTr="0041344C">
                    <w:trPr>
                      <w:cantSplit/>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0DE844F" w14:textId="77777777" w:rsidR="0071407A" w:rsidRPr="0071407A" w:rsidRDefault="0071407A" w:rsidP="0071407A">
                        <w:pPr>
                          <w:spacing w:after="0" w:line="240" w:lineRule="auto"/>
                          <w:jc w:val="center"/>
                          <w:rPr>
                            <w:rFonts w:eastAsia="Times New Roman" w:cs="Times New Roman"/>
                            <w:sz w:val="18"/>
                            <w:szCs w:val="24"/>
                            <w:lang w:eastAsia="es-UY"/>
                          </w:rPr>
                        </w:pPr>
                        <w:r w:rsidRPr="0071407A">
                          <w:rPr>
                            <w:rFonts w:eastAsia="Times New Roman" w:cs="Arial"/>
                            <w:color w:val="000000"/>
                            <w:sz w:val="18"/>
                            <w:lang w:eastAsia="es-UY"/>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86A00B" w14:textId="77777777" w:rsidR="0071407A" w:rsidRPr="0071407A" w:rsidRDefault="0071407A" w:rsidP="0071407A">
                        <w:pPr>
                          <w:spacing w:after="0" w:line="240" w:lineRule="auto"/>
                          <w:jc w:val="center"/>
                          <w:rPr>
                            <w:rFonts w:eastAsia="Times New Roman" w:cs="Times New Roman"/>
                            <w:sz w:val="18"/>
                            <w:szCs w:val="24"/>
                            <w:lang w:eastAsia="es-UY"/>
                          </w:rPr>
                        </w:pPr>
                        <w:r w:rsidRPr="0071407A">
                          <w:rPr>
                            <w:rFonts w:eastAsia="Times New Roman" w:cs="Arial"/>
                            <w:color w:val="000000"/>
                            <w:sz w:val="18"/>
                            <w:lang w:eastAsia="es-UY"/>
                          </w:rPr>
                          <w:t>(0,0,0)</w:t>
                        </w:r>
                      </w:p>
                    </w:tc>
                  </w:tr>
                  <w:tr w:rsidR="0071407A" w:rsidRPr="0071407A" w14:paraId="1601AF3A" w14:textId="77777777" w:rsidTr="0041344C">
                    <w:trPr>
                      <w:cantSplit/>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E7ACDC9" w14:textId="77777777" w:rsidR="0071407A" w:rsidRPr="0071407A" w:rsidRDefault="0071407A" w:rsidP="0071407A">
                        <w:pPr>
                          <w:spacing w:after="0" w:line="240" w:lineRule="auto"/>
                          <w:jc w:val="center"/>
                          <w:rPr>
                            <w:rFonts w:eastAsia="Times New Roman" w:cs="Times New Roman"/>
                            <w:sz w:val="18"/>
                            <w:szCs w:val="24"/>
                            <w:lang w:eastAsia="es-UY"/>
                          </w:rPr>
                        </w:pPr>
                        <w:r w:rsidRPr="0071407A">
                          <w:rPr>
                            <w:rFonts w:eastAsia="Times New Roman" w:cs="Arial"/>
                            <w:color w:val="000000"/>
                            <w:sz w:val="18"/>
                            <w:lang w:eastAsia="es-UY"/>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357621" w14:textId="77777777" w:rsidR="0071407A" w:rsidRPr="0071407A" w:rsidRDefault="0071407A" w:rsidP="0071407A">
                        <w:pPr>
                          <w:spacing w:after="0" w:line="240" w:lineRule="auto"/>
                          <w:jc w:val="center"/>
                          <w:rPr>
                            <w:rFonts w:eastAsia="Times New Roman" w:cs="Times New Roman"/>
                            <w:sz w:val="18"/>
                            <w:szCs w:val="24"/>
                            <w:lang w:eastAsia="es-UY"/>
                          </w:rPr>
                        </w:pPr>
                        <w:r w:rsidRPr="0071407A">
                          <w:rPr>
                            <w:rFonts w:eastAsia="Times New Roman" w:cs="Arial"/>
                            <w:color w:val="000000"/>
                            <w:sz w:val="18"/>
                            <w:lang w:eastAsia="es-UY"/>
                          </w:rPr>
                          <w:t>(0,0,1)</w:t>
                        </w:r>
                      </w:p>
                    </w:tc>
                  </w:tr>
                  <w:tr w:rsidR="0071407A" w:rsidRPr="0071407A" w14:paraId="6815BB56" w14:textId="77777777" w:rsidTr="0041344C">
                    <w:trPr>
                      <w:cantSplit/>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ABF260" w14:textId="77777777" w:rsidR="0071407A" w:rsidRPr="0071407A" w:rsidRDefault="0071407A" w:rsidP="0071407A">
                        <w:pPr>
                          <w:spacing w:after="0" w:line="240" w:lineRule="auto"/>
                          <w:jc w:val="center"/>
                          <w:rPr>
                            <w:rFonts w:eastAsia="Times New Roman" w:cs="Times New Roman"/>
                            <w:sz w:val="18"/>
                            <w:szCs w:val="24"/>
                            <w:lang w:eastAsia="es-UY"/>
                          </w:rPr>
                        </w:pPr>
                        <w:r w:rsidRPr="0071407A">
                          <w:rPr>
                            <w:rFonts w:eastAsia="Times New Roman" w:cs="Arial"/>
                            <w:color w:val="000000"/>
                            <w:sz w:val="18"/>
                            <w:lang w:eastAsia="es-UY"/>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7E3075" w14:textId="77777777" w:rsidR="0071407A" w:rsidRPr="0071407A" w:rsidRDefault="0071407A" w:rsidP="0071407A">
                        <w:pPr>
                          <w:spacing w:after="0" w:line="240" w:lineRule="auto"/>
                          <w:jc w:val="center"/>
                          <w:rPr>
                            <w:rFonts w:eastAsia="Times New Roman" w:cs="Times New Roman"/>
                            <w:sz w:val="18"/>
                            <w:szCs w:val="24"/>
                            <w:lang w:eastAsia="es-UY"/>
                          </w:rPr>
                        </w:pPr>
                        <w:r w:rsidRPr="0071407A">
                          <w:rPr>
                            <w:rFonts w:eastAsia="Times New Roman" w:cs="Arial"/>
                            <w:color w:val="000000"/>
                            <w:sz w:val="18"/>
                            <w:lang w:eastAsia="es-UY"/>
                          </w:rPr>
                          <w:t>(0,1,0)</w:t>
                        </w:r>
                      </w:p>
                    </w:tc>
                  </w:tr>
                  <w:tr w:rsidR="0071407A" w:rsidRPr="0071407A" w14:paraId="74F2E911" w14:textId="77777777" w:rsidTr="0041344C">
                    <w:trPr>
                      <w:cantSplit/>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4C0D358" w14:textId="77777777" w:rsidR="0071407A" w:rsidRPr="0071407A" w:rsidRDefault="0071407A" w:rsidP="0071407A">
                        <w:pPr>
                          <w:spacing w:after="0" w:line="240" w:lineRule="auto"/>
                          <w:jc w:val="center"/>
                          <w:rPr>
                            <w:rFonts w:eastAsia="Times New Roman" w:cs="Times New Roman"/>
                            <w:sz w:val="18"/>
                            <w:szCs w:val="24"/>
                            <w:lang w:eastAsia="es-UY"/>
                          </w:rPr>
                        </w:pPr>
                        <w:r w:rsidRPr="0071407A">
                          <w:rPr>
                            <w:rFonts w:eastAsia="Times New Roman" w:cs="Arial"/>
                            <w:color w:val="000000"/>
                            <w:sz w:val="18"/>
                            <w:lang w:eastAsia="es-UY"/>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78AF89" w14:textId="77777777" w:rsidR="0071407A" w:rsidRPr="0071407A" w:rsidRDefault="0071407A" w:rsidP="0071407A">
                        <w:pPr>
                          <w:spacing w:after="0" w:line="240" w:lineRule="auto"/>
                          <w:jc w:val="center"/>
                          <w:rPr>
                            <w:rFonts w:eastAsia="Times New Roman" w:cs="Times New Roman"/>
                            <w:sz w:val="18"/>
                            <w:szCs w:val="24"/>
                            <w:lang w:eastAsia="es-UY"/>
                          </w:rPr>
                        </w:pPr>
                        <w:r w:rsidRPr="0071407A">
                          <w:rPr>
                            <w:rFonts w:eastAsia="Times New Roman" w:cs="Arial"/>
                            <w:color w:val="000000"/>
                            <w:sz w:val="18"/>
                            <w:lang w:eastAsia="es-UY"/>
                          </w:rPr>
                          <w:t>(0,1,1)</w:t>
                        </w:r>
                      </w:p>
                    </w:tc>
                  </w:tr>
                  <w:tr w:rsidR="0071407A" w:rsidRPr="0071407A" w14:paraId="5EB1A36B" w14:textId="77777777" w:rsidTr="0041344C">
                    <w:trPr>
                      <w:cantSplit/>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E42A43" w14:textId="77777777" w:rsidR="0071407A" w:rsidRPr="0071407A" w:rsidRDefault="0071407A" w:rsidP="0071407A">
                        <w:pPr>
                          <w:spacing w:after="0" w:line="240" w:lineRule="auto"/>
                          <w:jc w:val="center"/>
                          <w:rPr>
                            <w:rFonts w:eastAsia="Times New Roman" w:cs="Times New Roman"/>
                            <w:sz w:val="18"/>
                            <w:szCs w:val="24"/>
                            <w:lang w:eastAsia="es-UY"/>
                          </w:rPr>
                        </w:pPr>
                        <w:r w:rsidRPr="0071407A">
                          <w:rPr>
                            <w:rFonts w:eastAsia="Times New Roman" w:cs="Arial"/>
                            <w:color w:val="000000"/>
                            <w:sz w:val="18"/>
                            <w:lang w:eastAsia="es-UY"/>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361432" w14:textId="77777777" w:rsidR="0071407A" w:rsidRPr="0071407A" w:rsidRDefault="0071407A" w:rsidP="0071407A">
                        <w:pPr>
                          <w:spacing w:after="0" w:line="240" w:lineRule="auto"/>
                          <w:jc w:val="center"/>
                          <w:rPr>
                            <w:rFonts w:eastAsia="Times New Roman" w:cs="Times New Roman"/>
                            <w:sz w:val="18"/>
                            <w:szCs w:val="24"/>
                            <w:lang w:eastAsia="es-UY"/>
                          </w:rPr>
                        </w:pPr>
                        <w:r w:rsidRPr="0071407A">
                          <w:rPr>
                            <w:rFonts w:eastAsia="Times New Roman" w:cs="Arial"/>
                            <w:color w:val="000000"/>
                            <w:sz w:val="18"/>
                            <w:lang w:eastAsia="es-UY"/>
                          </w:rPr>
                          <w:t>(1,0,0)</w:t>
                        </w:r>
                      </w:p>
                    </w:tc>
                  </w:tr>
                  <w:tr w:rsidR="0071407A" w:rsidRPr="0071407A" w14:paraId="58DC13B1" w14:textId="77777777" w:rsidTr="0041344C">
                    <w:trPr>
                      <w:cantSplit/>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D7373B" w14:textId="77777777" w:rsidR="0071407A" w:rsidRPr="0071407A" w:rsidRDefault="0071407A" w:rsidP="0071407A">
                        <w:pPr>
                          <w:spacing w:after="0" w:line="240" w:lineRule="auto"/>
                          <w:jc w:val="center"/>
                          <w:rPr>
                            <w:rFonts w:eastAsia="Times New Roman" w:cs="Times New Roman"/>
                            <w:sz w:val="18"/>
                            <w:szCs w:val="24"/>
                            <w:lang w:eastAsia="es-UY"/>
                          </w:rPr>
                        </w:pPr>
                        <w:r w:rsidRPr="0071407A">
                          <w:rPr>
                            <w:rFonts w:eastAsia="Times New Roman" w:cs="Arial"/>
                            <w:color w:val="000000"/>
                            <w:sz w:val="18"/>
                            <w:lang w:eastAsia="es-UY"/>
                          </w:rPr>
                          <w:t>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E6EB9D5" w14:textId="77777777" w:rsidR="0071407A" w:rsidRPr="0071407A" w:rsidRDefault="0071407A" w:rsidP="0071407A">
                        <w:pPr>
                          <w:spacing w:after="0" w:line="240" w:lineRule="auto"/>
                          <w:jc w:val="center"/>
                          <w:rPr>
                            <w:rFonts w:eastAsia="Times New Roman" w:cs="Times New Roman"/>
                            <w:sz w:val="18"/>
                            <w:szCs w:val="24"/>
                            <w:lang w:eastAsia="es-UY"/>
                          </w:rPr>
                        </w:pPr>
                        <w:r w:rsidRPr="0071407A">
                          <w:rPr>
                            <w:rFonts w:eastAsia="Times New Roman" w:cs="Arial"/>
                            <w:color w:val="000000"/>
                            <w:sz w:val="18"/>
                            <w:lang w:eastAsia="es-UY"/>
                          </w:rPr>
                          <w:t>(1,0,1)</w:t>
                        </w:r>
                      </w:p>
                    </w:tc>
                  </w:tr>
                  <w:tr w:rsidR="0071407A" w:rsidRPr="0071407A" w14:paraId="2B7763A3" w14:textId="77777777" w:rsidTr="0041344C">
                    <w:trPr>
                      <w:cantSplit/>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EC5C0C" w14:textId="77777777" w:rsidR="0071407A" w:rsidRPr="0071407A" w:rsidRDefault="0071407A" w:rsidP="0071407A">
                        <w:pPr>
                          <w:spacing w:after="0" w:line="240" w:lineRule="auto"/>
                          <w:jc w:val="center"/>
                          <w:rPr>
                            <w:rFonts w:eastAsia="Times New Roman" w:cs="Times New Roman"/>
                            <w:sz w:val="18"/>
                            <w:szCs w:val="24"/>
                            <w:lang w:eastAsia="es-UY"/>
                          </w:rPr>
                        </w:pPr>
                        <w:r w:rsidRPr="0071407A">
                          <w:rPr>
                            <w:rFonts w:eastAsia="Times New Roman" w:cs="Arial"/>
                            <w:color w:val="000000"/>
                            <w:sz w:val="18"/>
                            <w:lang w:eastAsia="es-UY"/>
                          </w:rPr>
                          <w:t>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93FDAB" w14:textId="77777777" w:rsidR="0071407A" w:rsidRPr="0071407A" w:rsidRDefault="0071407A" w:rsidP="0071407A">
                        <w:pPr>
                          <w:spacing w:after="0" w:line="240" w:lineRule="auto"/>
                          <w:jc w:val="center"/>
                          <w:rPr>
                            <w:rFonts w:eastAsia="Times New Roman" w:cs="Times New Roman"/>
                            <w:sz w:val="18"/>
                            <w:szCs w:val="24"/>
                            <w:lang w:eastAsia="es-UY"/>
                          </w:rPr>
                        </w:pPr>
                        <w:r w:rsidRPr="0071407A">
                          <w:rPr>
                            <w:rFonts w:eastAsia="Times New Roman" w:cs="Arial"/>
                            <w:color w:val="000000"/>
                            <w:sz w:val="18"/>
                            <w:lang w:eastAsia="es-UY"/>
                          </w:rPr>
                          <w:t>(1,1,1)</w:t>
                        </w:r>
                      </w:p>
                    </w:tc>
                  </w:tr>
                  <w:tr w:rsidR="0071407A" w:rsidRPr="0071407A" w14:paraId="2B432C3B" w14:textId="77777777" w:rsidTr="0041344C">
                    <w:trPr>
                      <w:cantSplit/>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3627E1" w14:textId="77777777" w:rsidR="0071407A" w:rsidRPr="0071407A" w:rsidRDefault="0071407A" w:rsidP="0071407A">
                        <w:pPr>
                          <w:spacing w:after="0" w:line="240" w:lineRule="auto"/>
                          <w:jc w:val="center"/>
                          <w:rPr>
                            <w:rFonts w:eastAsia="Times New Roman" w:cs="Times New Roman"/>
                            <w:sz w:val="18"/>
                            <w:szCs w:val="24"/>
                            <w:lang w:eastAsia="es-UY"/>
                          </w:rPr>
                        </w:pPr>
                        <w:r w:rsidRPr="0071407A">
                          <w:rPr>
                            <w:rFonts w:eastAsia="Times New Roman" w:cs="Arial"/>
                            <w:color w:val="000000"/>
                            <w:sz w:val="18"/>
                            <w:lang w:eastAsia="es-UY"/>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A4970A" w14:textId="77777777" w:rsidR="0071407A" w:rsidRPr="0071407A" w:rsidRDefault="0071407A" w:rsidP="0071407A">
                        <w:pPr>
                          <w:spacing w:after="0" w:line="240" w:lineRule="auto"/>
                          <w:jc w:val="center"/>
                          <w:rPr>
                            <w:rFonts w:eastAsia="Times New Roman" w:cs="Times New Roman"/>
                            <w:sz w:val="18"/>
                            <w:szCs w:val="24"/>
                            <w:lang w:eastAsia="es-UY"/>
                          </w:rPr>
                        </w:pPr>
                        <w:r w:rsidRPr="0071407A">
                          <w:rPr>
                            <w:rFonts w:eastAsia="Times New Roman" w:cs="Arial"/>
                            <w:color w:val="000000"/>
                            <w:sz w:val="18"/>
                            <w:lang w:eastAsia="es-UY"/>
                          </w:rPr>
                          <w:t>...</w:t>
                        </w:r>
                      </w:p>
                    </w:tc>
                  </w:tr>
                </w:tbl>
                <w:p w14:paraId="194D1BC1" w14:textId="37984A4B" w:rsidR="0071407A" w:rsidRDefault="0071407A" w:rsidP="0071407A">
                  <w:pPr>
                    <w:pStyle w:val="Descripcin"/>
                    <w:keepNext/>
                    <w:spacing w:before="120"/>
                    <w:jc w:val="center"/>
                  </w:pPr>
                  <w:r>
                    <w:t xml:space="preserve">Tabla </w:t>
                  </w:r>
                  <w:r w:rsidR="00CA3206">
                    <w:fldChar w:fldCharType="begin"/>
                  </w:r>
                  <w:r w:rsidR="00CA3206">
                    <w:instrText xml:space="preserve"> STYLEREF 1 \s </w:instrText>
                  </w:r>
                  <w:r w:rsidR="00CA3206">
                    <w:fldChar w:fldCharType="separate"/>
                  </w:r>
                  <w:r w:rsidR="00CA3206">
                    <w:rPr>
                      <w:noProof/>
                    </w:rPr>
                    <w:t>3</w:t>
                  </w:r>
                  <w:r w:rsidR="00CA3206">
                    <w:rPr>
                      <w:noProof/>
                    </w:rPr>
                    <w:fldChar w:fldCharType="end"/>
                  </w:r>
                  <w:r>
                    <w:noBreakHyphen/>
                  </w:r>
                  <w:r w:rsidR="00CA3206">
                    <w:fldChar w:fldCharType="begin"/>
                  </w:r>
                  <w:r w:rsidR="00CA3206">
                    <w:instrText xml:space="preserve"> SEQ Tabla \* ARABIC \s 1 </w:instrText>
                  </w:r>
                  <w:r w:rsidR="00CA3206">
                    <w:fldChar w:fldCharType="separate"/>
                  </w:r>
                  <w:r w:rsidR="00CA3206">
                    <w:rPr>
                      <w:noProof/>
                    </w:rPr>
                    <w:t>1</w:t>
                  </w:r>
                  <w:r w:rsidR="00CA3206">
                    <w:rPr>
                      <w:noProof/>
                    </w:rPr>
                    <w:fldChar w:fldCharType="end"/>
                  </w:r>
                  <w:r>
                    <w:t xml:space="preserve"> </w:t>
                  </w:r>
                  <w:r w:rsidRPr="0071407A">
                    <w:rPr>
                      <w:rStyle w:val="TituloImagenCar"/>
                      <w:b w:val="0"/>
                    </w:rPr>
                    <w:t>Arreglo de vértices.</w:t>
                  </w:r>
                </w:p>
              </w:tc>
              <w:tc>
                <w:tcPr>
                  <w:tcW w:w="4134" w:type="dxa"/>
                </w:tcPr>
                <w:tbl>
                  <w:tblPr>
                    <w:tblW w:w="0" w:type="auto"/>
                    <w:jc w:val="center"/>
                    <w:tblCellMar>
                      <w:top w:w="15" w:type="dxa"/>
                      <w:left w:w="15" w:type="dxa"/>
                      <w:bottom w:w="15" w:type="dxa"/>
                      <w:right w:w="15" w:type="dxa"/>
                    </w:tblCellMar>
                    <w:tblLook w:val="04A0" w:firstRow="1" w:lastRow="0" w:firstColumn="1" w:lastColumn="0" w:noHBand="0" w:noVBand="1"/>
                  </w:tblPr>
                  <w:tblGrid>
                    <w:gridCol w:w="816"/>
                    <w:gridCol w:w="1629"/>
                  </w:tblGrid>
                  <w:tr w:rsidR="0071407A" w:rsidRPr="0071407A" w14:paraId="1282AD52" w14:textId="77777777" w:rsidTr="001158A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D8E152" w14:textId="77777777" w:rsidR="0071407A" w:rsidRPr="0071407A" w:rsidRDefault="0071407A" w:rsidP="0071407A">
                        <w:pPr>
                          <w:spacing w:after="0" w:line="240" w:lineRule="auto"/>
                          <w:jc w:val="center"/>
                          <w:rPr>
                            <w:rFonts w:eastAsia="Times New Roman" w:cs="Times New Roman"/>
                            <w:sz w:val="18"/>
                            <w:szCs w:val="24"/>
                            <w:lang w:eastAsia="es-UY"/>
                          </w:rPr>
                        </w:pPr>
                        <w:r w:rsidRPr="0071407A">
                          <w:rPr>
                            <w:rFonts w:eastAsia="Times New Roman" w:cs="Arial"/>
                            <w:b/>
                            <w:bCs/>
                            <w:color w:val="000000"/>
                            <w:sz w:val="18"/>
                            <w:lang w:eastAsia="es-UY"/>
                          </w:rPr>
                          <w:t>Vértices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48D0E4" w14:textId="77777777" w:rsidR="0071407A" w:rsidRPr="0071407A" w:rsidRDefault="0071407A" w:rsidP="0071407A">
                        <w:pPr>
                          <w:spacing w:after="0" w:line="240" w:lineRule="auto"/>
                          <w:jc w:val="center"/>
                          <w:rPr>
                            <w:rFonts w:eastAsia="Times New Roman" w:cs="Times New Roman"/>
                            <w:sz w:val="18"/>
                            <w:szCs w:val="24"/>
                            <w:lang w:eastAsia="es-UY"/>
                          </w:rPr>
                        </w:pPr>
                        <w:r w:rsidRPr="0071407A">
                          <w:rPr>
                            <w:rFonts w:eastAsia="Times New Roman" w:cs="Arial"/>
                            <w:b/>
                            <w:bCs/>
                            <w:color w:val="000000"/>
                            <w:sz w:val="18"/>
                            <w:lang w:eastAsia="es-UY"/>
                          </w:rPr>
                          <w:t>Polígonos</w:t>
                        </w:r>
                      </w:p>
                    </w:tc>
                  </w:tr>
                  <w:tr w:rsidR="0071407A" w:rsidRPr="0071407A" w14:paraId="00E3CDA8" w14:textId="77777777" w:rsidTr="001158A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A3FEB3F" w14:textId="77777777" w:rsidR="0071407A" w:rsidRPr="0071407A" w:rsidRDefault="0071407A" w:rsidP="0071407A">
                        <w:pPr>
                          <w:spacing w:after="0" w:line="240" w:lineRule="auto"/>
                          <w:jc w:val="center"/>
                          <w:rPr>
                            <w:rFonts w:eastAsia="Times New Roman" w:cs="Times New Roman"/>
                            <w:sz w:val="18"/>
                            <w:szCs w:val="24"/>
                            <w:lang w:eastAsia="es-UY"/>
                          </w:rPr>
                        </w:pPr>
                        <w:r w:rsidRPr="0071407A">
                          <w:rPr>
                            <w:rFonts w:eastAsia="Times New Roman" w:cs="Arial"/>
                            <w:color w:val="000000"/>
                            <w:sz w:val="18"/>
                            <w:lang w:eastAsia="es-UY"/>
                          </w:rPr>
                          <w:t>1 4 3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1309C2A" w14:textId="77777777" w:rsidR="0071407A" w:rsidRPr="0071407A" w:rsidRDefault="0071407A" w:rsidP="0071407A">
                        <w:pPr>
                          <w:spacing w:after="0" w:line="240" w:lineRule="auto"/>
                          <w:jc w:val="center"/>
                          <w:rPr>
                            <w:rFonts w:eastAsia="Times New Roman" w:cs="Times New Roman"/>
                            <w:sz w:val="18"/>
                            <w:szCs w:val="24"/>
                            <w:lang w:eastAsia="es-UY"/>
                          </w:rPr>
                        </w:pPr>
                        <w:r w:rsidRPr="0071407A">
                          <w:rPr>
                            <w:rFonts w:eastAsia="Times New Roman" w:cs="Arial"/>
                            <w:color w:val="000000"/>
                            <w:sz w:val="18"/>
                            <w:lang w:eastAsia="es-UY"/>
                          </w:rPr>
                          <w:t>(0,0,0)(0,1,1)(0,1,0)</w:t>
                        </w:r>
                      </w:p>
                    </w:tc>
                  </w:tr>
                  <w:tr w:rsidR="0071407A" w:rsidRPr="0071407A" w14:paraId="41E07B3A" w14:textId="77777777" w:rsidTr="001158A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5543B4" w14:textId="77777777" w:rsidR="0071407A" w:rsidRPr="0071407A" w:rsidRDefault="0071407A" w:rsidP="0071407A">
                        <w:pPr>
                          <w:spacing w:after="0" w:line="240" w:lineRule="auto"/>
                          <w:jc w:val="center"/>
                          <w:rPr>
                            <w:rFonts w:eastAsia="Times New Roman" w:cs="Times New Roman"/>
                            <w:sz w:val="18"/>
                            <w:szCs w:val="24"/>
                            <w:lang w:eastAsia="es-UY"/>
                          </w:rPr>
                        </w:pPr>
                        <w:r w:rsidRPr="0071407A">
                          <w:rPr>
                            <w:rFonts w:eastAsia="Times New Roman" w:cs="Arial"/>
                            <w:color w:val="000000"/>
                            <w:sz w:val="18"/>
                            <w:lang w:eastAsia="es-UY"/>
                          </w:rPr>
                          <w:t>1 2 4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132788" w14:textId="77777777" w:rsidR="0071407A" w:rsidRPr="0071407A" w:rsidRDefault="0071407A" w:rsidP="0071407A">
                        <w:pPr>
                          <w:spacing w:after="0" w:line="240" w:lineRule="auto"/>
                          <w:jc w:val="center"/>
                          <w:rPr>
                            <w:rFonts w:eastAsia="Times New Roman" w:cs="Times New Roman"/>
                            <w:sz w:val="18"/>
                            <w:szCs w:val="24"/>
                            <w:lang w:eastAsia="es-UY"/>
                          </w:rPr>
                        </w:pPr>
                        <w:r w:rsidRPr="0071407A">
                          <w:rPr>
                            <w:rFonts w:eastAsia="Times New Roman" w:cs="Arial"/>
                            <w:color w:val="000000"/>
                            <w:sz w:val="18"/>
                            <w:lang w:eastAsia="es-UY"/>
                          </w:rPr>
                          <w:t>(0,0,0)(0,0,1)(0,1,1)</w:t>
                        </w:r>
                      </w:p>
                    </w:tc>
                  </w:tr>
                  <w:tr w:rsidR="0071407A" w:rsidRPr="0071407A" w14:paraId="44D52B9B" w14:textId="77777777" w:rsidTr="001158A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BE42C59" w14:textId="77777777" w:rsidR="0071407A" w:rsidRPr="0071407A" w:rsidRDefault="0071407A" w:rsidP="0071407A">
                        <w:pPr>
                          <w:spacing w:after="0" w:line="240" w:lineRule="auto"/>
                          <w:jc w:val="center"/>
                          <w:rPr>
                            <w:rFonts w:eastAsia="Times New Roman" w:cs="Times New Roman"/>
                            <w:sz w:val="18"/>
                            <w:szCs w:val="24"/>
                            <w:lang w:eastAsia="es-UY"/>
                          </w:rPr>
                        </w:pPr>
                        <w:r w:rsidRPr="0071407A">
                          <w:rPr>
                            <w:rFonts w:eastAsia="Times New Roman" w:cs="Arial"/>
                            <w:color w:val="000000"/>
                            <w:sz w:val="18"/>
                            <w:lang w:eastAsia="es-UY"/>
                          </w:rPr>
                          <w:t>2 7 4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B8628B9" w14:textId="77777777" w:rsidR="0071407A" w:rsidRPr="0071407A" w:rsidRDefault="0071407A" w:rsidP="0071407A">
                        <w:pPr>
                          <w:spacing w:after="0" w:line="240" w:lineRule="auto"/>
                          <w:jc w:val="center"/>
                          <w:rPr>
                            <w:rFonts w:eastAsia="Times New Roman" w:cs="Times New Roman"/>
                            <w:sz w:val="18"/>
                            <w:szCs w:val="24"/>
                            <w:lang w:eastAsia="es-UY"/>
                          </w:rPr>
                        </w:pPr>
                        <w:r w:rsidRPr="0071407A">
                          <w:rPr>
                            <w:rFonts w:eastAsia="Times New Roman" w:cs="Arial"/>
                            <w:color w:val="000000"/>
                            <w:sz w:val="18"/>
                            <w:lang w:eastAsia="es-UY"/>
                          </w:rPr>
                          <w:t>(0,0,1)(1,1,1)(0,1,1)</w:t>
                        </w:r>
                      </w:p>
                    </w:tc>
                  </w:tr>
                  <w:tr w:rsidR="0071407A" w:rsidRPr="0071407A" w14:paraId="5F3D5FA5" w14:textId="77777777" w:rsidTr="001158A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0F6B073" w14:textId="77777777" w:rsidR="0071407A" w:rsidRPr="0071407A" w:rsidRDefault="0071407A" w:rsidP="0071407A">
                        <w:pPr>
                          <w:spacing w:after="0" w:line="240" w:lineRule="auto"/>
                          <w:jc w:val="center"/>
                          <w:rPr>
                            <w:rFonts w:eastAsia="Times New Roman" w:cs="Times New Roman"/>
                            <w:sz w:val="18"/>
                            <w:szCs w:val="24"/>
                            <w:lang w:eastAsia="es-UY"/>
                          </w:rPr>
                        </w:pPr>
                        <w:r w:rsidRPr="0071407A">
                          <w:rPr>
                            <w:rFonts w:eastAsia="Times New Roman" w:cs="Arial"/>
                            <w:color w:val="000000"/>
                            <w:sz w:val="18"/>
                            <w:lang w:eastAsia="es-UY"/>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DC0F22" w14:textId="77777777" w:rsidR="0071407A" w:rsidRPr="0071407A" w:rsidRDefault="0071407A" w:rsidP="0071407A">
                        <w:pPr>
                          <w:spacing w:after="0" w:line="240" w:lineRule="auto"/>
                          <w:jc w:val="center"/>
                          <w:rPr>
                            <w:rFonts w:eastAsia="Times New Roman" w:cs="Times New Roman"/>
                            <w:sz w:val="18"/>
                            <w:szCs w:val="24"/>
                            <w:lang w:eastAsia="es-UY"/>
                          </w:rPr>
                        </w:pPr>
                        <w:r w:rsidRPr="0071407A">
                          <w:rPr>
                            <w:rFonts w:eastAsia="Times New Roman" w:cs="Arial"/>
                            <w:color w:val="000000"/>
                            <w:sz w:val="18"/>
                            <w:lang w:eastAsia="es-UY"/>
                          </w:rPr>
                          <w:t>...</w:t>
                        </w:r>
                      </w:p>
                    </w:tc>
                  </w:tr>
                </w:tbl>
                <w:p w14:paraId="3E2E8A50" w14:textId="16A1599A" w:rsidR="0071407A" w:rsidRDefault="0071407A" w:rsidP="0071407A">
                  <w:pPr>
                    <w:pStyle w:val="Descripcin"/>
                    <w:keepNext/>
                    <w:spacing w:before="120"/>
                    <w:jc w:val="center"/>
                  </w:pPr>
                  <w:r>
                    <w:t xml:space="preserve">Tabla </w:t>
                  </w:r>
                  <w:r w:rsidR="00CA3206">
                    <w:fldChar w:fldCharType="begin"/>
                  </w:r>
                  <w:r w:rsidR="00CA3206">
                    <w:instrText xml:space="preserve"> STYLEREF 1 \s </w:instrText>
                  </w:r>
                  <w:r w:rsidR="00CA3206">
                    <w:fldChar w:fldCharType="separate"/>
                  </w:r>
                  <w:r w:rsidR="00CA3206">
                    <w:rPr>
                      <w:noProof/>
                    </w:rPr>
                    <w:t>3</w:t>
                  </w:r>
                  <w:r w:rsidR="00CA3206">
                    <w:rPr>
                      <w:noProof/>
                    </w:rPr>
                    <w:fldChar w:fldCharType="end"/>
                  </w:r>
                  <w:r>
                    <w:noBreakHyphen/>
                  </w:r>
                  <w:r w:rsidR="00CA3206">
                    <w:fldChar w:fldCharType="begin"/>
                  </w:r>
                  <w:r w:rsidR="00CA3206">
                    <w:instrText xml:space="preserve"> SEQ Tabla \* ARABIC \s 1 </w:instrText>
                  </w:r>
                  <w:r w:rsidR="00CA3206">
                    <w:fldChar w:fldCharType="separate"/>
                  </w:r>
                  <w:r w:rsidR="00CA3206">
                    <w:rPr>
                      <w:noProof/>
                    </w:rPr>
                    <w:t>2</w:t>
                  </w:r>
                  <w:r w:rsidR="00CA3206">
                    <w:rPr>
                      <w:noProof/>
                    </w:rPr>
                    <w:fldChar w:fldCharType="end"/>
                  </w:r>
                  <w:r>
                    <w:t xml:space="preserve"> </w:t>
                  </w:r>
                  <w:r w:rsidRPr="0071407A">
                    <w:rPr>
                      <w:rStyle w:val="TituloImagenCar"/>
                      <w:b w:val="0"/>
                    </w:rPr>
                    <w:t>Arreglo de polígonos.</w:t>
                  </w:r>
                </w:p>
              </w:tc>
            </w:tr>
          </w:tbl>
          <w:p w14:paraId="45162DFB" w14:textId="77777777" w:rsidR="0071407A" w:rsidRDefault="0071407A" w:rsidP="0071407A"/>
        </w:tc>
      </w:tr>
    </w:tbl>
    <w:p w14:paraId="3396A824" w14:textId="74865461" w:rsidR="009763A9" w:rsidRDefault="009763A9" w:rsidP="009763A9"/>
    <w:p w14:paraId="39BB2985" w14:textId="5BC05266" w:rsidR="009763A9" w:rsidRPr="005809EC" w:rsidRDefault="00A45FB4" w:rsidP="009763A9">
      <w:pPr>
        <w:pStyle w:val="Prrafodelista"/>
        <w:numPr>
          <w:ilvl w:val="0"/>
          <w:numId w:val="5"/>
        </w:numPr>
      </w:pPr>
      <w:r>
        <w:rPr>
          <w:b/>
        </w:rPr>
        <w:t>Arreglo de polígonos</w:t>
      </w:r>
      <w:r w:rsidR="009763A9">
        <w:t xml:space="preserve">: </w:t>
      </w:r>
      <w:r w:rsidR="005F3D5B">
        <w:t>Representan un arreglo de polígonos con las coordenadas de los vértices que lo componen</w:t>
      </w:r>
      <w:r w:rsidR="009763A9">
        <w:t xml:space="preserve">. </w:t>
      </w:r>
      <w:r w:rsidR="005F3D5B">
        <w:t xml:space="preserve">Es una representación muy simple </w:t>
      </w:r>
      <w:r>
        <w:t>con</w:t>
      </w:r>
      <w:r w:rsidR="005F3D5B">
        <w:t xml:space="preserve"> mucha redundancia</w:t>
      </w:r>
      <w:r w:rsidR="00334AB4">
        <w:t>,</w:t>
      </w:r>
      <w:r w:rsidR="005F3D5B">
        <w:t xml:space="preserve"> dado que almacena las coordenadas de los </w:t>
      </w:r>
      <w:r>
        <w:t>vértices</w:t>
      </w:r>
      <w:r w:rsidR="005F3D5B">
        <w:t xml:space="preserve"> tantas veces como en </w:t>
      </w:r>
      <w:r>
        <w:t>polígonos</w:t>
      </w:r>
      <w:r w:rsidR="005F3D5B">
        <w:t xml:space="preserve"> se encuentren</w:t>
      </w:r>
      <w:sdt>
        <w:sdtPr>
          <w:id w:val="1745451849"/>
          <w:citation/>
        </w:sdtPr>
        <w:sdtContent>
          <w:r w:rsidR="0041344C">
            <w:fldChar w:fldCharType="begin"/>
          </w:r>
          <w:r w:rsidR="0041344C">
            <w:instrText xml:space="preserve"> CITATION Mir15 \l 14346 </w:instrText>
          </w:r>
          <w:r w:rsidR="0041344C">
            <w:fldChar w:fldCharType="separate"/>
          </w:r>
          <w:r w:rsidR="00556A68">
            <w:rPr>
              <w:noProof/>
            </w:rPr>
            <w:t xml:space="preserve"> </w:t>
          </w:r>
          <w:r w:rsidR="00556A68" w:rsidRPr="00556A68">
            <w:rPr>
              <w:noProof/>
            </w:rPr>
            <w:t>[28]</w:t>
          </w:r>
          <w:r w:rsidR="0041344C">
            <w:fldChar w:fldCharType="end"/>
          </w:r>
        </w:sdtContent>
      </w:sdt>
      <w:r w:rsidR="005F3D5B">
        <w:t>.</w:t>
      </w:r>
    </w:p>
    <w:p w14:paraId="606012AF" w14:textId="27A936D1" w:rsidR="0071407A" w:rsidRDefault="0071407A" w:rsidP="0071407A"/>
    <w:tbl>
      <w:tblPr>
        <w:tblStyle w:val="Tablanormal21"/>
        <w:tblW w:w="0" w:type="auto"/>
        <w:tblLook w:val="04A0" w:firstRow="1" w:lastRow="0" w:firstColumn="1" w:lastColumn="0" w:noHBand="0" w:noVBand="1"/>
      </w:tblPr>
      <w:tblGrid>
        <w:gridCol w:w="8494"/>
      </w:tblGrid>
      <w:tr w:rsidR="0071407A" w14:paraId="5917287A" w14:textId="77777777" w:rsidTr="007140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78E27007" w14:textId="77777777" w:rsidR="0071407A" w:rsidRPr="0071407A" w:rsidRDefault="0071407A" w:rsidP="0071407A">
            <w:pPr>
              <w:rPr>
                <w:sz w:val="1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629"/>
            </w:tblGrid>
            <w:tr w:rsidR="0071407A" w:rsidRPr="0071407A" w14:paraId="1E2B0ACE" w14:textId="77777777" w:rsidTr="001158A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F391BE" w14:textId="77777777" w:rsidR="0071407A" w:rsidRPr="0071407A" w:rsidRDefault="0071407A" w:rsidP="0071407A">
                  <w:pPr>
                    <w:spacing w:after="0" w:line="240" w:lineRule="auto"/>
                    <w:jc w:val="center"/>
                    <w:rPr>
                      <w:rFonts w:eastAsia="Times New Roman" w:cs="Times New Roman"/>
                      <w:sz w:val="18"/>
                      <w:szCs w:val="24"/>
                      <w:lang w:eastAsia="es-UY"/>
                    </w:rPr>
                  </w:pPr>
                  <w:r w:rsidRPr="0071407A">
                    <w:rPr>
                      <w:rFonts w:eastAsia="Times New Roman" w:cs="Arial"/>
                      <w:b/>
                      <w:bCs/>
                      <w:color w:val="000000"/>
                      <w:sz w:val="18"/>
                      <w:lang w:eastAsia="es-UY"/>
                    </w:rPr>
                    <w:t>Polígonos</w:t>
                  </w:r>
                </w:p>
              </w:tc>
            </w:tr>
            <w:tr w:rsidR="0071407A" w:rsidRPr="0071407A" w14:paraId="5F88FE6E" w14:textId="77777777" w:rsidTr="001158A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4A4013" w14:textId="77777777" w:rsidR="0071407A" w:rsidRPr="0071407A" w:rsidRDefault="0071407A" w:rsidP="0071407A">
                  <w:pPr>
                    <w:spacing w:after="0" w:line="240" w:lineRule="auto"/>
                    <w:jc w:val="center"/>
                    <w:rPr>
                      <w:rFonts w:eastAsia="Times New Roman" w:cs="Times New Roman"/>
                      <w:sz w:val="18"/>
                      <w:szCs w:val="24"/>
                      <w:lang w:eastAsia="es-UY"/>
                    </w:rPr>
                  </w:pPr>
                  <w:r w:rsidRPr="0071407A">
                    <w:rPr>
                      <w:rFonts w:eastAsia="Times New Roman" w:cs="Arial"/>
                      <w:color w:val="000000"/>
                      <w:sz w:val="18"/>
                      <w:lang w:eastAsia="es-UY"/>
                    </w:rPr>
                    <w:t>(0,0,0)(0,1,1)(0,1,0)</w:t>
                  </w:r>
                </w:p>
              </w:tc>
            </w:tr>
            <w:tr w:rsidR="0071407A" w:rsidRPr="0071407A" w14:paraId="783ED0DD" w14:textId="77777777" w:rsidTr="001158A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95A099" w14:textId="77777777" w:rsidR="0071407A" w:rsidRPr="0071407A" w:rsidRDefault="0071407A" w:rsidP="0071407A">
                  <w:pPr>
                    <w:spacing w:after="0" w:line="240" w:lineRule="auto"/>
                    <w:jc w:val="center"/>
                    <w:rPr>
                      <w:rFonts w:eastAsia="Times New Roman" w:cs="Times New Roman"/>
                      <w:sz w:val="18"/>
                      <w:szCs w:val="24"/>
                      <w:lang w:eastAsia="es-UY"/>
                    </w:rPr>
                  </w:pPr>
                  <w:r w:rsidRPr="0071407A">
                    <w:rPr>
                      <w:rFonts w:eastAsia="Times New Roman" w:cs="Arial"/>
                      <w:color w:val="000000"/>
                      <w:sz w:val="18"/>
                      <w:lang w:eastAsia="es-UY"/>
                    </w:rPr>
                    <w:t>(0,0,0)(0,0,1)(0,1,1)</w:t>
                  </w:r>
                </w:p>
              </w:tc>
            </w:tr>
            <w:tr w:rsidR="0071407A" w:rsidRPr="0071407A" w14:paraId="4CDC7BA8" w14:textId="77777777" w:rsidTr="001158A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CDFB2D6" w14:textId="77777777" w:rsidR="0071407A" w:rsidRPr="0071407A" w:rsidRDefault="0071407A" w:rsidP="0071407A">
                  <w:pPr>
                    <w:spacing w:after="0" w:line="240" w:lineRule="auto"/>
                    <w:jc w:val="center"/>
                    <w:rPr>
                      <w:rFonts w:eastAsia="Times New Roman" w:cs="Times New Roman"/>
                      <w:sz w:val="18"/>
                      <w:szCs w:val="24"/>
                      <w:lang w:eastAsia="es-UY"/>
                    </w:rPr>
                  </w:pPr>
                  <w:r w:rsidRPr="0071407A">
                    <w:rPr>
                      <w:rFonts w:eastAsia="Times New Roman" w:cs="Arial"/>
                      <w:color w:val="000000"/>
                      <w:sz w:val="18"/>
                      <w:lang w:eastAsia="es-UY"/>
                    </w:rPr>
                    <w:t>(0,0,1)(1,1,1)(0,1,1)</w:t>
                  </w:r>
                </w:p>
              </w:tc>
            </w:tr>
            <w:tr w:rsidR="0071407A" w:rsidRPr="0071407A" w14:paraId="0174E1B2" w14:textId="77777777" w:rsidTr="001158A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180B38C" w14:textId="77777777" w:rsidR="0071407A" w:rsidRPr="0071407A" w:rsidRDefault="0071407A" w:rsidP="0071407A">
                  <w:pPr>
                    <w:spacing w:after="0" w:line="240" w:lineRule="auto"/>
                    <w:jc w:val="center"/>
                    <w:rPr>
                      <w:rFonts w:eastAsia="Times New Roman" w:cs="Times New Roman"/>
                      <w:sz w:val="18"/>
                      <w:szCs w:val="24"/>
                      <w:lang w:eastAsia="es-UY"/>
                    </w:rPr>
                  </w:pPr>
                  <w:r w:rsidRPr="0071407A">
                    <w:rPr>
                      <w:rFonts w:eastAsia="Times New Roman" w:cs="Arial"/>
                      <w:color w:val="000000"/>
                      <w:sz w:val="18"/>
                      <w:lang w:eastAsia="es-UY"/>
                    </w:rPr>
                    <w:t>...</w:t>
                  </w:r>
                </w:p>
              </w:tc>
            </w:tr>
          </w:tbl>
          <w:p w14:paraId="45AEAC5C" w14:textId="208ABB3D" w:rsidR="0071407A" w:rsidRPr="0071407A" w:rsidRDefault="0071407A" w:rsidP="0071407A">
            <w:pPr>
              <w:pStyle w:val="Descripcin"/>
              <w:keepNext/>
              <w:spacing w:before="120"/>
              <w:jc w:val="center"/>
              <w:rPr>
                <w:i/>
                <w:color w:val="808080" w:themeColor="background1" w:themeShade="80"/>
                <w:sz w:val="20"/>
              </w:rPr>
            </w:pPr>
            <w:r>
              <w:t xml:space="preserve">Tabla </w:t>
            </w:r>
            <w:r w:rsidR="00CA3206">
              <w:fldChar w:fldCharType="begin"/>
            </w:r>
            <w:r w:rsidR="00CA3206">
              <w:instrText xml:space="preserve"> STYLEREF 1 \s </w:instrText>
            </w:r>
            <w:r w:rsidR="00CA3206">
              <w:fldChar w:fldCharType="separate"/>
            </w:r>
            <w:r w:rsidR="00CA3206">
              <w:rPr>
                <w:noProof/>
              </w:rPr>
              <w:t>3</w:t>
            </w:r>
            <w:r w:rsidR="00CA3206">
              <w:rPr>
                <w:noProof/>
              </w:rPr>
              <w:fldChar w:fldCharType="end"/>
            </w:r>
            <w:r>
              <w:noBreakHyphen/>
            </w:r>
            <w:r w:rsidR="00CA3206">
              <w:fldChar w:fldCharType="begin"/>
            </w:r>
            <w:r w:rsidR="00CA3206">
              <w:instrText xml:space="preserve"> SEQ Tabla \* ARABIC \s 1 </w:instrText>
            </w:r>
            <w:r w:rsidR="00CA3206">
              <w:fldChar w:fldCharType="separate"/>
            </w:r>
            <w:r w:rsidR="00CA3206">
              <w:rPr>
                <w:noProof/>
              </w:rPr>
              <w:t>3</w:t>
            </w:r>
            <w:r w:rsidR="00CA3206">
              <w:rPr>
                <w:noProof/>
              </w:rPr>
              <w:fldChar w:fldCharType="end"/>
            </w:r>
            <w:r>
              <w:t xml:space="preserve"> </w:t>
            </w:r>
            <w:r w:rsidRPr="00A45FB4">
              <w:rPr>
                <w:rStyle w:val="TituloImagenCar"/>
              </w:rPr>
              <w:t>Arreglo de polígonos.</w:t>
            </w:r>
          </w:p>
        </w:tc>
      </w:tr>
    </w:tbl>
    <w:p w14:paraId="4B3E7F83" w14:textId="10C43607" w:rsidR="009763A9" w:rsidRDefault="009763A9" w:rsidP="009763A9"/>
    <w:p w14:paraId="37AEADDD" w14:textId="0E9FC5FA" w:rsidR="009763A9" w:rsidRDefault="009763A9" w:rsidP="009763A9">
      <w:pPr>
        <w:pStyle w:val="Prrafodelista"/>
        <w:numPr>
          <w:ilvl w:val="0"/>
          <w:numId w:val="5"/>
        </w:numPr>
      </w:pPr>
      <w:r w:rsidRPr="005809EC">
        <w:rPr>
          <w:b/>
        </w:rPr>
        <w:t>Winged-edge</w:t>
      </w:r>
      <w:r>
        <w:t xml:space="preserve">: </w:t>
      </w:r>
      <w:r w:rsidR="0095107D">
        <w:t>El centro de esta estructura es la arista</w:t>
      </w:r>
      <w:r w:rsidR="00334AB4">
        <w:t>. L</w:t>
      </w:r>
      <w:r w:rsidR="0095107D">
        <w:t>os vértices tienen referencia</w:t>
      </w:r>
      <w:r w:rsidR="00AA38C7">
        <w:t>s a</w:t>
      </w:r>
      <w:r w:rsidR="0095107D">
        <w:t xml:space="preserve"> las aristas que componen, mientras que los polígonos tienen referencias a las aristas que los componen</w:t>
      </w:r>
      <w:r>
        <w:t xml:space="preserve">. Esta representación tiene como ventaja que es fácil de modificar si algún vértice cambia y tiene como desventaja que requiere </w:t>
      </w:r>
      <w:r w:rsidR="00043F90">
        <w:t>mayor</w:t>
      </w:r>
      <w:r>
        <w:t xml:space="preserve"> espacio de almacenamiento</w:t>
      </w:r>
      <w:r w:rsidR="00043F90">
        <w:t xml:space="preserve"> que las dos anteriores</w:t>
      </w:r>
      <w:sdt>
        <w:sdtPr>
          <w:id w:val="-1522232685"/>
          <w:citation/>
        </w:sdtPr>
        <w:sdtContent>
          <w:r w:rsidR="0041344C">
            <w:fldChar w:fldCharType="begin"/>
          </w:r>
          <w:r w:rsidR="0041344C">
            <w:instrText xml:space="preserve"> CITATION htt \l 14346 </w:instrText>
          </w:r>
          <w:r w:rsidR="0041344C">
            <w:fldChar w:fldCharType="separate"/>
          </w:r>
          <w:r w:rsidR="00556A68">
            <w:rPr>
              <w:noProof/>
            </w:rPr>
            <w:t xml:space="preserve"> </w:t>
          </w:r>
          <w:r w:rsidR="00556A68" w:rsidRPr="00556A68">
            <w:rPr>
              <w:noProof/>
            </w:rPr>
            <w:t>[29]</w:t>
          </w:r>
          <w:r w:rsidR="0041344C">
            <w:fldChar w:fldCharType="end"/>
          </w:r>
        </w:sdtContent>
      </w:sdt>
      <w:r>
        <w:t>.</w:t>
      </w:r>
    </w:p>
    <w:p w14:paraId="732205CA" w14:textId="049C5020" w:rsidR="0071407A" w:rsidRDefault="0071407A" w:rsidP="0071407A"/>
    <w:tbl>
      <w:tblPr>
        <w:tblStyle w:val="Tablanormal21"/>
        <w:tblW w:w="0" w:type="auto"/>
        <w:tblLook w:val="04A0" w:firstRow="1" w:lastRow="0" w:firstColumn="1" w:lastColumn="0" w:noHBand="0" w:noVBand="1"/>
      </w:tblPr>
      <w:tblGrid>
        <w:gridCol w:w="8494"/>
      </w:tblGrid>
      <w:tr w:rsidR="0071407A" w14:paraId="4C60141E" w14:textId="77777777" w:rsidTr="007140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1CF08F8D" w14:textId="2F4B8D49" w:rsidR="0071407A" w:rsidRDefault="0071407A" w:rsidP="0071407A">
            <w:pPr>
              <w:spacing w:before="120" w:after="120"/>
              <w:jc w:val="center"/>
            </w:pPr>
            <w:r>
              <w:rPr>
                <w:noProof/>
                <w:lang w:val="es-ES" w:eastAsia="es-ES"/>
              </w:rPr>
              <w:lastRenderedPageBreak/>
              <w:drawing>
                <wp:inline distT="0" distB="0" distL="0" distR="0" wp14:anchorId="007804C9" wp14:editId="175C4FA4">
                  <wp:extent cx="4267200" cy="3314700"/>
                  <wp:effectExtent l="0" t="0" r="0" b="0"/>
                  <wp:docPr id="1159784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4267200" cy="3314700"/>
                          </a:xfrm>
                          <a:prstGeom prst="rect">
                            <a:avLst/>
                          </a:prstGeom>
                        </pic:spPr>
                      </pic:pic>
                    </a:graphicData>
                  </a:graphic>
                </wp:inline>
              </w:drawing>
            </w:r>
          </w:p>
          <w:p w14:paraId="17630268" w14:textId="6DB46704" w:rsidR="0071407A" w:rsidRDefault="0071407A" w:rsidP="0041344C">
            <w:pPr>
              <w:pStyle w:val="Descripcin"/>
              <w:keepNext/>
              <w:jc w:val="center"/>
            </w:pPr>
            <w:r>
              <w:t xml:space="preserve">Imagen </w:t>
            </w:r>
            <w:r w:rsidR="00CA3206">
              <w:fldChar w:fldCharType="begin"/>
            </w:r>
            <w:r w:rsidR="00CA3206">
              <w:instrText xml:space="preserve"> STYLEREF 1 \s </w:instrText>
            </w:r>
            <w:r w:rsidR="00CA3206">
              <w:fldChar w:fldCharType="separate"/>
            </w:r>
            <w:r w:rsidR="00CA3206">
              <w:rPr>
                <w:noProof/>
              </w:rPr>
              <w:t>3</w:t>
            </w:r>
            <w:r w:rsidR="00CA3206">
              <w:rPr>
                <w:noProof/>
              </w:rPr>
              <w:fldChar w:fldCharType="end"/>
            </w:r>
            <w:r w:rsidR="00692428">
              <w:noBreakHyphen/>
            </w:r>
            <w:r w:rsidR="00CA3206">
              <w:fldChar w:fldCharType="begin"/>
            </w:r>
            <w:r w:rsidR="00CA3206">
              <w:instrText xml:space="preserve"> SEQ Imagen \* ARABIC \s 1 </w:instrText>
            </w:r>
            <w:r w:rsidR="00CA3206">
              <w:fldChar w:fldCharType="separate"/>
            </w:r>
            <w:r w:rsidR="00CA3206">
              <w:rPr>
                <w:noProof/>
              </w:rPr>
              <w:t>16</w:t>
            </w:r>
            <w:r w:rsidR="00CA3206">
              <w:rPr>
                <w:noProof/>
              </w:rPr>
              <w:fldChar w:fldCharType="end"/>
            </w:r>
            <w:r>
              <w:t xml:space="preserve"> </w:t>
            </w:r>
            <w:r w:rsidRPr="0071407A">
              <w:rPr>
                <w:rStyle w:val="TituloImagenCar"/>
              </w:rPr>
              <w:t>Estructura de Winged-Edge</w:t>
            </w:r>
            <w:sdt>
              <w:sdtPr>
                <w:rPr>
                  <w:rStyle w:val="TituloImagenCar"/>
                </w:rPr>
                <w:id w:val="-1610424130"/>
                <w:citation/>
              </w:sdtPr>
              <w:sdtContent>
                <w:r w:rsidR="0041344C" w:rsidRPr="0071407A">
                  <w:rPr>
                    <w:rStyle w:val="TituloImagenCar"/>
                  </w:rPr>
                  <w:fldChar w:fldCharType="begin"/>
                </w:r>
                <w:r w:rsidR="0041344C" w:rsidRPr="0071407A">
                  <w:rPr>
                    <w:rStyle w:val="TituloImagenCar"/>
                  </w:rPr>
                  <w:instrText xml:space="preserve"> CITATION Com15 \l 14346 </w:instrText>
                </w:r>
                <w:r w:rsidR="0041344C" w:rsidRPr="0071407A">
                  <w:rPr>
                    <w:rStyle w:val="TituloImagenCar"/>
                  </w:rPr>
                  <w:fldChar w:fldCharType="separate"/>
                </w:r>
                <w:r w:rsidR="00556A68">
                  <w:rPr>
                    <w:rStyle w:val="TituloImagenCar"/>
                    <w:noProof/>
                  </w:rPr>
                  <w:t xml:space="preserve"> </w:t>
                </w:r>
                <w:r w:rsidR="00556A68" w:rsidRPr="00556A68">
                  <w:rPr>
                    <w:noProof/>
                    <w:color w:val="808080" w:themeColor="background1" w:themeShade="80"/>
                    <w:sz w:val="20"/>
                  </w:rPr>
                  <w:t>[30]</w:t>
                </w:r>
                <w:r w:rsidR="0041344C" w:rsidRPr="0071407A">
                  <w:rPr>
                    <w:rStyle w:val="TituloImagenCar"/>
                  </w:rPr>
                  <w:fldChar w:fldCharType="end"/>
                </w:r>
              </w:sdtContent>
            </w:sdt>
            <w:r w:rsidRPr="0071407A">
              <w:rPr>
                <w:rStyle w:val="TituloImagenCar"/>
              </w:rPr>
              <w:t>.</w:t>
            </w:r>
          </w:p>
        </w:tc>
      </w:tr>
    </w:tbl>
    <w:p w14:paraId="727F7931" w14:textId="77777777" w:rsidR="001158A8" w:rsidRPr="001158A8" w:rsidRDefault="001158A8" w:rsidP="0041344C"/>
    <w:p w14:paraId="7E7280CE" w14:textId="77777777" w:rsidR="009763A9" w:rsidRPr="00962938" w:rsidRDefault="009763A9" w:rsidP="000A1A13">
      <w:pPr>
        <w:pStyle w:val="Ttulo4"/>
      </w:pPr>
      <w:r w:rsidRPr="00962938">
        <w:t>Formatos para almacenar mallas</w:t>
      </w:r>
    </w:p>
    <w:p w14:paraId="09C45B96" w14:textId="70870D62" w:rsidR="009763A9" w:rsidRDefault="009763A9" w:rsidP="009763A9">
      <w:r>
        <w:t>Los formatos existentes son utilizados dependiendo de la manera en la que se quiera trabajar con la malla, los datos que se quieran almacenar de la misma y el tamaño de archivo que se desea tener, entre otras consideraciones. Algunos formatos de ejemplo son los siguientes:</w:t>
      </w:r>
    </w:p>
    <w:p w14:paraId="4CFA3E51" w14:textId="05B4E454" w:rsidR="009763A9" w:rsidRPr="005D3241" w:rsidRDefault="0071407A" w:rsidP="009763A9">
      <w:pPr>
        <w:pStyle w:val="Prrafodelista"/>
        <w:numPr>
          <w:ilvl w:val="0"/>
          <w:numId w:val="5"/>
        </w:numPr>
      </w:pPr>
      <w:r w:rsidRPr="005D3241">
        <w:rPr>
          <w:b/>
        </w:rPr>
        <w:t>RAW</w:t>
      </w:r>
      <w:r w:rsidR="009763A9" w:rsidRPr="005D3241">
        <w:t>: Es un formato que se encuentra únicamente en ASCII</w:t>
      </w:r>
      <w:r w:rsidR="00390366" w:rsidRPr="005D3241">
        <w:t>.</w:t>
      </w:r>
      <w:r w:rsidR="009763A9" w:rsidRPr="005D3241">
        <w:t xml:space="preserve"> </w:t>
      </w:r>
      <w:r w:rsidR="00390366" w:rsidRPr="005D3241">
        <w:t>Las líneas del archivo contienen</w:t>
      </w:r>
      <w:r w:rsidR="009763A9" w:rsidRPr="005D3241">
        <w:t xml:space="preserve"> </w:t>
      </w:r>
      <w:r w:rsidR="00390366" w:rsidRPr="005D3241">
        <w:t xml:space="preserve">información de los </w:t>
      </w:r>
      <w:r w:rsidR="009763A9" w:rsidRPr="005D3241">
        <w:t xml:space="preserve">tres vértices </w:t>
      </w:r>
      <w:r w:rsidR="00390366" w:rsidRPr="005D3241">
        <w:t xml:space="preserve">necesarios para formar cada </w:t>
      </w:r>
      <w:r w:rsidR="009763A9" w:rsidRPr="005D3241">
        <w:t>triángulo</w:t>
      </w:r>
      <w:r w:rsidR="00390366" w:rsidRPr="005D3241">
        <w:t xml:space="preserve"> de la malla</w:t>
      </w:r>
      <w:r w:rsidR="009763A9" w:rsidRPr="005D3241">
        <w:t xml:space="preserve">, de la forma X1 Y1 Z1 X2 Y2 Z2 X3 Y3 Z3. </w:t>
      </w:r>
      <w:r w:rsidR="00390366" w:rsidRPr="005D3241">
        <w:t xml:space="preserve">Dado que no contiene indexación los archivos tienen un gran tamaño en </w:t>
      </w:r>
      <w:r w:rsidR="005D3241" w:rsidRPr="005D3241">
        <w:t xml:space="preserve">disco. </w:t>
      </w:r>
      <w:r w:rsidR="009763A9" w:rsidRPr="005D3241">
        <w:t xml:space="preserve">Es del tipo </w:t>
      </w:r>
      <w:r w:rsidR="003E007F">
        <w:t>arreglos de polígonos</w:t>
      </w:r>
      <w:r w:rsidR="005D235D" w:rsidRPr="005D235D">
        <w:t xml:space="preserve"> </w:t>
      </w:r>
      <w:sdt>
        <w:sdtPr>
          <w:id w:val="626895387"/>
          <w:citation/>
        </w:sdtPr>
        <w:sdtContent>
          <w:r w:rsidR="00390366" w:rsidRPr="005D3241">
            <w:fldChar w:fldCharType="begin"/>
          </w:r>
          <w:r w:rsidR="00390366" w:rsidRPr="005D3241">
            <w:instrText xml:space="preserve"> CITATION DrL13 \l 14346 </w:instrText>
          </w:r>
          <w:r w:rsidR="00390366" w:rsidRPr="005D3241">
            <w:fldChar w:fldCharType="separate"/>
          </w:r>
          <w:r w:rsidR="00556A68" w:rsidRPr="00556A68">
            <w:rPr>
              <w:noProof/>
            </w:rPr>
            <w:t>[31]</w:t>
          </w:r>
          <w:r w:rsidR="00390366" w:rsidRPr="005D3241">
            <w:fldChar w:fldCharType="end"/>
          </w:r>
        </w:sdtContent>
      </w:sdt>
      <w:r w:rsidR="009763A9" w:rsidRPr="005D3241">
        <w:t>.</w:t>
      </w:r>
    </w:p>
    <w:p w14:paraId="1B4CF5A1" w14:textId="28FD5513" w:rsidR="009763A9" w:rsidRDefault="0071407A" w:rsidP="00686612">
      <w:pPr>
        <w:pStyle w:val="Prrafodelista"/>
        <w:numPr>
          <w:ilvl w:val="0"/>
          <w:numId w:val="5"/>
        </w:numPr>
      </w:pPr>
      <w:r>
        <w:rPr>
          <w:b/>
        </w:rPr>
        <w:t>PLY</w:t>
      </w:r>
      <w:r w:rsidR="009763A9">
        <w:t xml:space="preserve">: Es un formato que se encuentra tanto en ASCII como en binario, consiste de un cabezal con la información general del archivo, y como mínimo una lista de vértices y una lista de caras con referencias a los vértices que la componen. Es del tipo </w:t>
      </w:r>
      <w:r w:rsidR="003E007F">
        <w:t xml:space="preserve">vértices compartidos </w:t>
      </w:r>
      <w:sdt>
        <w:sdtPr>
          <w:id w:val="-1335989197"/>
          <w:citation/>
        </w:sdtPr>
        <w:sdtContent>
          <w:r w:rsidR="000C782E">
            <w:fldChar w:fldCharType="begin"/>
          </w:r>
          <w:r w:rsidR="000C782E">
            <w:instrText xml:space="preserve"> CITATION Tur94 \l 14346 </w:instrText>
          </w:r>
          <w:r w:rsidR="000C782E">
            <w:fldChar w:fldCharType="separate"/>
          </w:r>
          <w:r w:rsidR="00556A68" w:rsidRPr="00556A68">
            <w:rPr>
              <w:noProof/>
            </w:rPr>
            <w:t>[32]</w:t>
          </w:r>
          <w:r w:rsidR="000C782E">
            <w:fldChar w:fldCharType="end"/>
          </w:r>
        </w:sdtContent>
      </w:sdt>
      <w:r w:rsidR="009763A9">
        <w:t>.</w:t>
      </w:r>
    </w:p>
    <w:p w14:paraId="797701CE" w14:textId="6A13AA9B" w:rsidR="009763A9" w:rsidRDefault="0071407A" w:rsidP="00686612">
      <w:pPr>
        <w:pStyle w:val="Prrafodelista"/>
        <w:numPr>
          <w:ilvl w:val="0"/>
          <w:numId w:val="5"/>
        </w:numPr>
      </w:pPr>
      <w:r>
        <w:rPr>
          <w:b/>
        </w:rPr>
        <w:t>OBJ</w:t>
      </w:r>
      <w:r w:rsidR="009763A9">
        <w:t xml:space="preserve">: Formato de texto plano en ASCII donde se representa una lista de vértices y una lista de caras con referencias a los vértices, opcionalmente por cada vértice se puede poner normales, coordenadas de texturas y otras propiedades. Es del tipo </w:t>
      </w:r>
      <w:r w:rsidR="003E007F">
        <w:t>vértices compartidos</w:t>
      </w:r>
      <w:r w:rsidR="005D235D" w:rsidRPr="005D235D">
        <w:t xml:space="preserve"> </w:t>
      </w:r>
      <w:sdt>
        <w:sdtPr>
          <w:id w:val="811296691"/>
          <w:citation/>
        </w:sdtPr>
        <w:sdtContent>
          <w:r w:rsidR="00686612">
            <w:fldChar w:fldCharType="begin"/>
          </w:r>
          <w:r w:rsidR="00686612">
            <w:instrText xml:space="preserve"> CITATION Obj \l 14346 </w:instrText>
          </w:r>
          <w:r w:rsidR="00686612">
            <w:fldChar w:fldCharType="separate"/>
          </w:r>
          <w:r w:rsidR="00556A68" w:rsidRPr="00556A68">
            <w:rPr>
              <w:noProof/>
            </w:rPr>
            <w:t>[33]</w:t>
          </w:r>
          <w:r w:rsidR="00686612">
            <w:fldChar w:fldCharType="end"/>
          </w:r>
        </w:sdtContent>
      </w:sdt>
      <w:r w:rsidR="009763A9">
        <w:t>.</w:t>
      </w:r>
      <w:r w:rsidR="00686612">
        <w:t xml:space="preserve"> </w:t>
      </w:r>
    </w:p>
    <w:p w14:paraId="761CDF30" w14:textId="5B286BB9" w:rsidR="009763A9" w:rsidRDefault="0071407A" w:rsidP="00686612">
      <w:pPr>
        <w:pStyle w:val="Prrafodelista"/>
        <w:numPr>
          <w:ilvl w:val="0"/>
          <w:numId w:val="5"/>
        </w:numPr>
      </w:pPr>
      <w:r>
        <w:rPr>
          <w:b/>
        </w:rPr>
        <w:t>3DS</w:t>
      </w:r>
      <w:r w:rsidR="009763A9">
        <w:t>: Es un formato patentado por Autodesk, permite ingresar una gran cantidad de información a la malla o modelo 3D, como material, color ambiente, color difuso, color especular, textura, reflectividad y demás</w:t>
      </w:r>
      <w:r w:rsidR="005D235D" w:rsidRPr="005D235D">
        <w:t xml:space="preserve"> </w:t>
      </w:r>
      <w:sdt>
        <w:sdtPr>
          <w:id w:val="-813021123"/>
          <w:citation/>
        </w:sdtPr>
        <w:sdtContent>
          <w:r w:rsidR="00686612">
            <w:fldChar w:fldCharType="begin"/>
          </w:r>
          <w:r w:rsidR="00686612">
            <w:instrText xml:space="preserve"> CITATION Ltd97 \l 14346 </w:instrText>
          </w:r>
          <w:r w:rsidR="00686612">
            <w:fldChar w:fldCharType="separate"/>
          </w:r>
          <w:r w:rsidR="00556A68" w:rsidRPr="00556A68">
            <w:rPr>
              <w:noProof/>
            </w:rPr>
            <w:t>[27]</w:t>
          </w:r>
          <w:r w:rsidR="00686612">
            <w:fldChar w:fldCharType="end"/>
          </w:r>
        </w:sdtContent>
      </w:sdt>
      <w:r w:rsidR="009763A9">
        <w:t>.</w:t>
      </w:r>
      <w:r w:rsidR="00686612">
        <w:t xml:space="preserve"> </w:t>
      </w:r>
    </w:p>
    <w:p w14:paraId="4CAB2820" w14:textId="02886236" w:rsidR="009763A9" w:rsidRDefault="0071407A" w:rsidP="009763A9">
      <w:pPr>
        <w:pStyle w:val="Prrafodelista"/>
        <w:numPr>
          <w:ilvl w:val="0"/>
          <w:numId w:val="5"/>
        </w:numPr>
      </w:pPr>
      <w:r>
        <w:rPr>
          <w:b/>
        </w:rPr>
        <w:t>DAE</w:t>
      </w:r>
      <w:r w:rsidR="009763A9">
        <w:t xml:space="preserve">: </w:t>
      </w:r>
      <w:r w:rsidR="005D235D">
        <w:t xml:space="preserve">también conocido como </w:t>
      </w:r>
      <w:r w:rsidR="009763A9">
        <w:t>COLLADA</w:t>
      </w:r>
      <w:r w:rsidR="003E007F">
        <w:t>,</w:t>
      </w:r>
      <w:r w:rsidR="009763A9">
        <w:t xml:space="preserve"> es un formato basado en XML, donde al ig</w:t>
      </w:r>
      <w:r w:rsidR="003E007F">
        <w:t>ual que en el formato 3DS</w:t>
      </w:r>
      <w:r w:rsidR="009763A9">
        <w:t xml:space="preserve"> se puede</w:t>
      </w:r>
      <w:r w:rsidR="00D523AE">
        <w:t>n</w:t>
      </w:r>
      <w:r w:rsidR="009763A9">
        <w:t xml:space="preserve"> especificar </w:t>
      </w:r>
      <w:r w:rsidR="00D523AE">
        <w:t>varias</w:t>
      </w:r>
      <w:r w:rsidR="009763A9">
        <w:t xml:space="preserve"> propiedades a las mallas</w:t>
      </w:r>
      <w:r w:rsidR="005D235D" w:rsidRPr="005D235D">
        <w:t xml:space="preserve"> </w:t>
      </w:r>
      <w:sdt>
        <w:sdtPr>
          <w:id w:val="1519276109"/>
          <w:citation/>
        </w:sdtPr>
        <w:sdtContent>
          <w:r w:rsidR="000F747D">
            <w:fldChar w:fldCharType="begin"/>
          </w:r>
          <w:r w:rsidR="000F747D">
            <w:instrText xml:space="preserve"> CITATION Mar08 \l 14346 </w:instrText>
          </w:r>
          <w:r w:rsidR="000F747D">
            <w:fldChar w:fldCharType="separate"/>
          </w:r>
          <w:r w:rsidR="00556A68" w:rsidRPr="00556A68">
            <w:rPr>
              <w:noProof/>
            </w:rPr>
            <w:t>[34]</w:t>
          </w:r>
          <w:r w:rsidR="000F747D">
            <w:fldChar w:fldCharType="end"/>
          </w:r>
        </w:sdtContent>
      </w:sdt>
      <w:r w:rsidR="009763A9">
        <w:t xml:space="preserve">. </w:t>
      </w:r>
      <w:hyperlink r:id="rId27" w:history="1"/>
    </w:p>
    <w:p w14:paraId="5D2F3ED9" w14:textId="77777777" w:rsidR="009763A9" w:rsidRDefault="009763A9" w:rsidP="009763A9"/>
    <w:p w14:paraId="788AE1E5" w14:textId="77777777" w:rsidR="009763A9" w:rsidRDefault="009763A9" w:rsidP="000A1A13">
      <w:pPr>
        <w:pStyle w:val="Ttulo3"/>
      </w:pPr>
      <w:bookmarkStart w:id="304" w:name="_Toc432846468"/>
      <w:bookmarkStart w:id="305" w:name="_Toc432859537"/>
      <w:bookmarkStart w:id="306" w:name="_Toc432866760"/>
      <w:bookmarkStart w:id="307" w:name="_Toc432869125"/>
      <w:bookmarkStart w:id="308" w:name="_Toc432875550"/>
      <w:bookmarkStart w:id="309" w:name="_Toc432876479"/>
      <w:bookmarkStart w:id="310" w:name="_Toc433481793"/>
      <w:bookmarkStart w:id="311" w:name="_Toc434069886"/>
      <w:bookmarkStart w:id="312" w:name="_Toc445320343"/>
      <w:r>
        <w:lastRenderedPageBreak/>
        <w:t>Malla de triángulos</w:t>
      </w:r>
      <w:bookmarkEnd w:id="304"/>
      <w:bookmarkEnd w:id="305"/>
      <w:bookmarkEnd w:id="306"/>
      <w:bookmarkEnd w:id="307"/>
      <w:bookmarkEnd w:id="308"/>
      <w:bookmarkEnd w:id="309"/>
      <w:bookmarkEnd w:id="310"/>
      <w:bookmarkEnd w:id="311"/>
      <w:bookmarkEnd w:id="312"/>
    </w:p>
    <w:p w14:paraId="7041935C" w14:textId="20006CA1" w:rsidR="009763A9" w:rsidRDefault="009763A9" w:rsidP="009763A9">
      <w:r>
        <w:t xml:space="preserve">Las mallas de triángulos son un tipo particular de malla de polígonos, donde como su nombre lo </w:t>
      </w:r>
      <w:r w:rsidR="000F747D">
        <w:t>indica</w:t>
      </w:r>
      <w:r w:rsidR="0071407A">
        <w:t>,</w:t>
      </w:r>
      <w:r>
        <w:t xml:space="preserve"> los polígonos son triángulos. Es más eficiente operar sobre triángulos que están agrupados en una malla que sobre el mismo número de triángulos independientes</w:t>
      </w:r>
      <w:r w:rsidR="00E70E9D" w:rsidRPr="00E70E9D">
        <w:t xml:space="preserve"> </w:t>
      </w:r>
      <w:sdt>
        <w:sdtPr>
          <w:id w:val="-867525226"/>
          <w:citation/>
        </w:sdtPr>
        <w:sdtContent>
          <w:r w:rsidR="00E70E9D">
            <w:fldChar w:fldCharType="begin"/>
          </w:r>
          <w:r w:rsidR="00E70E9D">
            <w:instrText xml:space="preserve"> CITATION Swe98 \l 14346 </w:instrText>
          </w:r>
          <w:r w:rsidR="00E70E9D">
            <w:fldChar w:fldCharType="separate"/>
          </w:r>
          <w:r w:rsidR="00556A68" w:rsidRPr="00556A68">
            <w:rPr>
              <w:noProof/>
            </w:rPr>
            <w:t>[35]</w:t>
          </w:r>
          <w:r w:rsidR="00E70E9D">
            <w:fldChar w:fldCharType="end"/>
          </w:r>
        </w:sdtContent>
      </w:sdt>
      <w:r>
        <w:t>. Esto es típicamente porque se hacen operaciones sobre los vértices de las esquinas de los triángulos, que son conocidos como vértices compartidos. En una malla grande</w:t>
      </w:r>
      <w:r w:rsidR="00D523AE">
        <w:t>,</w:t>
      </w:r>
      <w:r>
        <w:t xml:space="preserve"> un vértice puede estar compartido por un número arbitrario de triángulos, pudiendo </w:t>
      </w:r>
      <w:r w:rsidR="00D523AE">
        <w:t>ser procesado</w:t>
      </w:r>
      <w:r>
        <w:t xml:space="preserve"> una sola vez para todos los triángulos que lo comparten, fraccionando el trabajo realizado y obteniendo el mismo resultado</w:t>
      </w:r>
      <w:r w:rsidR="00E70E9D" w:rsidRPr="00E70E9D">
        <w:t xml:space="preserve"> </w:t>
      </w:r>
      <w:sdt>
        <w:sdtPr>
          <w:id w:val="-962424921"/>
          <w:citation/>
        </w:sdtPr>
        <w:sdtContent>
          <w:r w:rsidR="00F22410">
            <w:fldChar w:fldCharType="begin"/>
          </w:r>
          <w:r w:rsidR="00F22410">
            <w:instrText xml:space="preserve"> CITATION Swe98 \l 14346 </w:instrText>
          </w:r>
          <w:r w:rsidR="00F22410">
            <w:fldChar w:fldCharType="separate"/>
          </w:r>
          <w:r w:rsidR="00556A68" w:rsidRPr="00556A68">
            <w:rPr>
              <w:noProof/>
            </w:rPr>
            <w:t>[35]</w:t>
          </w:r>
          <w:r w:rsidR="00F22410">
            <w:fldChar w:fldCharType="end"/>
          </w:r>
        </w:sdtContent>
      </w:sdt>
      <w:r>
        <w:t>.</w:t>
      </w:r>
    </w:p>
    <w:p w14:paraId="239D2B35" w14:textId="77F933FB" w:rsidR="009763A9" w:rsidRDefault="000F747D" w:rsidP="009763A9">
      <w:r>
        <w:t xml:space="preserve">A </w:t>
      </w:r>
      <w:r w:rsidR="001158A8">
        <w:t>continuación,</w:t>
      </w:r>
      <w:r>
        <w:t xml:space="preserve"> se presentan algunas</w:t>
      </w:r>
      <w:r w:rsidR="009763A9">
        <w:t xml:space="preserve"> representaciones soportadas por los </w:t>
      </w:r>
      <w:r>
        <w:t>frameworks</w:t>
      </w:r>
      <w:r w:rsidR="009763A9">
        <w:t xml:space="preserve"> encargados de</w:t>
      </w:r>
      <w:r>
        <w:t>l dibujado de</w:t>
      </w:r>
      <w:r w:rsidR="009763A9">
        <w:t xml:space="preserve"> gráficos 2</w:t>
      </w:r>
      <w:r w:rsidR="00D523AE">
        <w:t>D y 3D como OpenGL</w:t>
      </w:r>
      <w:sdt>
        <w:sdtPr>
          <w:id w:val="1701670124"/>
          <w:citation/>
        </w:sdtPr>
        <w:sdtContent>
          <w:r w:rsidR="00400D2E">
            <w:fldChar w:fldCharType="begin"/>
          </w:r>
          <w:r w:rsidR="00400D2E" w:rsidRPr="006E4A83">
            <w:rPr>
              <w:lang w:val="es-ES"/>
            </w:rPr>
            <w:instrText xml:space="preserve"> CITATION Ric151 \l 1033 </w:instrText>
          </w:r>
          <w:r w:rsidR="00400D2E">
            <w:fldChar w:fldCharType="separate"/>
          </w:r>
          <w:r w:rsidR="00556A68">
            <w:rPr>
              <w:noProof/>
              <w:lang w:val="es-ES"/>
            </w:rPr>
            <w:t xml:space="preserve"> </w:t>
          </w:r>
          <w:r w:rsidR="00556A68" w:rsidRPr="00556A68">
            <w:rPr>
              <w:noProof/>
              <w:lang w:val="es-ES"/>
            </w:rPr>
            <w:t>[36]</w:t>
          </w:r>
          <w:r w:rsidR="00400D2E">
            <w:fldChar w:fldCharType="end"/>
          </w:r>
        </w:sdtContent>
      </w:sdt>
      <w:r w:rsidR="00D523AE">
        <w:t xml:space="preserve"> y DirectX</w:t>
      </w:r>
      <w:sdt>
        <w:sdtPr>
          <w:id w:val="-306703380"/>
          <w:citation/>
        </w:sdtPr>
        <w:sdtContent>
          <w:r w:rsidR="00400D2E">
            <w:fldChar w:fldCharType="begin"/>
          </w:r>
          <w:r w:rsidR="00400D2E" w:rsidRPr="00FB02D6">
            <w:rPr>
              <w:lang w:val="es-ES"/>
            </w:rPr>
            <w:instrText xml:space="preserve"> CITATION Mic151 \l 1033 </w:instrText>
          </w:r>
          <w:r w:rsidR="00400D2E">
            <w:fldChar w:fldCharType="separate"/>
          </w:r>
          <w:r w:rsidR="00556A68">
            <w:rPr>
              <w:noProof/>
              <w:lang w:val="es-ES"/>
            </w:rPr>
            <w:t xml:space="preserve"> </w:t>
          </w:r>
          <w:r w:rsidR="00556A68" w:rsidRPr="00556A68">
            <w:rPr>
              <w:noProof/>
              <w:lang w:val="es-ES"/>
            </w:rPr>
            <w:t>[37]</w:t>
          </w:r>
          <w:r w:rsidR="00400D2E">
            <w:fldChar w:fldCharType="end"/>
          </w:r>
        </w:sdtContent>
      </w:sdt>
      <w:r w:rsidR="00D523AE">
        <w:t>.</w:t>
      </w:r>
    </w:p>
    <w:p w14:paraId="5F8F5663" w14:textId="4AC0A1A3" w:rsidR="00733D36" w:rsidRDefault="009763A9" w:rsidP="00733D36">
      <w:pPr>
        <w:pStyle w:val="Prrafodelista"/>
        <w:numPr>
          <w:ilvl w:val="0"/>
          <w:numId w:val="5"/>
        </w:numPr>
      </w:pPr>
      <w:r w:rsidRPr="00962938">
        <w:rPr>
          <w:b/>
        </w:rPr>
        <w:t>Tiras de triángulos</w:t>
      </w:r>
      <w:r>
        <w:t xml:space="preserve">: En una tira de triángulos </w:t>
      </w:r>
      <w:r w:rsidR="001158A8">
        <w:t xml:space="preserve">donde </w:t>
      </w:r>
      <w:r>
        <w:t>cada triángulo comparte una arista con un vecino y otra arista con el siguiente.</w:t>
      </w:r>
    </w:p>
    <w:tbl>
      <w:tblPr>
        <w:tblStyle w:val="Tablanormal21"/>
        <w:tblW w:w="5000" w:type="pct"/>
        <w:tblLook w:val="04A0" w:firstRow="1" w:lastRow="0" w:firstColumn="1" w:lastColumn="0" w:noHBand="0" w:noVBand="1"/>
        <w:tblPrChange w:id="313" w:author="Gonzalo Martinez Rodriguez" w:date="2015-09-13T13:02:00Z">
          <w:tblPr>
            <w:tblW w:w="0" w:type="auto"/>
            <w:tblLook w:val="04A0" w:firstRow="1" w:lastRow="0" w:firstColumn="1" w:lastColumn="0" w:noHBand="0" w:noVBand="1"/>
          </w:tblPr>
        </w:tblPrChange>
      </w:tblPr>
      <w:tblGrid>
        <w:gridCol w:w="8504"/>
        <w:tblGridChange w:id="314">
          <w:tblGrid>
            <w:gridCol w:w="8494"/>
          </w:tblGrid>
        </w:tblGridChange>
      </w:tblGrid>
      <w:tr w:rsidR="009763A9" w14:paraId="1453C87A" w14:textId="77777777" w:rsidTr="00733D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Change w:id="315" w:author="Gonzalo Martinez Rodriguez" w:date="2015-09-13T13:02:00Z">
              <w:tcPr>
                <w:tcW w:w="8494" w:type="dxa"/>
              </w:tcPr>
            </w:tcPrChange>
          </w:tcPr>
          <w:p w14:paraId="66C0AE88" w14:textId="77777777" w:rsidR="00E55EDF" w:rsidRDefault="009763A9" w:rsidP="001158A8">
            <w:pPr>
              <w:keepNext/>
              <w:spacing w:before="120" w:after="120"/>
              <w:jc w:val="center"/>
              <w:cnfStyle w:val="101000000000" w:firstRow="1" w:lastRow="0" w:firstColumn="1" w:lastColumn="0" w:oddVBand="0" w:evenVBand="0" w:oddHBand="0" w:evenHBand="0" w:firstRowFirstColumn="0" w:firstRowLastColumn="0" w:lastRowFirstColumn="0" w:lastRowLastColumn="0"/>
              <w:rPr>
                <w:b w:val="0"/>
                <w:bCs w:val="0"/>
              </w:rPr>
            </w:pPr>
            <w:r>
              <w:rPr>
                <w:noProof/>
                <w:lang w:val="es-ES" w:eastAsia="es-ES"/>
              </w:rPr>
              <w:drawing>
                <wp:inline distT="0" distB="0" distL="0" distR="0" wp14:anchorId="0DBFFA69" wp14:editId="308C3C64">
                  <wp:extent cx="2349702" cy="1181100"/>
                  <wp:effectExtent l="0" t="0" r="0" b="0"/>
                  <wp:docPr id="16017482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val="0"/>
                              </a:ext>
                            </a:extLst>
                          </a:blip>
                          <a:stretch>
                            <a:fillRect/>
                          </a:stretch>
                        </pic:blipFill>
                        <pic:spPr>
                          <a:xfrm>
                            <a:off x="0" y="0"/>
                            <a:ext cx="2386375" cy="1199534"/>
                          </a:xfrm>
                          <a:prstGeom prst="rect">
                            <a:avLst/>
                          </a:prstGeom>
                        </pic:spPr>
                      </pic:pic>
                    </a:graphicData>
                  </a:graphic>
                </wp:inline>
              </w:drawing>
            </w:r>
          </w:p>
          <w:p w14:paraId="18F1EE68" w14:textId="5EEE2C23" w:rsidR="009763A9" w:rsidRDefault="00E55EDF" w:rsidP="001158A8">
            <w:pPr>
              <w:pStyle w:val="Descripcin"/>
              <w:jc w:val="center"/>
              <w:cnfStyle w:val="101000000000" w:firstRow="1" w:lastRow="0" w:firstColumn="1" w:lastColumn="0" w:oddVBand="0" w:evenVBand="0" w:oddHBand="0" w:evenHBand="0" w:firstRowFirstColumn="0" w:firstRowLastColumn="0" w:lastRowFirstColumn="0" w:lastRowLastColumn="0"/>
            </w:pPr>
            <w:r>
              <w:t xml:space="preserve">Imagen </w:t>
            </w:r>
            <w:r w:rsidR="00CA3206">
              <w:fldChar w:fldCharType="begin"/>
            </w:r>
            <w:r w:rsidR="00CA3206">
              <w:instrText xml:space="preserve"> STYLEREF 1 \s </w:instrText>
            </w:r>
            <w:r w:rsidR="00CA3206">
              <w:fldChar w:fldCharType="separate"/>
            </w:r>
            <w:r w:rsidR="00CA3206">
              <w:rPr>
                <w:noProof/>
              </w:rPr>
              <w:t>3</w:t>
            </w:r>
            <w:r w:rsidR="00CA3206">
              <w:rPr>
                <w:noProof/>
              </w:rPr>
              <w:fldChar w:fldCharType="end"/>
            </w:r>
            <w:r w:rsidR="00692428">
              <w:noBreakHyphen/>
            </w:r>
            <w:r w:rsidR="00CA3206">
              <w:fldChar w:fldCharType="begin"/>
            </w:r>
            <w:r w:rsidR="00CA3206">
              <w:instrText xml:space="preserve"> SEQ Imagen \* ARABIC \s 1 </w:instrText>
            </w:r>
            <w:r w:rsidR="00CA3206">
              <w:fldChar w:fldCharType="separate"/>
            </w:r>
            <w:r w:rsidR="00CA3206">
              <w:rPr>
                <w:noProof/>
              </w:rPr>
              <w:t>17</w:t>
            </w:r>
            <w:r w:rsidR="00CA3206">
              <w:rPr>
                <w:noProof/>
              </w:rPr>
              <w:fldChar w:fldCharType="end"/>
            </w:r>
            <w:r w:rsidRPr="00204B7F">
              <w:t xml:space="preserve"> </w:t>
            </w:r>
            <w:r w:rsidRPr="00E55EDF">
              <w:rPr>
                <w:rStyle w:val="TituloImagenCar"/>
              </w:rPr>
              <w:t>Ejemplo de representación como tiras de triángulos</w:t>
            </w:r>
            <w:sdt>
              <w:sdtPr>
                <w:rPr>
                  <w:rStyle w:val="TituloImagenCar"/>
                </w:rPr>
                <w:id w:val="-757602327"/>
                <w:citation/>
              </w:sdtPr>
              <w:sdtContent>
                <w:r w:rsidR="00400D2E">
                  <w:rPr>
                    <w:rStyle w:val="TituloImagenCar"/>
                  </w:rPr>
                  <w:fldChar w:fldCharType="begin"/>
                </w:r>
                <w:r w:rsidR="00400D2E" w:rsidRPr="006E4A83">
                  <w:rPr>
                    <w:rStyle w:val="TituloImagenCar"/>
                    <w:lang w:val="es-ES"/>
                  </w:rPr>
                  <w:instrText xml:space="preserve"> CITATION Mic151 \l 1033 </w:instrText>
                </w:r>
                <w:r w:rsidR="00400D2E">
                  <w:rPr>
                    <w:rStyle w:val="TituloImagenCar"/>
                  </w:rPr>
                  <w:fldChar w:fldCharType="separate"/>
                </w:r>
                <w:r w:rsidR="00556A68">
                  <w:rPr>
                    <w:rStyle w:val="TituloImagenCar"/>
                    <w:noProof/>
                    <w:lang w:val="es-ES"/>
                  </w:rPr>
                  <w:t xml:space="preserve"> </w:t>
                </w:r>
                <w:r w:rsidR="00556A68" w:rsidRPr="00556A68">
                  <w:rPr>
                    <w:noProof/>
                    <w:color w:val="808080" w:themeColor="background1" w:themeShade="80"/>
                    <w:sz w:val="20"/>
                    <w:lang w:val="es-ES"/>
                  </w:rPr>
                  <w:t>[37]</w:t>
                </w:r>
                <w:r w:rsidR="00400D2E">
                  <w:rPr>
                    <w:rStyle w:val="TituloImagenCar"/>
                  </w:rPr>
                  <w:fldChar w:fldCharType="end"/>
                </w:r>
              </w:sdtContent>
            </w:sdt>
            <w:r w:rsidRPr="00E55EDF">
              <w:rPr>
                <w:rStyle w:val="TituloImagenCar"/>
                <w:i w:val="0"/>
              </w:rPr>
              <w:t xml:space="preserve">. </w:t>
            </w:r>
          </w:p>
        </w:tc>
      </w:tr>
    </w:tbl>
    <w:p w14:paraId="7A4C10D4" w14:textId="77777777" w:rsidR="009763A9" w:rsidRDefault="009763A9" w:rsidP="009763A9"/>
    <w:p w14:paraId="532E7BF7" w14:textId="6D95E5E9" w:rsidR="00733D36" w:rsidRDefault="009763A9" w:rsidP="00733D36">
      <w:pPr>
        <w:pStyle w:val="Prrafodelista"/>
        <w:numPr>
          <w:ilvl w:val="0"/>
          <w:numId w:val="5"/>
        </w:numPr>
      </w:pPr>
      <w:r w:rsidRPr="00962938">
        <w:rPr>
          <w:b/>
        </w:rPr>
        <w:t>Abanico de triángulos</w:t>
      </w:r>
      <w:r>
        <w:t xml:space="preserve">: Otra manera de representación es con un abanico en donde </w:t>
      </w:r>
      <w:r w:rsidR="001158A8">
        <w:t>un conjunto de triángulos comparte</w:t>
      </w:r>
      <w:r>
        <w:t xml:space="preserve"> un vértice central.</w:t>
      </w:r>
    </w:p>
    <w:tbl>
      <w:tblPr>
        <w:tblStyle w:val="Tablanormal21"/>
        <w:tblW w:w="5000" w:type="pct"/>
        <w:tblLook w:val="04A0" w:firstRow="1" w:lastRow="0" w:firstColumn="1" w:lastColumn="0" w:noHBand="0" w:noVBand="1"/>
        <w:tblPrChange w:id="316" w:author="Gonzalo Martinez Rodriguez" w:date="2015-09-13T13:02:00Z">
          <w:tblPr>
            <w:tblW w:w="0" w:type="auto"/>
            <w:tblLook w:val="04A0" w:firstRow="1" w:lastRow="0" w:firstColumn="1" w:lastColumn="0" w:noHBand="0" w:noVBand="1"/>
          </w:tblPr>
        </w:tblPrChange>
      </w:tblPr>
      <w:tblGrid>
        <w:gridCol w:w="8504"/>
        <w:tblGridChange w:id="317">
          <w:tblGrid>
            <w:gridCol w:w="8494"/>
          </w:tblGrid>
        </w:tblGridChange>
      </w:tblGrid>
      <w:tr w:rsidR="009763A9" w14:paraId="4BAE686E" w14:textId="77777777" w:rsidTr="00733D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Change w:id="318" w:author="Gonzalo Martinez Rodriguez" w:date="2015-09-13T13:02:00Z">
              <w:tcPr>
                <w:tcW w:w="8494" w:type="dxa"/>
              </w:tcPr>
            </w:tcPrChange>
          </w:tcPr>
          <w:p w14:paraId="262A3C7E" w14:textId="77777777" w:rsidR="00E55EDF" w:rsidRDefault="009763A9" w:rsidP="001158A8">
            <w:pPr>
              <w:keepNext/>
              <w:spacing w:before="120" w:after="120"/>
              <w:jc w:val="center"/>
              <w:cnfStyle w:val="101000000000" w:firstRow="1" w:lastRow="0" w:firstColumn="1" w:lastColumn="0" w:oddVBand="0" w:evenVBand="0" w:oddHBand="0" w:evenHBand="0" w:firstRowFirstColumn="0" w:firstRowLastColumn="0" w:lastRowFirstColumn="0" w:lastRowLastColumn="0"/>
              <w:rPr>
                <w:b w:val="0"/>
                <w:bCs w:val="0"/>
              </w:rPr>
            </w:pPr>
            <w:r>
              <w:rPr>
                <w:noProof/>
                <w:lang w:val="es-ES" w:eastAsia="es-ES"/>
              </w:rPr>
              <w:drawing>
                <wp:inline distT="0" distB="0" distL="0" distR="0" wp14:anchorId="3920CF5E" wp14:editId="7D2D6311">
                  <wp:extent cx="1358900" cy="1612301"/>
                  <wp:effectExtent l="0" t="0" r="0" b="6985"/>
                  <wp:docPr id="15234201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1375242" cy="1631690"/>
                          </a:xfrm>
                          <a:prstGeom prst="rect">
                            <a:avLst/>
                          </a:prstGeom>
                        </pic:spPr>
                      </pic:pic>
                    </a:graphicData>
                  </a:graphic>
                </wp:inline>
              </w:drawing>
            </w:r>
          </w:p>
          <w:p w14:paraId="3956A2C0" w14:textId="5F627C99" w:rsidR="009763A9" w:rsidRDefault="00E55EDF" w:rsidP="001158A8">
            <w:pPr>
              <w:pStyle w:val="Descripcin"/>
              <w:jc w:val="center"/>
              <w:cnfStyle w:val="101000000000" w:firstRow="1" w:lastRow="0" w:firstColumn="1" w:lastColumn="0" w:oddVBand="0" w:evenVBand="0" w:oddHBand="0" w:evenHBand="0" w:firstRowFirstColumn="0" w:firstRowLastColumn="0" w:lastRowFirstColumn="0" w:lastRowLastColumn="0"/>
            </w:pPr>
            <w:r>
              <w:t xml:space="preserve">Imagen </w:t>
            </w:r>
            <w:r w:rsidR="00CA3206">
              <w:fldChar w:fldCharType="begin"/>
            </w:r>
            <w:r w:rsidR="00CA3206">
              <w:instrText xml:space="preserve"> STYLEREF 1 \s </w:instrText>
            </w:r>
            <w:r w:rsidR="00CA3206">
              <w:fldChar w:fldCharType="separate"/>
            </w:r>
            <w:r w:rsidR="00CA3206">
              <w:rPr>
                <w:noProof/>
              </w:rPr>
              <w:t>3</w:t>
            </w:r>
            <w:r w:rsidR="00CA3206">
              <w:rPr>
                <w:noProof/>
              </w:rPr>
              <w:fldChar w:fldCharType="end"/>
            </w:r>
            <w:r w:rsidR="00692428">
              <w:noBreakHyphen/>
            </w:r>
            <w:r w:rsidR="00CA3206">
              <w:fldChar w:fldCharType="begin"/>
            </w:r>
            <w:r w:rsidR="00CA3206">
              <w:instrText xml:space="preserve"> SEQ Imagen \* ARABIC \s 1 </w:instrText>
            </w:r>
            <w:r w:rsidR="00CA3206">
              <w:fldChar w:fldCharType="separate"/>
            </w:r>
            <w:r w:rsidR="00CA3206">
              <w:rPr>
                <w:noProof/>
              </w:rPr>
              <w:t>18</w:t>
            </w:r>
            <w:r w:rsidR="00CA3206">
              <w:rPr>
                <w:noProof/>
              </w:rPr>
              <w:fldChar w:fldCharType="end"/>
            </w:r>
            <w:r w:rsidRPr="00E55EDF">
              <w:rPr>
                <w:i/>
                <w:color w:val="808080" w:themeColor="background1" w:themeShade="80"/>
                <w:sz w:val="20"/>
              </w:rPr>
              <w:t xml:space="preserve"> Ejemplo de representación como abanico de triángulos</w:t>
            </w:r>
            <w:r w:rsidR="0061099B">
              <w:rPr>
                <w:i/>
                <w:color w:val="808080" w:themeColor="background1" w:themeShade="80"/>
                <w:sz w:val="20"/>
              </w:rPr>
              <w:t xml:space="preserve"> </w:t>
            </w:r>
            <w:sdt>
              <w:sdtPr>
                <w:rPr>
                  <w:i/>
                  <w:color w:val="808080" w:themeColor="background1" w:themeShade="80"/>
                  <w:sz w:val="20"/>
                </w:rPr>
                <w:id w:val="-1690819592"/>
                <w:citation/>
              </w:sdtPr>
              <w:sdtContent>
                <w:r w:rsidRPr="00E55EDF">
                  <w:rPr>
                    <w:i/>
                    <w:color w:val="808080" w:themeColor="background1" w:themeShade="80"/>
                    <w:sz w:val="20"/>
                  </w:rPr>
                  <w:fldChar w:fldCharType="begin"/>
                </w:r>
                <w:r w:rsidRPr="00E55EDF">
                  <w:rPr>
                    <w:i/>
                    <w:color w:val="808080" w:themeColor="background1" w:themeShade="80"/>
                    <w:sz w:val="20"/>
                  </w:rPr>
                  <w:instrText xml:space="preserve"> CITATION Mic152 \l 14346 </w:instrText>
                </w:r>
                <w:r w:rsidRPr="00E55EDF">
                  <w:rPr>
                    <w:i/>
                    <w:color w:val="808080" w:themeColor="background1" w:themeShade="80"/>
                    <w:sz w:val="20"/>
                  </w:rPr>
                  <w:fldChar w:fldCharType="separate"/>
                </w:r>
                <w:r w:rsidR="00556A68" w:rsidRPr="00556A68">
                  <w:rPr>
                    <w:noProof/>
                    <w:color w:val="808080" w:themeColor="background1" w:themeShade="80"/>
                    <w:sz w:val="20"/>
                  </w:rPr>
                  <w:t>[38]</w:t>
                </w:r>
                <w:r w:rsidRPr="00E55EDF">
                  <w:rPr>
                    <w:i/>
                    <w:color w:val="808080" w:themeColor="background1" w:themeShade="80"/>
                    <w:sz w:val="20"/>
                  </w:rPr>
                  <w:fldChar w:fldCharType="end"/>
                </w:r>
              </w:sdtContent>
            </w:sdt>
            <w:r w:rsidRPr="00E55EDF">
              <w:rPr>
                <w:i/>
                <w:color w:val="808080" w:themeColor="background1" w:themeShade="80"/>
                <w:sz w:val="20"/>
              </w:rPr>
              <w:t>.</w:t>
            </w:r>
          </w:p>
        </w:tc>
      </w:tr>
    </w:tbl>
    <w:p w14:paraId="77C4D51D" w14:textId="77777777" w:rsidR="009763A9" w:rsidRDefault="009763A9" w:rsidP="009763A9">
      <w:r>
        <w:t xml:space="preserve"> </w:t>
      </w:r>
    </w:p>
    <w:p w14:paraId="3890745D" w14:textId="0A277AFD" w:rsidR="009763A9" w:rsidRDefault="009763A9" w:rsidP="009763A9">
      <w:r>
        <w:t>Tanto con este método como con el anterior, el conjunto de vértices necesario para procesar una cantidad N de triángulos es de N+2, como se puede apreciar en las imágenes</w:t>
      </w:r>
      <w:r w:rsidR="0061099B" w:rsidRPr="0061099B">
        <w:t xml:space="preserve"> </w:t>
      </w:r>
      <w:sdt>
        <w:sdtPr>
          <w:id w:val="-627853801"/>
          <w:citation/>
        </w:sdtPr>
        <w:sdtContent>
          <w:r w:rsidR="001B4942">
            <w:fldChar w:fldCharType="begin"/>
          </w:r>
          <w:r w:rsidR="001B4942">
            <w:instrText xml:space="preserve">CITATION Mic151 \l 14346 </w:instrText>
          </w:r>
          <w:r w:rsidR="001B4942">
            <w:fldChar w:fldCharType="separate"/>
          </w:r>
          <w:r w:rsidR="00556A68" w:rsidRPr="00556A68">
            <w:rPr>
              <w:noProof/>
            </w:rPr>
            <w:t>[37]</w:t>
          </w:r>
          <w:r w:rsidR="001B4942">
            <w:fldChar w:fldCharType="end"/>
          </w:r>
        </w:sdtContent>
      </w:sdt>
      <w:r>
        <w:t>.</w:t>
      </w:r>
    </w:p>
    <w:p w14:paraId="3DE22147" w14:textId="1C5A3E83" w:rsidR="009763A9" w:rsidRDefault="009763A9" w:rsidP="001B4942">
      <w:pPr>
        <w:pStyle w:val="Prrafodelista"/>
        <w:numPr>
          <w:ilvl w:val="0"/>
          <w:numId w:val="5"/>
        </w:numPr>
      </w:pPr>
      <w:r w:rsidRPr="00962938">
        <w:rPr>
          <w:b/>
        </w:rPr>
        <w:t>Arreglos Indexados</w:t>
      </w:r>
      <w:r>
        <w:t xml:space="preserve">: Es una manera eficiente de representar cualquier conjunto arbitrario de triángulos. Una malla es representada con dos arreglos separados, un arreglo que contiene los vértices y otro arreglo que contiene el conjunto de tres índices al arreglo de vértices que componen cada triángulo </w:t>
      </w:r>
      <w:sdt>
        <w:sdtPr>
          <w:id w:val="1728261985"/>
          <w:citation/>
        </w:sdtPr>
        <w:sdtContent>
          <w:r w:rsidR="001B4942">
            <w:fldChar w:fldCharType="begin"/>
          </w:r>
          <w:r w:rsidR="001B4942">
            <w:instrText xml:space="preserve"> CITATION Nel10 \l 14346 </w:instrText>
          </w:r>
          <w:r w:rsidR="001B4942">
            <w:fldChar w:fldCharType="separate"/>
          </w:r>
          <w:r w:rsidR="00556A68" w:rsidRPr="00556A68">
            <w:rPr>
              <w:noProof/>
            </w:rPr>
            <w:t>[39]</w:t>
          </w:r>
          <w:r w:rsidR="001B4942">
            <w:fldChar w:fldCharType="end"/>
          </w:r>
        </w:sdtContent>
      </w:sdt>
      <w:r>
        <w:t xml:space="preserve">. </w:t>
      </w:r>
    </w:p>
    <w:p w14:paraId="2723662E" w14:textId="77777777" w:rsidR="009763A9" w:rsidRDefault="009763A9" w:rsidP="009763A9">
      <w:pPr>
        <w:pStyle w:val="Ttulo2"/>
      </w:pPr>
      <w:bookmarkStart w:id="319" w:name="_Toc429920284"/>
      <w:bookmarkStart w:id="320" w:name="_Toc429920756"/>
      <w:bookmarkStart w:id="321" w:name="_Toc429929223"/>
      <w:bookmarkStart w:id="322" w:name="_Toc430199767"/>
      <w:bookmarkStart w:id="323" w:name="_Toc432846469"/>
      <w:bookmarkStart w:id="324" w:name="_Toc432859538"/>
      <w:bookmarkStart w:id="325" w:name="_Toc432866761"/>
      <w:bookmarkStart w:id="326" w:name="_Toc432869126"/>
      <w:bookmarkStart w:id="327" w:name="_Toc432875551"/>
      <w:bookmarkStart w:id="328" w:name="_Toc432876480"/>
      <w:bookmarkStart w:id="329" w:name="_Toc433481794"/>
      <w:bookmarkStart w:id="330" w:name="_Toc434069887"/>
      <w:bookmarkStart w:id="331" w:name="_Toc445320344"/>
      <w:r>
        <w:lastRenderedPageBreak/>
        <w:t>Texturización</w:t>
      </w:r>
      <w:bookmarkEnd w:id="319"/>
      <w:bookmarkEnd w:id="320"/>
      <w:bookmarkEnd w:id="321"/>
      <w:bookmarkEnd w:id="322"/>
      <w:bookmarkEnd w:id="323"/>
      <w:bookmarkEnd w:id="324"/>
      <w:bookmarkEnd w:id="325"/>
      <w:bookmarkEnd w:id="326"/>
      <w:bookmarkEnd w:id="327"/>
      <w:bookmarkEnd w:id="328"/>
      <w:bookmarkEnd w:id="329"/>
      <w:bookmarkEnd w:id="330"/>
      <w:bookmarkEnd w:id="331"/>
    </w:p>
    <w:p w14:paraId="1686A69F" w14:textId="677EB7C7" w:rsidR="009763A9" w:rsidRDefault="009763A9" w:rsidP="009763A9">
      <w:r>
        <w:t xml:space="preserve">La texturización surge de la necesidad de dar realismo a los modelos 3D. Para lograr un mayor grado de realismo es necesaria mayor complejidad o por lo menos dar la apariencia de tenerla. El mapeado de texturas es una manera eficiente de dar la apariencia de complejidad sin tener que modelar y </w:t>
      </w:r>
      <w:r w:rsidR="00C63C1E">
        <w:t>dibujar</w:t>
      </w:r>
      <w:r>
        <w:t xml:space="preserve"> todos los detalles 3D de una superficie</w:t>
      </w:r>
      <w:r w:rsidR="009130B0" w:rsidRPr="009130B0">
        <w:t xml:space="preserve"> </w:t>
      </w:r>
      <w:sdt>
        <w:sdtPr>
          <w:id w:val="-1397273256"/>
          <w:citation/>
        </w:sdtPr>
        <w:sdtContent>
          <w:r w:rsidR="002E7A48">
            <w:fldChar w:fldCharType="begin"/>
          </w:r>
          <w:r w:rsidR="002E7A48">
            <w:instrText xml:space="preserve"> CITATION Hec86 \l 14346 </w:instrText>
          </w:r>
          <w:r w:rsidR="002E7A48">
            <w:fldChar w:fldCharType="separate"/>
          </w:r>
          <w:r w:rsidR="00556A68" w:rsidRPr="00556A68">
            <w:rPr>
              <w:noProof/>
            </w:rPr>
            <w:t>[40]</w:t>
          </w:r>
          <w:r w:rsidR="002E7A48">
            <w:fldChar w:fldCharType="end"/>
          </w:r>
        </w:sdtContent>
      </w:sdt>
      <w:r>
        <w:t>.</w:t>
      </w:r>
    </w:p>
    <w:p w14:paraId="0DA284C5" w14:textId="22A4576A" w:rsidR="00B7782D" w:rsidRDefault="00881895" w:rsidP="00B7782D">
      <w:r>
        <w:t xml:space="preserve">Una textura puede ser definida popularmente como las características o apariencias de una tela dadas por la delgadez de sus hilos. </w:t>
      </w:r>
      <w:r w:rsidR="00B7782D">
        <w:t>También</w:t>
      </w:r>
      <w:r>
        <w:t xml:space="preserve"> </w:t>
      </w:r>
      <w:r w:rsidR="00B7782D">
        <w:t>es conocida</w:t>
      </w:r>
      <w:r>
        <w:t xml:space="preserve"> como </w:t>
      </w:r>
      <w:r w:rsidR="00B7782D">
        <w:t>la apariencia, consistencia o tacto de una superficie o sustancia</w:t>
      </w:r>
      <w:r w:rsidR="009130B0" w:rsidRPr="009130B0">
        <w:t xml:space="preserve"> </w:t>
      </w:r>
      <w:sdt>
        <w:sdtPr>
          <w:id w:val="864566007"/>
          <w:citation/>
        </w:sdtPr>
        <w:sdtContent>
          <w:r w:rsidR="00B7782D">
            <w:fldChar w:fldCharType="begin"/>
          </w:r>
          <w:r w:rsidR="00B7782D">
            <w:instrText xml:space="preserve"> CITATION Oxf15 \l 14346 </w:instrText>
          </w:r>
          <w:r w:rsidR="00B7782D">
            <w:fldChar w:fldCharType="separate"/>
          </w:r>
          <w:r w:rsidR="00556A68" w:rsidRPr="00556A68">
            <w:rPr>
              <w:noProof/>
            </w:rPr>
            <w:t>[41]</w:t>
          </w:r>
          <w:r w:rsidR="00B7782D">
            <w:fldChar w:fldCharType="end"/>
          </w:r>
        </w:sdtContent>
      </w:sdt>
      <w:r w:rsidR="00B7782D">
        <w:t>. En el ámbito de la computación gráfica se puede definir como una imagen utilizada para mostrar las características de una superficie</w:t>
      </w:r>
      <w:sdt>
        <w:sdtPr>
          <w:id w:val="-559478519"/>
          <w:citation/>
        </w:sdtPr>
        <w:sdtContent>
          <w:r w:rsidR="00684429">
            <w:fldChar w:fldCharType="begin"/>
          </w:r>
          <w:r w:rsidR="00684429" w:rsidRPr="0044505B">
            <w:rPr>
              <w:lang w:val="es-ES"/>
            </w:rPr>
            <w:instrText xml:space="preserve"> CITATION The15 \l 1033 </w:instrText>
          </w:r>
          <w:r w:rsidR="00684429">
            <w:fldChar w:fldCharType="separate"/>
          </w:r>
          <w:r w:rsidR="00556A68">
            <w:rPr>
              <w:noProof/>
              <w:lang w:val="es-ES"/>
            </w:rPr>
            <w:t xml:space="preserve"> </w:t>
          </w:r>
          <w:r w:rsidR="00556A68" w:rsidRPr="00556A68">
            <w:rPr>
              <w:noProof/>
              <w:lang w:val="es-ES"/>
            </w:rPr>
            <w:t>[42]</w:t>
          </w:r>
          <w:r w:rsidR="00684429">
            <w:fldChar w:fldCharType="end"/>
          </w:r>
        </w:sdtContent>
      </w:sdt>
      <w:r w:rsidR="00B7782D">
        <w:t>.</w:t>
      </w:r>
      <w:r w:rsidR="00B7782D" w:rsidRPr="00B7782D">
        <w:t xml:space="preserve"> </w:t>
      </w:r>
      <w:r w:rsidR="00B7782D">
        <w:t>Algunos ejemplos de textura son:</w:t>
      </w:r>
    </w:p>
    <w:p w14:paraId="7F6B98D2" w14:textId="7B9B48B1" w:rsidR="009763A9" w:rsidRDefault="009C5E20" w:rsidP="009763A9">
      <w:pPr>
        <w:pStyle w:val="Prrafodelista"/>
        <w:numPr>
          <w:ilvl w:val="0"/>
          <w:numId w:val="5"/>
        </w:numPr>
      </w:pPr>
      <w:r w:rsidRPr="009C5E20">
        <w:rPr>
          <w:b/>
        </w:rPr>
        <w:t>Imágenes</w:t>
      </w:r>
      <w:r w:rsidR="009763A9" w:rsidRPr="009C5E20">
        <w:rPr>
          <w:b/>
        </w:rPr>
        <w:t xml:space="preserve"> </w:t>
      </w:r>
      <w:r w:rsidRPr="009C5E20">
        <w:rPr>
          <w:b/>
        </w:rPr>
        <w:t>de repetición</w:t>
      </w:r>
      <w:r w:rsidR="009763A9">
        <w:t>, es un patrón detallado que se repite varias veces sin que notemos que se está repitiendo, debido a que las uniones coinciden entre sí para dar una sensación de unidad.</w:t>
      </w:r>
    </w:p>
    <w:tbl>
      <w:tblPr>
        <w:tblStyle w:val="Tablanormal21"/>
        <w:tblW w:w="0" w:type="auto"/>
        <w:tblLook w:val="04A0" w:firstRow="1" w:lastRow="0" w:firstColumn="1" w:lastColumn="0" w:noHBand="0" w:noVBand="1"/>
      </w:tblPr>
      <w:tblGrid>
        <w:gridCol w:w="8494"/>
      </w:tblGrid>
      <w:tr w:rsidR="009763A9" w14:paraId="75D82E61" w14:textId="77777777" w:rsidTr="008C00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01B966FD" w14:textId="77777777" w:rsidR="00E55EDF" w:rsidRDefault="009763A9" w:rsidP="001158A8">
            <w:pPr>
              <w:keepNext/>
              <w:spacing w:before="120" w:after="120"/>
              <w:jc w:val="center"/>
              <w:rPr>
                <w:b w:val="0"/>
                <w:bCs w:val="0"/>
              </w:rPr>
            </w:pPr>
            <w:r>
              <w:rPr>
                <w:noProof/>
                <w:lang w:val="es-ES" w:eastAsia="es-ES"/>
              </w:rPr>
              <w:drawing>
                <wp:inline distT="0" distB="0" distL="0" distR="0" wp14:anchorId="767E676D" wp14:editId="5E7A7661">
                  <wp:extent cx="1333500" cy="1333500"/>
                  <wp:effectExtent l="0" t="0" r="0" b="0"/>
                  <wp:docPr id="12209477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a:extLst>
                              <a:ext uri="{28A0092B-C50C-407E-A947-70E740481C1C}">
                                <a14:useLocalDpi xmlns:a14="http://schemas.microsoft.com/office/drawing/2010/main" val="0"/>
                              </a:ext>
                            </a:extLst>
                          </a:blip>
                          <a:stretch>
                            <a:fillRect/>
                          </a:stretch>
                        </pic:blipFill>
                        <pic:spPr>
                          <a:xfrm>
                            <a:off x="0" y="0"/>
                            <a:ext cx="1333500" cy="1333500"/>
                          </a:xfrm>
                          <a:prstGeom prst="rect">
                            <a:avLst/>
                          </a:prstGeom>
                        </pic:spPr>
                      </pic:pic>
                    </a:graphicData>
                  </a:graphic>
                </wp:inline>
              </w:drawing>
            </w:r>
          </w:p>
          <w:p w14:paraId="5DD2AA32" w14:textId="39250E5C" w:rsidR="009763A9" w:rsidRDefault="00E55EDF" w:rsidP="001158A8">
            <w:pPr>
              <w:pStyle w:val="Descripcin"/>
              <w:jc w:val="center"/>
            </w:pPr>
            <w:r>
              <w:t xml:space="preserve">Imagen </w:t>
            </w:r>
            <w:r w:rsidR="00CA3206">
              <w:fldChar w:fldCharType="begin"/>
            </w:r>
            <w:r w:rsidR="00CA3206">
              <w:instrText xml:space="preserve"> STYLEREF 1 \s </w:instrText>
            </w:r>
            <w:r w:rsidR="00CA3206">
              <w:fldChar w:fldCharType="separate"/>
            </w:r>
            <w:r w:rsidR="00CA3206">
              <w:rPr>
                <w:noProof/>
              </w:rPr>
              <w:t>3</w:t>
            </w:r>
            <w:r w:rsidR="00CA3206">
              <w:rPr>
                <w:noProof/>
              </w:rPr>
              <w:fldChar w:fldCharType="end"/>
            </w:r>
            <w:r w:rsidR="00692428">
              <w:noBreakHyphen/>
            </w:r>
            <w:r w:rsidR="00CA3206">
              <w:fldChar w:fldCharType="begin"/>
            </w:r>
            <w:r w:rsidR="00CA3206">
              <w:instrText xml:space="preserve"> SEQ Imagen \* ARABIC \s 1 </w:instrText>
            </w:r>
            <w:r w:rsidR="00CA3206">
              <w:fldChar w:fldCharType="separate"/>
            </w:r>
            <w:r w:rsidR="00CA3206">
              <w:rPr>
                <w:noProof/>
              </w:rPr>
              <w:t>19</w:t>
            </w:r>
            <w:r w:rsidR="00CA3206">
              <w:rPr>
                <w:noProof/>
              </w:rPr>
              <w:fldChar w:fldCharType="end"/>
            </w:r>
            <w:r w:rsidRPr="009C5E20">
              <w:rPr>
                <w:rStyle w:val="TituloImagenCar"/>
              </w:rPr>
              <w:t xml:space="preserve"> Textura de repetición</w:t>
            </w:r>
            <w:r w:rsidR="0061099B">
              <w:rPr>
                <w:rStyle w:val="TituloImagenCar"/>
              </w:rPr>
              <w:t xml:space="preserve"> </w:t>
            </w:r>
            <w:sdt>
              <w:sdtPr>
                <w:rPr>
                  <w:rStyle w:val="TituloImagenCar"/>
                </w:rPr>
                <w:id w:val="134529797"/>
                <w:citation/>
              </w:sdtPr>
              <w:sdtContent>
                <w:r>
                  <w:rPr>
                    <w:rStyle w:val="TituloImagenCar"/>
                  </w:rPr>
                  <w:fldChar w:fldCharType="begin"/>
                </w:r>
                <w:r>
                  <w:rPr>
                    <w:rStyle w:val="TituloImagenCar"/>
                  </w:rPr>
                  <w:instrText xml:space="preserve"> CITATION Gim15 \l 14346 </w:instrText>
                </w:r>
                <w:r>
                  <w:rPr>
                    <w:rStyle w:val="TituloImagenCar"/>
                  </w:rPr>
                  <w:fldChar w:fldCharType="separate"/>
                </w:r>
                <w:r w:rsidR="00556A68" w:rsidRPr="00556A68">
                  <w:rPr>
                    <w:noProof/>
                    <w:color w:val="808080" w:themeColor="background1" w:themeShade="80"/>
                    <w:sz w:val="20"/>
                  </w:rPr>
                  <w:t>[43]</w:t>
                </w:r>
                <w:r>
                  <w:rPr>
                    <w:rStyle w:val="TituloImagenCar"/>
                  </w:rPr>
                  <w:fldChar w:fldCharType="end"/>
                </w:r>
              </w:sdtContent>
            </w:sdt>
            <w:r w:rsidR="001158A8">
              <w:rPr>
                <w:rStyle w:val="TituloImagenCar"/>
              </w:rPr>
              <w:t>.</w:t>
            </w:r>
          </w:p>
        </w:tc>
      </w:tr>
    </w:tbl>
    <w:p w14:paraId="73A47C83" w14:textId="77777777" w:rsidR="009763A9" w:rsidRDefault="009763A9" w:rsidP="00733D36"/>
    <w:p w14:paraId="0849A434" w14:textId="443F5303" w:rsidR="009763A9" w:rsidRDefault="009763A9" w:rsidP="009763A9">
      <w:pPr>
        <w:pStyle w:val="Prrafodelista"/>
        <w:numPr>
          <w:ilvl w:val="0"/>
          <w:numId w:val="5"/>
        </w:numPr>
      </w:pPr>
      <w:r w:rsidRPr="009C5E20">
        <w:rPr>
          <w:b/>
        </w:rPr>
        <w:t>Textura para un modelo 3D</w:t>
      </w:r>
      <w:r w:rsidR="009C5E20">
        <w:t xml:space="preserve">, </w:t>
      </w:r>
      <w:r>
        <w:t xml:space="preserve">es una textura creada para un modelo 3D particular, donde cada cara del modelo es </w:t>
      </w:r>
      <w:r w:rsidR="001158A8">
        <w:t>mapeada</w:t>
      </w:r>
      <w:r>
        <w:t xml:space="preserve"> con un área de la textura.</w:t>
      </w:r>
    </w:p>
    <w:p w14:paraId="4C606A1D" w14:textId="77777777" w:rsidR="001158A8" w:rsidRDefault="001158A8" w:rsidP="001158A8"/>
    <w:tbl>
      <w:tblPr>
        <w:tblStyle w:val="Tablanormal21"/>
        <w:tblW w:w="0" w:type="auto"/>
        <w:tblLook w:val="04A0" w:firstRow="1" w:lastRow="0" w:firstColumn="1" w:lastColumn="0" w:noHBand="0" w:noVBand="1"/>
      </w:tblPr>
      <w:tblGrid>
        <w:gridCol w:w="8494"/>
      </w:tblGrid>
      <w:tr w:rsidR="009763A9" w14:paraId="3B3FCE21" w14:textId="77777777" w:rsidTr="008C00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55404522" w14:textId="77777777" w:rsidR="00E55EDF" w:rsidRDefault="009763A9" w:rsidP="001158A8">
            <w:pPr>
              <w:keepNext/>
              <w:spacing w:before="120" w:after="120"/>
              <w:jc w:val="center"/>
              <w:rPr>
                <w:b w:val="0"/>
                <w:bCs w:val="0"/>
              </w:rPr>
            </w:pPr>
            <w:r>
              <w:rPr>
                <w:noProof/>
                <w:lang w:val="es-ES" w:eastAsia="es-ES"/>
              </w:rPr>
              <w:drawing>
                <wp:inline distT="0" distB="0" distL="0" distR="0" wp14:anchorId="02A756A4" wp14:editId="4E00DC57">
                  <wp:extent cx="3117517" cy="1930400"/>
                  <wp:effectExtent l="0" t="0" r="6985" b="0"/>
                  <wp:docPr id="3069438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3164099" cy="1959244"/>
                          </a:xfrm>
                          <a:prstGeom prst="rect">
                            <a:avLst/>
                          </a:prstGeom>
                        </pic:spPr>
                      </pic:pic>
                    </a:graphicData>
                  </a:graphic>
                </wp:inline>
              </w:drawing>
            </w:r>
          </w:p>
          <w:p w14:paraId="0C2D270D" w14:textId="17C011C7" w:rsidR="009763A9" w:rsidRDefault="00E55EDF" w:rsidP="001158A8">
            <w:pPr>
              <w:pStyle w:val="Descripcin"/>
              <w:jc w:val="center"/>
            </w:pPr>
            <w:r>
              <w:t xml:space="preserve">Imagen </w:t>
            </w:r>
            <w:r w:rsidR="00CA3206">
              <w:fldChar w:fldCharType="begin"/>
            </w:r>
            <w:r w:rsidR="00CA3206">
              <w:instrText xml:space="preserve"> STYLEREF 1 \s </w:instrText>
            </w:r>
            <w:r w:rsidR="00CA3206">
              <w:fldChar w:fldCharType="separate"/>
            </w:r>
            <w:r w:rsidR="00CA3206">
              <w:rPr>
                <w:noProof/>
              </w:rPr>
              <w:t>3</w:t>
            </w:r>
            <w:r w:rsidR="00CA3206">
              <w:rPr>
                <w:noProof/>
              </w:rPr>
              <w:fldChar w:fldCharType="end"/>
            </w:r>
            <w:r w:rsidR="00692428">
              <w:noBreakHyphen/>
            </w:r>
            <w:r w:rsidR="00CA3206">
              <w:fldChar w:fldCharType="begin"/>
            </w:r>
            <w:r w:rsidR="00CA3206">
              <w:instrText xml:space="preserve"> SEQ Imagen \* ARABIC \s 1 </w:instrText>
            </w:r>
            <w:r w:rsidR="00CA3206">
              <w:fldChar w:fldCharType="separate"/>
            </w:r>
            <w:r w:rsidR="00CA3206">
              <w:rPr>
                <w:noProof/>
              </w:rPr>
              <w:t>20</w:t>
            </w:r>
            <w:r w:rsidR="00CA3206">
              <w:rPr>
                <w:noProof/>
              </w:rPr>
              <w:fldChar w:fldCharType="end"/>
            </w:r>
            <w:r w:rsidRPr="009C5E20">
              <w:rPr>
                <w:rStyle w:val="TituloImagenCar"/>
              </w:rPr>
              <w:t xml:space="preserve"> Textura de un objeto 3D especifico</w:t>
            </w:r>
            <w:r w:rsidR="0061099B">
              <w:rPr>
                <w:rStyle w:val="TituloImagenCar"/>
              </w:rPr>
              <w:t xml:space="preserve"> </w:t>
            </w:r>
            <w:sdt>
              <w:sdtPr>
                <w:rPr>
                  <w:rStyle w:val="TituloImagenCar"/>
                </w:rPr>
                <w:id w:val="-198167700"/>
                <w:citation/>
              </w:sdtPr>
              <w:sdtContent>
                <w:r>
                  <w:rPr>
                    <w:rStyle w:val="TituloImagenCar"/>
                  </w:rPr>
                  <w:fldChar w:fldCharType="begin"/>
                </w:r>
                <w:r>
                  <w:rPr>
                    <w:rStyle w:val="TituloImagenCar"/>
                  </w:rPr>
                  <w:instrText xml:space="preserve"> CITATION 3DV15 \l 14346 </w:instrText>
                </w:r>
                <w:r>
                  <w:rPr>
                    <w:rStyle w:val="TituloImagenCar"/>
                  </w:rPr>
                  <w:fldChar w:fldCharType="separate"/>
                </w:r>
                <w:r w:rsidR="00556A68" w:rsidRPr="00556A68">
                  <w:rPr>
                    <w:noProof/>
                    <w:color w:val="808080" w:themeColor="background1" w:themeShade="80"/>
                    <w:sz w:val="20"/>
                  </w:rPr>
                  <w:t>[44]</w:t>
                </w:r>
                <w:r>
                  <w:rPr>
                    <w:rStyle w:val="TituloImagenCar"/>
                  </w:rPr>
                  <w:fldChar w:fldCharType="end"/>
                </w:r>
              </w:sdtContent>
            </w:sdt>
            <w:r w:rsidRPr="009C5E20">
              <w:rPr>
                <w:rStyle w:val="TituloImagenCar"/>
              </w:rPr>
              <w:t>.</w:t>
            </w:r>
          </w:p>
        </w:tc>
      </w:tr>
    </w:tbl>
    <w:p w14:paraId="23AC5149" w14:textId="77777777" w:rsidR="009763A9" w:rsidRDefault="009763A9" w:rsidP="009763A9"/>
    <w:p w14:paraId="24B72035" w14:textId="52ECA7DA" w:rsidR="009763A9" w:rsidRDefault="009763A9" w:rsidP="009763A9">
      <w:pPr>
        <w:pStyle w:val="Prrafodelista"/>
        <w:numPr>
          <w:ilvl w:val="0"/>
          <w:numId w:val="5"/>
        </w:numPr>
      </w:pPr>
      <w:r>
        <w:t xml:space="preserve">Una imagen tomada del mundo real con una cámara RGB </w:t>
      </w:r>
      <w:r w:rsidR="00733D36">
        <w:t>también puede ser una textura. E</w:t>
      </w:r>
      <w:r>
        <w:t xml:space="preserve">n el desarrollo de este proyecto se utilizan estas imágenes para texturizar las </w:t>
      </w:r>
      <w:r>
        <w:lastRenderedPageBreak/>
        <w:t xml:space="preserve">mallas de triángulos generadas a partir de los datos obtenidos de los sensores de profundidad. </w:t>
      </w:r>
    </w:p>
    <w:p w14:paraId="51A17F2A" w14:textId="77777777" w:rsidR="00733D36" w:rsidRDefault="00733D36" w:rsidP="009763A9"/>
    <w:p w14:paraId="5269C4AF" w14:textId="59BEB19C" w:rsidR="00B64B47" w:rsidRDefault="00B64B47" w:rsidP="00B64B47">
      <w:pPr>
        <w:pStyle w:val="Ttulo3"/>
      </w:pPr>
      <w:bookmarkStart w:id="332" w:name="_Toc445320345"/>
      <w:r>
        <w:t>Técnicas de texturización</w:t>
      </w:r>
      <w:bookmarkEnd w:id="332"/>
    </w:p>
    <w:p w14:paraId="205B5E0F" w14:textId="46A598FB" w:rsidR="009763A9" w:rsidRDefault="009763A9" w:rsidP="009763A9">
      <w:r>
        <w:t xml:space="preserve">Algunas </w:t>
      </w:r>
      <w:r w:rsidR="00C63C1E">
        <w:t>técnicas utilizadas para texturizar un objeto son</w:t>
      </w:r>
      <w:r>
        <w:t>:</w:t>
      </w:r>
    </w:p>
    <w:p w14:paraId="6C341FE4" w14:textId="3873B1E7" w:rsidR="00B64B47" w:rsidRDefault="009763A9" w:rsidP="00B64B47">
      <w:pPr>
        <w:pStyle w:val="Prrafodelista"/>
        <w:numPr>
          <w:ilvl w:val="0"/>
          <w:numId w:val="5"/>
        </w:numPr>
      </w:pPr>
      <w:r w:rsidRPr="00F30FFD">
        <w:rPr>
          <w:b/>
        </w:rPr>
        <w:t>Mapeado de texturas</w:t>
      </w:r>
      <w:r>
        <w:t xml:space="preserve">: es el proceso de proyectar una textura (imagen 2D) en la superficie de un objeto 3D. Puede ser utilizado para manipular una variedad de características de la superficie como el color, transparencia, especularidad, incandescencia, </w:t>
      </w:r>
      <w:r w:rsidR="001158A8">
        <w:t>etc.</w:t>
      </w:r>
      <w:sdt>
        <w:sdtPr>
          <w:id w:val="637151614"/>
          <w:citation/>
        </w:sdtPr>
        <w:sdtContent>
          <w:r w:rsidR="00726F47">
            <w:fldChar w:fldCharType="begin"/>
          </w:r>
          <w:r w:rsidR="00726F47">
            <w:instrText xml:space="preserve"> CITATION The04 \l 14346 </w:instrText>
          </w:r>
          <w:r w:rsidR="00726F47">
            <w:fldChar w:fldCharType="separate"/>
          </w:r>
          <w:r w:rsidR="00556A68">
            <w:rPr>
              <w:noProof/>
            </w:rPr>
            <w:t xml:space="preserve"> </w:t>
          </w:r>
          <w:r w:rsidR="00556A68" w:rsidRPr="00556A68">
            <w:rPr>
              <w:noProof/>
            </w:rPr>
            <w:t>[45]</w:t>
          </w:r>
          <w:r w:rsidR="00726F47">
            <w:fldChar w:fldCharType="end"/>
          </w:r>
        </w:sdtContent>
      </w:sdt>
      <w:r>
        <w:t>. Consiste en el mapeado de una función en una superficie 3D. El dominio de la función puede ser de una, dos o tres dimensiones y puede estar representado por un arreglo o por una función matemática.</w:t>
      </w:r>
    </w:p>
    <w:p w14:paraId="26B861BE" w14:textId="469885D0" w:rsidR="009763A9" w:rsidRDefault="009763A9" w:rsidP="00B64B47">
      <w:pPr>
        <w:pStyle w:val="Prrafodelista"/>
      </w:pPr>
      <w:r>
        <w:t>Para realizar la correspondencia de un objeto 3D y una imagen 2D es que se crean las coordenadas de mapeado de textura (</w:t>
      </w:r>
      <w:r w:rsidR="001158A8">
        <w:t>U, V</w:t>
      </w:r>
      <w:r>
        <w:t>), permitiendo que un objeto 3D sea pintado con los colores de una imagen.</w:t>
      </w:r>
    </w:p>
    <w:p w14:paraId="64524A90" w14:textId="77777777" w:rsidR="001158A8" w:rsidRDefault="001158A8" w:rsidP="00C63C1E">
      <w:pPr>
        <w:tabs>
          <w:tab w:val="left" w:pos="6096"/>
        </w:tabs>
      </w:pPr>
    </w:p>
    <w:tbl>
      <w:tblPr>
        <w:tblStyle w:val="Tablanormal21"/>
        <w:tblW w:w="5000" w:type="pct"/>
        <w:tblLook w:val="04A0" w:firstRow="1" w:lastRow="0" w:firstColumn="1" w:lastColumn="0" w:noHBand="0" w:noVBand="1"/>
        <w:tblPrChange w:id="333" w:author="Rodrigo Cardozo" w:date="2015-09-13T13:02:00Z">
          <w:tblPr>
            <w:tblW w:w="0" w:type="auto"/>
            <w:tblLook w:val="04A0" w:firstRow="1" w:lastRow="0" w:firstColumn="1" w:lastColumn="0" w:noHBand="0" w:noVBand="1"/>
          </w:tblPr>
        </w:tblPrChange>
      </w:tblPr>
      <w:tblGrid>
        <w:gridCol w:w="8504"/>
        <w:tblGridChange w:id="334">
          <w:tblGrid>
            <w:gridCol w:w="8494"/>
          </w:tblGrid>
        </w:tblGridChange>
      </w:tblGrid>
      <w:tr w:rsidR="009763A9" w14:paraId="00BDE2F6" w14:textId="77777777" w:rsidTr="00B64B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Change w:id="335" w:author="Rodrigo Cardozo" w:date="2015-09-13T13:02:00Z">
              <w:tcPr>
                <w:tcW w:w="8494" w:type="dxa"/>
              </w:tcPr>
            </w:tcPrChange>
          </w:tcPr>
          <w:p w14:paraId="0C76EDDC" w14:textId="77777777" w:rsidR="00E55EDF" w:rsidRDefault="009763A9" w:rsidP="001158A8">
            <w:pPr>
              <w:keepNext/>
              <w:spacing w:before="120" w:after="120"/>
              <w:jc w:val="center"/>
              <w:cnfStyle w:val="101000000000" w:firstRow="1" w:lastRow="0" w:firstColumn="1" w:lastColumn="0" w:oddVBand="0" w:evenVBand="0" w:oddHBand="0" w:evenHBand="0" w:firstRowFirstColumn="0" w:firstRowLastColumn="0" w:lastRowFirstColumn="0" w:lastRowLastColumn="0"/>
              <w:rPr>
                <w:b w:val="0"/>
                <w:bCs w:val="0"/>
              </w:rPr>
            </w:pPr>
            <w:r>
              <w:rPr>
                <w:noProof/>
                <w:lang w:val="es-ES" w:eastAsia="es-ES"/>
              </w:rPr>
              <w:drawing>
                <wp:inline distT="0" distB="0" distL="0" distR="0" wp14:anchorId="470A7E08" wp14:editId="7891D4D7">
                  <wp:extent cx="3893820" cy="1714500"/>
                  <wp:effectExtent l="0" t="0" r="0" b="0"/>
                  <wp:docPr id="18102857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a:extLst>
                              <a:ext uri="{28A0092B-C50C-407E-A947-70E740481C1C}">
                                <a14:useLocalDpi xmlns:a14="http://schemas.microsoft.com/office/drawing/2010/main" val="0"/>
                              </a:ext>
                            </a:extLst>
                          </a:blip>
                          <a:stretch>
                            <a:fillRect/>
                          </a:stretch>
                        </pic:blipFill>
                        <pic:spPr>
                          <a:xfrm>
                            <a:off x="0" y="0"/>
                            <a:ext cx="3893820" cy="1714500"/>
                          </a:xfrm>
                          <a:prstGeom prst="rect">
                            <a:avLst/>
                          </a:prstGeom>
                        </pic:spPr>
                      </pic:pic>
                    </a:graphicData>
                  </a:graphic>
                </wp:inline>
              </w:drawing>
            </w:r>
          </w:p>
          <w:p w14:paraId="0A8A8FDE" w14:textId="296CA1E5" w:rsidR="009763A9" w:rsidRDefault="00E55EDF" w:rsidP="001158A8">
            <w:pPr>
              <w:pStyle w:val="Descripcin"/>
              <w:jc w:val="center"/>
              <w:cnfStyle w:val="101000000000" w:firstRow="1" w:lastRow="0" w:firstColumn="1" w:lastColumn="0" w:oddVBand="0" w:evenVBand="0" w:oddHBand="0" w:evenHBand="0" w:firstRowFirstColumn="0" w:firstRowLastColumn="0" w:lastRowFirstColumn="0" w:lastRowLastColumn="0"/>
            </w:pPr>
            <w:r>
              <w:t xml:space="preserve">Imagen </w:t>
            </w:r>
            <w:r w:rsidR="00CA3206">
              <w:fldChar w:fldCharType="begin"/>
            </w:r>
            <w:r w:rsidR="00CA3206">
              <w:instrText xml:space="preserve"> STYLEREF 1 \s </w:instrText>
            </w:r>
            <w:r w:rsidR="00CA3206">
              <w:fldChar w:fldCharType="separate"/>
            </w:r>
            <w:r w:rsidR="00CA3206">
              <w:rPr>
                <w:noProof/>
              </w:rPr>
              <w:t>3</w:t>
            </w:r>
            <w:r w:rsidR="00CA3206">
              <w:rPr>
                <w:noProof/>
              </w:rPr>
              <w:fldChar w:fldCharType="end"/>
            </w:r>
            <w:r w:rsidR="00692428">
              <w:noBreakHyphen/>
            </w:r>
            <w:r w:rsidR="00CA3206">
              <w:fldChar w:fldCharType="begin"/>
            </w:r>
            <w:r w:rsidR="00CA3206">
              <w:instrText xml:space="preserve"> SEQ Imagen \* ARABIC \s 1 </w:instrText>
            </w:r>
            <w:r w:rsidR="00CA3206">
              <w:fldChar w:fldCharType="separate"/>
            </w:r>
            <w:r w:rsidR="00CA3206">
              <w:rPr>
                <w:noProof/>
              </w:rPr>
              <w:t>21</w:t>
            </w:r>
            <w:r w:rsidR="00CA3206">
              <w:rPr>
                <w:noProof/>
              </w:rPr>
              <w:fldChar w:fldCharType="end"/>
            </w:r>
            <w:r w:rsidRPr="00C63C1E">
              <w:rPr>
                <w:rStyle w:val="TituloImagenCar"/>
              </w:rPr>
              <w:t xml:space="preserve"> Correspondencia entre la textura con el objeto utilizando las coordenadas de mapeado de texturas (U,V).</w:t>
            </w:r>
          </w:p>
        </w:tc>
      </w:tr>
    </w:tbl>
    <w:p w14:paraId="1D75B8A1" w14:textId="77777777" w:rsidR="009763A9" w:rsidRDefault="009763A9" w:rsidP="009763A9"/>
    <w:p w14:paraId="4838ACCA" w14:textId="3E5E7326" w:rsidR="009763A9" w:rsidRDefault="009763A9" w:rsidP="009763A9">
      <w:pPr>
        <w:pStyle w:val="Prrafodelista"/>
        <w:numPr>
          <w:ilvl w:val="0"/>
          <w:numId w:val="5"/>
        </w:numPr>
      </w:pPr>
      <w:r w:rsidRPr="00F30FFD">
        <w:rPr>
          <w:b/>
        </w:rPr>
        <w:t>Mapeado en dos partes</w:t>
      </w:r>
      <w:r>
        <w:t>: esta técnica es utilizada para crear coordenadas de mapeado de texturas (</w:t>
      </w:r>
      <w:r w:rsidR="001158A8">
        <w:t>U, V</w:t>
      </w:r>
      <w:r>
        <w:t>) para polígonos. Consiste de dos pasos:</w:t>
      </w:r>
    </w:p>
    <w:p w14:paraId="414992FB" w14:textId="77777777" w:rsidR="009763A9" w:rsidRDefault="009763A9" w:rsidP="009763A9">
      <w:pPr>
        <w:pStyle w:val="Prrafodelista"/>
        <w:numPr>
          <w:ilvl w:val="1"/>
          <w:numId w:val="5"/>
        </w:numPr>
      </w:pPr>
      <w:r>
        <w:t>Paso 1: Una textura 2D es mapeada en la superficie de una forma geométrica 3D simple como un plano, un cubo, un cilindro o una esfera.</w:t>
      </w:r>
    </w:p>
    <w:p w14:paraId="3E98799B" w14:textId="3496F4CA" w:rsidR="00B64B47" w:rsidRDefault="009763A9" w:rsidP="00B64B47">
      <w:pPr>
        <w:pStyle w:val="Prrafodelista"/>
        <w:numPr>
          <w:ilvl w:val="1"/>
          <w:numId w:val="5"/>
        </w:numPr>
      </w:pPr>
      <w:r>
        <w:t>Paso 2: La textura 3D creada en el paso 1 es mapeada en la superficie de un objeto.</w:t>
      </w:r>
    </w:p>
    <w:p w14:paraId="70525FA4" w14:textId="4A3C37DF" w:rsidR="001158A8" w:rsidRDefault="009763A9" w:rsidP="00B64B47">
      <w:pPr>
        <w:ind w:left="708"/>
      </w:pPr>
      <w:r>
        <w:t xml:space="preserve">Los métodos más utilizados comúnmente son proyecciones planas, cúbicas, cilíndricas o polares. De esta manera se puede dividir a un objeto en múltiples partes para seleccionar y aplicar el método más apropiado para cada </w:t>
      </w:r>
      <w:r w:rsidR="00C23774">
        <w:t>una</w:t>
      </w:r>
      <w:r>
        <w:t xml:space="preserve"> y permitir que todas las </w:t>
      </w:r>
      <w:r w:rsidR="002A0D7F">
        <w:t>partes compartan un mapeado UV.</w:t>
      </w:r>
    </w:p>
    <w:p w14:paraId="14AEADE1" w14:textId="016B1CF2" w:rsidR="00B64B47" w:rsidRDefault="00B64B47" w:rsidP="00B64B47"/>
    <w:tbl>
      <w:tblPr>
        <w:tblStyle w:val="Tablanormal21"/>
        <w:tblW w:w="0" w:type="auto"/>
        <w:tblLook w:val="04A0" w:firstRow="1" w:lastRow="0" w:firstColumn="1" w:lastColumn="0" w:noHBand="0" w:noVBand="1"/>
      </w:tblPr>
      <w:tblGrid>
        <w:gridCol w:w="8494"/>
      </w:tblGrid>
      <w:tr w:rsidR="001158A8" w14:paraId="2EA0ED8E" w14:textId="77777777" w:rsidTr="001158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3E475ABF" w14:textId="77777777" w:rsidR="001158A8" w:rsidRDefault="001158A8" w:rsidP="001158A8">
            <w:pPr>
              <w:spacing w:before="120" w:after="120"/>
              <w:jc w:val="center"/>
            </w:pPr>
            <w:r>
              <w:rPr>
                <w:noProof/>
                <w:lang w:val="es-ES" w:eastAsia="es-ES"/>
              </w:rPr>
              <w:lastRenderedPageBreak/>
              <w:drawing>
                <wp:inline distT="0" distB="0" distL="0" distR="0" wp14:anchorId="13388A59" wp14:editId="37EB6431">
                  <wp:extent cx="3754800" cy="1371600"/>
                  <wp:effectExtent l="0" t="0" r="0" b="0"/>
                  <wp:docPr id="7191332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tretch>
                            <a:fillRect/>
                          </a:stretch>
                        </pic:blipFill>
                        <pic:spPr>
                          <a:xfrm>
                            <a:off x="0" y="0"/>
                            <a:ext cx="3754800" cy="1371600"/>
                          </a:xfrm>
                          <a:prstGeom prst="rect">
                            <a:avLst/>
                          </a:prstGeom>
                        </pic:spPr>
                      </pic:pic>
                    </a:graphicData>
                  </a:graphic>
                </wp:inline>
              </w:drawing>
            </w:r>
          </w:p>
          <w:p w14:paraId="0C71D000" w14:textId="1EB69FB5" w:rsidR="001158A8" w:rsidRDefault="001158A8" w:rsidP="001158A8">
            <w:pPr>
              <w:pStyle w:val="Descripcin"/>
              <w:jc w:val="center"/>
              <w:rPr>
                <w:rStyle w:val="TituloImagenCar"/>
              </w:rPr>
            </w:pPr>
            <w:r>
              <w:t xml:space="preserve">Imagen </w:t>
            </w:r>
            <w:r w:rsidR="00CA3206">
              <w:fldChar w:fldCharType="begin"/>
            </w:r>
            <w:r w:rsidR="00CA3206">
              <w:instrText xml:space="preserve"> STYLEREF 1 \s </w:instrText>
            </w:r>
            <w:r w:rsidR="00CA3206">
              <w:fldChar w:fldCharType="separate"/>
            </w:r>
            <w:r w:rsidR="00CA3206">
              <w:rPr>
                <w:noProof/>
              </w:rPr>
              <w:t>3</w:t>
            </w:r>
            <w:r w:rsidR="00CA3206">
              <w:rPr>
                <w:noProof/>
              </w:rPr>
              <w:fldChar w:fldCharType="end"/>
            </w:r>
            <w:r w:rsidR="00692428">
              <w:noBreakHyphen/>
            </w:r>
            <w:r w:rsidR="00CA3206">
              <w:fldChar w:fldCharType="begin"/>
            </w:r>
            <w:r w:rsidR="00CA3206">
              <w:instrText xml:space="preserve"> SEQ Imagen \* ARABIC \s 1 </w:instrText>
            </w:r>
            <w:r w:rsidR="00CA3206">
              <w:fldChar w:fldCharType="separate"/>
            </w:r>
            <w:r w:rsidR="00CA3206">
              <w:rPr>
                <w:noProof/>
              </w:rPr>
              <w:t>22</w:t>
            </w:r>
            <w:r w:rsidR="00CA3206">
              <w:rPr>
                <w:noProof/>
              </w:rPr>
              <w:fldChar w:fldCharType="end"/>
            </w:r>
            <w:r w:rsidRPr="009C5E20">
              <w:rPr>
                <w:rStyle w:val="TituloImagenCar"/>
              </w:rPr>
              <w:t xml:space="preserve"> Mapeado Cubico</w:t>
            </w:r>
            <w:r w:rsidR="0061099B">
              <w:rPr>
                <w:rStyle w:val="TituloImagenCar"/>
              </w:rPr>
              <w:t xml:space="preserve"> </w:t>
            </w:r>
            <w:sdt>
              <w:sdtPr>
                <w:rPr>
                  <w:rStyle w:val="TituloImagenCar"/>
                </w:rPr>
                <w:id w:val="-1004746363"/>
                <w:citation/>
              </w:sdtPr>
              <w:sdtContent>
                <w:r>
                  <w:rPr>
                    <w:rStyle w:val="TituloImagenCar"/>
                  </w:rPr>
                  <w:fldChar w:fldCharType="begin"/>
                </w:r>
                <w:r>
                  <w:rPr>
                    <w:rStyle w:val="TituloImagenCar"/>
                  </w:rPr>
                  <w:instrText xml:space="preserve"> CITATION Nés11 \l 14346 </w:instrText>
                </w:r>
                <w:r>
                  <w:rPr>
                    <w:rStyle w:val="TituloImagenCar"/>
                  </w:rPr>
                  <w:fldChar w:fldCharType="separate"/>
                </w:r>
                <w:r w:rsidR="00556A68" w:rsidRPr="00556A68">
                  <w:rPr>
                    <w:noProof/>
                    <w:color w:val="808080" w:themeColor="background1" w:themeShade="80"/>
                    <w:sz w:val="20"/>
                  </w:rPr>
                  <w:t>[46]</w:t>
                </w:r>
                <w:r>
                  <w:rPr>
                    <w:rStyle w:val="TituloImagenCar"/>
                  </w:rPr>
                  <w:fldChar w:fldCharType="end"/>
                </w:r>
              </w:sdtContent>
            </w:sdt>
            <w:r w:rsidRPr="009C5E20">
              <w:rPr>
                <w:rStyle w:val="TituloImagenCar"/>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4"/>
              <w:gridCol w:w="4134"/>
            </w:tblGrid>
            <w:tr w:rsidR="00B64B47" w14:paraId="0962519B" w14:textId="77777777" w:rsidTr="00B64B47">
              <w:tc>
                <w:tcPr>
                  <w:tcW w:w="4134" w:type="dxa"/>
                </w:tcPr>
                <w:p w14:paraId="685E5C8F" w14:textId="77777777" w:rsidR="00B64B47" w:rsidRDefault="00B64B47" w:rsidP="00B64B47">
                  <w:pPr>
                    <w:spacing w:before="120" w:after="120"/>
                    <w:jc w:val="center"/>
                  </w:pPr>
                  <w:r>
                    <w:rPr>
                      <w:noProof/>
                      <w:lang w:val="es-ES" w:eastAsia="es-ES"/>
                    </w:rPr>
                    <w:drawing>
                      <wp:inline distT="0" distB="0" distL="0" distR="0" wp14:anchorId="137226F4" wp14:editId="1211CC27">
                        <wp:extent cx="1400400" cy="1389600"/>
                        <wp:effectExtent l="0" t="0" r="9525" b="1270"/>
                        <wp:docPr id="16877598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a:extLst>
                                    <a:ext uri="{28A0092B-C50C-407E-A947-70E740481C1C}">
                                      <a14:useLocalDpi xmlns:a14="http://schemas.microsoft.com/office/drawing/2010/main" val="0"/>
                                    </a:ext>
                                  </a:extLst>
                                </a:blip>
                                <a:stretch>
                                  <a:fillRect/>
                                </a:stretch>
                              </pic:blipFill>
                              <pic:spPr>
                                <a:xfrm>
                                  <a:off x="0" y="0"/>
                                  <a:ext cx="1400400" cy="1389600"/>
                                </a:xfrm>
                                <a:prstGeom prst="rect">
                                  <a:avLst/>
                                </a:prstGeom>
                              </pic:spPr>
                            </pic:pic>
                          </a:graphicData>
                        </a:graphic>
                      </wp:inline>
                    </w:drawing>
                  </w:r>
                </w:p>
                <w:p w14:paraId="418783F3" w14:textId="16B923E2" w:rsidR="00B64B47" w:rsidRDefault="00B64B47" w:rsidP="00B64B47">
                  <w:pPr>
                    <w:pStyle w:val="Descripcin"/>
                    <w:jc w:val="center"/>
                    <w:rPr>
                      <w:rStyle w:val="TituloImagenCar"/>
                    </w:rPr>
                  </w:pPr>
                  <w:r>
                    <w:t xml:space="preserve">Imagen </w:t>
                  </w:r>
                  <w:r w:rsidR="00CA3206">
                    <w:fldChar w:fldCharType="begin"/>
                  </w:r>
                  <w:r w:rsidR="00CA3206">
                    <w:instrText xml:space="preserve"> STYLEREF 1 \s </w:instrText>
                  </w:r>
                  <w:r w:rsidR="00CA3206">
                    <w:fldChar w:fldCharType="separate"/>
                  </w:r>
                  <w:r w:rsidR="00CA3206">
                    <w:rPr>
                      <w:noProof/>
                    </w:rPr>
                    <w:t>3</w:t>
                  </w:r>
                  <w:r w:rsidR="00CA3206">
                    <w:rPr>
                      <w:noProof/>
                    </w:rPr>
                    <w:fldChar w:fldCharType="end"/>
                  </w:r>
                  <w:r w:rsidR="00692428">
                    <w:noBreakHyphen/>
                  </w:r>
                  <w:r w:rsidR="00CA3206">
                    <w:fldChar w:fldCharType="begin"/>
                  </w:r>
                  <w:r w:rsidR="00CA3206">
                    <w:instrText xml:space="preserve"> SEQ Imagen \* ARABIC \s 1 </w:instrText>
                  </w:r>
                  <w:r w:rsidR="00CA3206">
                    <w:fldChar w:fldCharType="separate"/>
                  </w:r>
                  <w:r w:rsidR="00CA3206">
                    <w:rPr>
                      <w:noProof/>
                    </w:rPr>
                    <w:t>23</w:t>
                  </w:r>
                  <w:r w:rsidR="00CA3206">
                    <w:rPr>
                      <w:noProof/>
                    </w:rPr>
                    <w:fldChar w:fldCharType="end"/>
                  </w:r>
                  <w:r w:rsidRPr="009C5E20">
                    <w:rPr>
                      <w:rStyle w:val="TituloImagenCar"/>
                    </w:rPr>
                    <w:t xml:space="preserve"> </w:t>
                  </w:r>
                  <w:r w:rsidRPr="00B64B47">
                    <w:rPr>
                      <w:rStyle w:val="TituloImagenCar"/>
                      <w:b w:val="0"/>
                    </w:rPr>
                    <w:t xml:space="preserve">Mapeado Esférico </w:t>
                  </w:r>
                  <w:sdt>
                    <w:sdtPr>
                      <w:rPr>
                        <w:rStyle w:val="TituloImagenCar"/>
                        <w:b w:val="0"/>
                      </w:rPr>
                      <w:id w:val="293882656"/>
                      <w:citation/>
                    </w:sdtPr>
                    <w:sdtContent>
                      <w:r w:rsidRPr="00B64B47">
                        <w:rPr>
                          <w:rStyle w:val="TituloImagenCar"/>
                          <w:b w:val="0"/>
                        </w:rPr>
                        <w:fldChar w:fldCharType="begin"/>
                      </w:r>
                      <w:r w:rsidRPr="00B64B47">
                        <w:rPr>
                          <w:rStyle w:val="TituloImagenCar"/>
                          <w:b w:val="0"/>
                        </w:rPr>
                        <w:instrText xml:space="preserve"> CITATION Nés11 \l 14346 </w:instrText>
                      </w:r>
                      <w:r w:rsidRPr="00B64B47">
                        <w:rPr>
                          <w:rStyle w:val="TituloImagenCar"/>
                          <w:b w:val="0"/>
                        </w:rPr>
                        <w:fldChar w:fldCharType="separate"/>
                      </w:r>
                      <w:r w:rsidR="00556A68" w:rsidRPr="00556A68">
                        <w:rPr>
                          <w:noProof/>
                          <w:color w:val="808080" w:themeColor="background1" w:themeShade="80"/>
                          <w:sz w:val="20"/>
                        </w:rPr>
                        <w:t>[46]</w:t>
                      </w:r>
                      <w:r w:rsidRPr="00B64B47">
                        <w:rPr>
                          <w:rStyle w:val="TituloImagenCar"/>
                          <w:b w:val="0"/>
                        </w:rPr>
                        <w:fldChar w:fldCharType="end"/>
                      </w:r>
                    </w:sdtContent>
                  </w:sdt>
                  <w:r w:rsidRPr="00B64B47">
                    <w:rPr>
                      <w:rStyle w:val="TituloImagenCar"/>
                      <w:b w:val="0"/>
                    </w:rPr>
                    <w:t>.</w:t>
                  </w:r>
                </w:p>
              </w:tc>
              <w:tc>
                <w:tcPr>
                  <w:tcW w:w="4134" w:type="dxa"/>
                </w:tcPr>
                <w:p w14:paraId="480B9021" w14:textId="77777777" w:rsidR="00B64B47" w:rsidRDefault="00B64B47" w:rsidP="00B64B47">
                  <w:pPr>
                    <w:spacing w:before="120" w:after="120"/>
                    <w:jc w:val="center"/>
                  </w:pPr>
                  <w:r>
                    <w:rPr>
                      <w:noProof/>
                      <w:lang w:val="es-ES" w:eastAsia="es-ES"/>
                    </w:rPr>
                    <w:drawing>
                      <wp:inline distT="0" distB="0" distL="0" distR="0" wp14:anchorId="1F9F4063" wp14:editId="4FD19FC7">
                        <wp:extent cx="1598400" cy="1371600"/>
                        <wp:effectExtent l="0" t="0" r="1905" b="0"/>
                        <wp:docPr id="5427896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a:extLst>
                                    <a:ext uri="{28A0092B-C50C-407E-A947-70E740481C1C}">
                                      <a14:useLocalDpi xmlns:a14="http://schemas.microsoft.com/office/drawing/2010/main" val="0"/>
                                    </a:ext>
                                  </a:extLst>
                                </a:blip>
                                <a:stretch>
                                  <a:fillRect/>
                                </a:stretch>
                              </pic:blipFill>
                              <pic:spPr>
                                <a:xfrm>
                                  <a:off x="0" y="0"/>
                                  <a:ext cx="1598400" cy="1371600"/>
                                </a:xfrm>
                                <a:prstGeom prst="rect">
                                  <a:avLst/>
                                </a:prstGeom>
                              </pic:spPr>
                            </pic:pic>
                          </a:graphicData>
                        </a:graphic>
                      </wp:inline>
                    </w:drawing>
                  </w:r>
                </w:p>
                <w:p w14:paraId="06DDE336" w14:textId="261E03B4" w:rsidR="00B64B47" w:rsidRDefault="00B64B47" w:rsidP="00B64B47">
                  <w:pPr>
                    <w:pStyle w:val="Descripcin"/>
                    <w:rPr>
                      <w:rStyle w:val="TituloImagenCar"/>
                    </w:rPr>
                  </w:pPr>
                  <w:r>
                    <w:t xml:space="preserve">Imagen </w:t>
                  </w:r>
                  <w:r w:rsidR="00CA3206">
                    <w:fldChar w:fldCharType="begin"/>
                  </w:r>
                  <w:r w:rsidR="00CA3206">
                    <w:instrText xml:space="preserve"> STYLEREF 1 \s </w:instrText>
                  </w:r>
                  <w:r w:rsidR="00CA3206">
                    <w:fldChar w:fldCharType="separate"/>
                  </w:r>
                  <w:r w:rsidR="00CA3206">
                    <w:rPr>
                      <w:noProof/>
                    </w:rPr>
                    <w:t>3</w:t>
                  </w:r>
                  <w:r w:rsidR="00CA3206">
                    <w:rPr>
                      <w:noProof/>
                    </w:rPr>
                    <w:fldChar w:fldCharType="end"/>
                  </w:r>
                  <w:r w:rsidR="00692428">
                    <w:noBreakHyphen/>
                  </w:r>
                  <w:r w:rsidR="00CA3206">
                    <w:fldChar w:fldCharType="begin"/>
                  </w:r>
                  <w:r w:rsidR="00CA3206">
                    <w:instrText xml:space="preserve"> SEQ Imagen \* ARABIC \s 1 </w:instrText>
                  </w:r>
                  <w:r w:rsidR="00CA3206">
                    <w:fldChar w:fldCharType="separate"/>
                  </w:r>
                  <w:r w:rsidR="00CA3206">
                    <w:rPr>
                      <w:noProof/>
                    </w:rPr>
                    <w:t>24</w:t>
                  </w:r>
                  <w:r w:rsidR="00CA3206">
                    <w:rPr>
                      <w:noProof/>
                    </w:rPr>
                    <w:fldChar w:fldCharType="end"/>
                  </w:r>
                  <w:r w:rsidRPr="009C5E20">
                    <w:rPr>
                      <w:rStyle w:val="TituloImagenCar"/>
                    </w:rPr>
                    <w:t xml:space="preserve"> </w:t>
                  </w:r>
                  <w:r w:rsidRPr="00B64B47">
                    <w:rPr>
                      <w:rStyle w:val="TituloImagenCar"/>
                      <w:b w:val="0"/>
                    </w:rPr>
                    <w:t xml:space="preserve">Mapeado Cilíndrico </w:t>
                  </w:r>
                  <w:sdt>
                    <w:sdtPr>
                      <w:rPr>
                        <w:rStyle w:val="TituloImagenCar"/>
                        <w:b w:val="0"/>
                      </w:rPr>
                      <w:id w:val="707608911"/>
                      <w:citation/>
                    </w:sdtPr>
                    <w:sdtContent>
                      <w:r w:rsidRPr="00B64B47">
                        <w:rPr>
                          <w:rStyle w:val="TituloImagenCar"/>
                          <w:b w:val="0"/>
                        </w:rPr>
                        <w:fldChar w:fldCharType="begin"/>
                      </w:r>
                      <w:r w:rsidRPr="00B64B47">
                        <w:rPr>
                          <w:rStyle w:val="TituloImagenCar"/>
                          <w:b w:val="0"/>
                        </w:rPr>
                        <w:instrText xml:space="preserve"> CITATION Nés11 \l 14346 </w:instrText>
                      </w:r>
                      <w:r w:rsidRPr="00B64B47">
                        <w:rPr>
                          <w:rStyle w:val="TituloImagenCar"/>
                          <w:b w:val="0"/>
                        </w:rPr>
                        <w:fldChar w:fldCharType="separate"/>
                      </w:r>
                      <w:r w:rsidR="00556A68" w:rsidRPr="00556A68">
                        <w:rPr>
                          <w:noProof/>
                          <w:color w:val="808080" w:themeColor="background1" w:themeShade="80"/>
                          <w:sz w:val="20"/>
                        </w:rPr>
                        <w:t>[46]</w:t>
                      </w:r>
                      <w:r w:rsidRPr="00B64B47">
                        <w:rPr>
                          <w:rStyle w:val="TituloImagenCar"/>
                          <w:b w:val="0"/>
                        </w:rPr>
                        <w:fldChar w:fldCharType="end"/>
                      </w:r>
                    </w:sdtContent>
                  </w:sdt>
                  <w:r w:rsidRPr="00B64B47">
                    <w:rPr>
                      <w:rStyle w:val="TituloImagenCar"/>
                      <w:b w:val="0"/>
                    </w:rPr>
                    <w:t>.</w:t>
                  </w:r>
                </w:p>
              </w:tc>
            </w:tr>
          </w:tbl>
          <w:p w14:paraId="3385C9F1" w14:textId="6CC2CEFC" w:rsidR="001158A8" w:rsidRPr="001158A8" w:rsidRDefault="001158A8" w:rsidP="00B64B47">
            <w:pPr>
              <w:pStyle w:val="Descripcin"/>
              <w:rPr>
                <w:b/>
                <w:bCs/>
                <w:i/>
                <w:color w:val="808080" w:themeColor="background1" w:themeShade="80"/>
                <w:sz w:val="20"/>
              </w:rPr>
            </w:pPr>
          </w:p>
        </w:tc>
      </w:tr>
    </w:tbl>
    <w:p w14:paraId="2AFD40F4" w14:textId="77777777" w:rsidR="009C5E20" w:rsidRPr="009C5E20" w:rsidRDefault="009C5E20" w:rsidP="00B64B47"/>
    <w:p w14:paraId="3B6E79B9" w14:textId="5C33A75C" w:rsidR="009763A9" w:rsidRDefault="009763A9" w:rsidP="009763A9">
      <w:pPr>
        <w:pStyle w:val="Prrafodelista"/>
        <w:numPr>
          <w:ilvl w:val="0"/>
          <w:numId w:val="5"/>
        </w:numPr>
      </w:pPr>
      <w:r w:rsidRPr="00F30FFD">
        <w:rPr>
          <w:b/>
        </w:rPr>
        <w:t>Mip-mapping</w:t>
      </w:r>
      <w:r>
        <w:t xml:space="preserve">: Se utiliza cuando una gran área de textura es mapeada a una pequeña área de la </w:t>
      </w:r>
      <w:r w:rsidR="001158A8">
        <w:t>imagen, o</w:t>
      </w:r>
      <w:r>
        <w:t xml:space="preserve"> lo que es lo mismo</w:t>
      </w:r>
      <w:r w:rsidR="001158A8">
        <w:t>,</w:t>
      </w:r>
      <w:r>
        <w:t xml:space="preserve"> cuando un gran número de texeles (es la unidad mínima de textura aplicada a una superficie) son mapeados a un simple pixel de la pantalla. Si se utiliza el color de un simple texel para pintar un pixel entonces aparece el aliasing y como resultado el mapeado de textura no luce bien. Para evitar </w:t>
      </w:r>
      <w:r w:rsidR="00C23774">
        <w:t>esto</w:t>
      </w:r>
      <w:r>
        <w:t xml:space="preserve"> es necesario promediar el color de los texeles que se van a aplicar. Por lo cual determina</w:t>
      </w:r>
      <w:r w:rsidR="006C2430">
        <w:t>r</w:t>
      </w:r>
      <w:r>
        <w:t xml:space="preserve"> el color de un pixel, requiere de mucho tiempo computacional</w:t>
      </w:r>
      <w:r w:rsidR="0061099B" w:rsidRPr="0061099B">
        <w:t xml:space="preserve"> </w:t>
      </w:r>
      <w:sdt>
        <w:sdtPr>
          <w:id w:val="-1824656268"/>
          <w:citation/>
        </w:sdtPr>
        <w:sdtContent>
          <w:r w:rsidR="00020F0E">
            <w:fldChar w:fldCharType="begin"/>
          </w:r>
          <w:r w:rsidR="00020F0E">
            <w:instrText xml:space="preserve"> CITATION The04 \l 14346 </w:instrText>
          </w:r>
          <w:r w:rsidR="00020F0E">
            <w:fldChar w:fldCharType="separate"/>
          </w:r>
          <w:r w:rsidR="00556A68" w:rsidRPr="00556A68">
            <w:rPr>
              <w:noProof/>
            </w:rPr>
            <w:t>[45]</w:t>
          </w:r>
          <w:r w:rsidR="00020F0E">
            <w:fldChar w:fldCharType="end"/>
          </w:r>
        </w:sdtContent>
      </w:sdt>
      <w:r>
        <w:t>.</w:t>
      </w:r>
      <w:r w:rsidR="00020F0E">
        <w:t xml:space="preserve"> </w:t>
      </w:r>
    </w:p>
    <w:p w14:paraId="1840782A" w14:textId="09E40311" w:rsidR="009763A9" w:rsidRDefault="009763A9" w:rsidP="009763A9">
      <w:pPr>
        <w:ind w:left="708"/>
      </w:pPr>
      <w:r>
        <w:t>El mip-mapping es una técnica que pre</w:t>
      </w:r>
      <w:r w:rsidR="006C2430">
        <w:t>-</w:t>
      </w:r>
      <w:r>
        <w:t xml:space="preserve">filtra las imágenes, creando </w:t>
      </w:r>
      <w:r w:rsidR="00961EED">
        <w:t>varias</w:t>
      </w:r>
      <w:r>
        <w:t xml:space="preserve"> copias de la textura, todas promediando los texeles y generando nuevas texturas de inferior resolución. Cada textura es generada con exactamente la mitad de la resolución de la anterior. A la hora </w:t>
      </w:r>
      <w:r w:rsidR="00961EED">
        <w:t>del dibujado</w:t>
      </w:r>
      <w:r>
        <w:t xml:space="preserve"> se elige la imagen más apropiada.</w:t>
      </w:r>
    </w:p>
    <w:p w14:paraId="1F77E58F" w14:textId="77777777" w:rsidR="00C23774" w:rsidRDefault="00C23774" w:rsidP="00C23774"/>
    <w:tbl>
      <w:tblPr>
        <w:tblStyle w:val="Tablanormal21"/>
        <w:tblW w:w="0" w:type="auto"/>
        <w:tblLook w:val="04A0" w:firstRow="1" w:lastRow="0" w:firstColumn="1" w:lastColumn="0" w:noHBand="0" w:noVBand="1"/>
      </w:tblPr>
      <w:tblGrid>
        <w:gridCol w:w="8494"/>
      </w:tblGrid>
      <w:tr w:rsidR="009763A9" w14:paraId="306AD8ED" w14:textId="77777777" w:rsidTr="008C00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7402192A" w14:textId="77777777" w:rsidR="00E55EDF" w:rsidRDefault="009763A9" w:rsidP="002C29DF">
            <w:pPr>
              <w:keepNext/>
              <w:spacing w:before="120" w:after="120"/>
              <w:jc w:val="center"/>
              <w:rPr>
                <w:b w:val="0"/>
                <w:bCs w:val="0"/>
              </w:rPr>
            </w:pPr>
            <w:r>
              <w:rPr>
                <w:noProof/>
                <w:lang w:val="es-ES" w:eastAsia="es-ES"/>
              </w:rPr>
              <w:drawing>
                <wp:inline distT="0" distB="0" distL="0" distR="0" wp14:anchorId="7AF2D7BB" wp14:editId="5EF241F1">
                  <wp:extent cx="2679700" cy="1711615"/>
                  <wp:effectExtent l="0" t="0" r="6350" b="3175"/>
                  <wp:docPr id="715030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2738976" cy="1749476"/>
                          </a:xfrm>
                          <a:prstGeom prst="rect">
                            <a:avLst/>
                          </a:prstGeom>
                        </pic:spPr>
                      </pic:pic>
                    </a:graphicData>
                  </a:graphic>
                </wp:inline>
              </w:drawing>
            </w:r>
          </w:p>
          <w:p w14:paraId="6F948979" w14:textId="48A6B291" w:rsidR="009763A9" w:rsidRDefault="00E55EDF" w:rsidP="002C29DF">
            <w:pPr>
              <w:pStyle w:val="Descripcin"/>
              <w:jc w:val="center"/>
            </w:pPr>
            <w:r>
              <w:t xml:space="preserve">Imagen </w:t>
            </w:r>
            <w:r w:rsidR="00CA3206">
              <w:fldChar w:fldCharType="begin"/>
            </w:r>
            <w:r w:rsidR="00CA3206">
              <w:instrText xml:space="preserve"> STYLEREF 1 \s </w:instrText>
            </w:r>
            <w:r w:rsidR="00CA3206">
              <w:fldChar w:fldCharType="separate"/>
            </w:r>
            <w:r w:rsidR="00CA3206">
              <w:rPr>
                <w:noProof/>
              </w:rPr>
              <w:t>3</w:t>
            </w:r>
            <w:r w:rsidR="00CA3206">
              <w:rPr>
                <w:noProof/>
              </w:rPr>
              <w:fldChar w:fldCharType="end"/>
            </w:r>
            <w:r w:rsidR="00692428">
              <w:noBreakHyphen/>
            </w:r>
            <w:r w:rsidR="00CA3206">
              <w:fldChar w:fldCharType="begin"/>
            </w:r>
            <w:r w:rsidR="00CA3206">
              <w:instrText xml:space="preserve"> SEQ Imagen \* ARABIC \s 1 </w:instrText>
            </w:r>
            <w:r w:rsidR="00CA3206">
              <w:fldChar w:fldCharType="separate"/>
            </w:r>
            <w:r w:rsidR="00CA3206">
              <w:rPr>
                <w:noProof/>
              </w:rPr>
              <w:t>25</w:t>
            </w:r>
            <w:r w:rsidR="00CA3206">
              <w:rPr>
                <w:noProof/>
              </w:rPr>
              <w:fldChar w:fldCharType="end"/>
            </w:r>
            <w:r w:rsidRPr="00042CCB">
              <w:rPr>
                <w:rStyle w:val="TituloImagenCar"/>
              </w:rPr>
              <w:t xml:space="preserve"> </w:t>
            </w:r>
            <w:r w:rsidR="00C23774">
              <w:rPr>
                <w:rStyle w:val="TituloImagenCar"/>
              </w:rPr>
              <w:t xml:space="preserve">Técnica de </w:t>
            </w:r>
            <w:r w:rsidRPr="00042CCB">
              <w:rPr>
                <w:rStyle w:val="TituloImagenCar"/>
              </w:rPr>
              <w:t>Mip-map</w:t>
            </w:r>
            <w:r w:rsidR="00C23774">
              <w:rPr>
                <w:rStyle w:val="TituloImagenCar"/>
              </w:rPr>
              <w:t>ping aplicada a una imagen.</w:t>
            </w:r>
          </w:p>
        </w:tc>
      </w:tr>
    </w:tbl>
    <w:p w14:paraId="4B9DEF56" w14:textId="77777777" w:rsidR="00042CCB" w:rsidRDefault="00042CCB" w:rsidP="001158A8"/>
    <w:p w14:paraId="3A3C1E62" w14:textId="77B5CF6E" w:rsidR="00042CCB" w:rsidRDefault="00042CCB" w:rsidP="00042CCB">
      <w:pPr>
        <w:pStyle w:val="Prrafodelista"/>
        <w:numPr>
          <w:ilvl w:val="0"/>
          <w:numId w:val="5"/>
        </w:numPr>
      </w:pPr>
      <w:r w:rsidRPr="00042CCB">
        <w:rPr>
          <w:b/>
        </w:rPr>
        <w:lastRenderedPageBreak/>
        <w:t>Projective texture</w:t>
      </w:r>
      <w:r>
        <w:t>:</w:t>
      </w:r>
      <w:r w:rsidRPr="00042CCB">
        <w:t xml:space="preserve"> </w:t>
      </w:r>
      <w:r>
        <w:t>El mapeado de textura proyectada permite que una imagen de textura sea proyectada en la escena como si se tratara de un proyector sobre una superficie. En el siguiente punto se explica con mayor profundidad este método.</w:t>
      </w:r>
    </w:p>
    <w:p w14:paraId="289A784E" w14:textId="77777777" w:rsidR="002C29DF" w:rsidRDefault="002C29DF" w:rsidP="002C29DF"/>
    <w:p w14:paraId="35528F09" w14:textId="6485452F" w:rsidR="009763A9" w:rsidRDefault="00042CCB" w:rsidP="009763A9">
      <w:pPr>
        <w:pStyle w:val="Ttulo4"/>
        <w:rPr>
          <w:lang w:val="en-US"/>
        </w:rPr>
      </w:pPr>
      <w:r w:rsidRPr="007154AF">
        <w:rPr>
          <w:lang w:val="en-US"/>
        </w:rPr>
        <w:t>Projective Texture</w:t>
      </w:r>
    </w:p>
    <w:p w14:paraId="67BC0E90" w14:textId="77777777" w:rsidR="002E573C" w:rsidRPr="002E573C" w:rsidRDefault="002E573C" w:rsidP="002E573C">
      <w:pPr>
        <w:rPr>
          <w:lang w:val="en-US"/>
        </w:rPr>
      </w:pPr>
    </w:p>
    <w:tbl>
      <w:tblPr>
        <w:tblStyle w:val="Tablanormal21"/>
        <w:tblW w:w="5000" w:type="pct"/>
        <w:tblLook w:val="04A0" w:firstRow="1" w:lastRow="0" w:firstColumn="1" w:lastColumn="0" w:noHBand="0" w:noVBand="1"/>
        <w:tblPrChange w:id="336" w:author="Rodrigo Cardozo" w:date="2015-09-13T13:02:00Z">
          <w:tblPr>
            <w:tblW w:w="0" w:type="auto"/>
            <w:tblLook w:val="04A0" w:firstRow="1" w:lastRow="0" w:firstColumn="1" w:lastColumn="0" w:noHBand="0" w:noVBand="1"/>
          </w:tblPr>
        </w:tblPrChange>
      </w:tblPr>
      <w:tblGrid>
        <w:gridCol w:w="8504"/>
        <w:tblGridChange w:id="337">
          <w:tblGrid>
            <w:gridCol w:w="8494"/>
          </w:tblGrid>
        </w:tblGridChange>
      </w:tblGrid>
      <w:tr w:rsidR="009763A9" w14:paraId="0E338635" w14:textId="77777777" w:rsidTr="00C23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Change w:id="338" w:author="Rodrigo Cardozo" w:date="2015-09-13T13:02:00Z">
              <w:tcPr>
                <w:tcW w:w="8494" w:type="dxa"/>
              </w:tcPr>
            </w:tcPrChange>
          </w:tcPr>
          <w:p w14:paraId="22F7B9ED" w14:textId="77777777" w:rsidR="00E55EDF" w:rsidRDefault="009763A9" w:rsidP="003A0F5C">
            <w:pPr>
              <w:keepNext/>
              <w:spacing w:before="120" w:after="120"/>
              <w:jc w:val="center"/>
              <w:cnfStyle w:val="101000000000" w:firstRow="1" w:lastRow="0" w:firstColumn="1" w:lastColumn="0" w:oddVBand="0" w:evenVBand="0" w:oddHBand="0" w:evenHBand="0" w:firstRowFirstColumn="0" w:firstRowLastColumn="0" w:lastRowFirstColumn="0" w:lastRowLastColumn="0"/>
              <w:rPr>
                <w:b w:val="0"/>
                <w:bCs w:val="0"/>
              </w:rPr>
            </w:pPr>
            <w:r>
              <w:rPr>
                <w:noProof/>
                <w:lang w:val="es-ES" w:eastAsia="es-ES"/>
              </w:rPr>
              <w:drawing>
                <wp:inline distT="0" distB="0" distL="0" distR="0" wp14:anchorId="49125B2C" wp14:editId="60406FD0">
                  <wp:extent cx="4906798" cy="2145600"/>
                  <wp:effectExtent l="0" t="0" r="8255" b="7620"/>
                  <wp:docPr id="3945635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4906798" cy="2145600"/>
                          </a:xfrm>
                          <a:prstGeom prst="rect">
                            <a:avLst/>
                          </a:prstGeom>
                        </pic:spPr>
                      </pic:pic>
                    </a:graphicData>
                  </a:graphic>
                </wp:inline>
              </w:drawing>
            </w:r>
          </w:p>
          <w:p w14:paraId="3B462CDA" w14:textId="6189462E" w:rsidR="009763A9" w:rsidRDefault="00E55EDF" w:rsidP="00C23774">
            <w:pPr>
              <w:pStyle w:val="Descripcin"/>
              <w:jc w:val="center"/>
              <w:cnfStyle w:val="101000000000" w:firstRow="1" w:lastRow="0" w:firstColumn="1" w:lastColumn="0" w:oddVBand="0" w:evenVBand="0" w:oddHBand="0" w:evenHBand="0" w:firstRowFirstColumn="0" w:firstRowLastColumn="0" w:lastRowFirstColumn="0" w:lastRowLastColumn="0"/>
            </w:pPr>
            <w:r>
              <w:t xml:space="preserve">Imagen </w:t>
            </w:r>
            <w:r w:rsidR="00CA3206">
              <w:fldChar w:fldCharType="begin"/>
            </w:r>
            <w:r w:rsidR="00CA3206">
              <w:instrText xml:space="preserve"> STYLEREF 1 \s </w:instrText>
            </w:r>
            <w:r w:rsidR="00CA3206">
              <w:fldChar w:fldCharType="separate"/>
            </w:r>
            <w:r w:rsidR="00CA3206">
              <w:rPr>
                <w:noProof/>
              </w:rPr>
              <w:t>3</w:t>
            </w:r>
            <w:r w:rsidR="00CA3206">
              <w:rPr>
                <w:noProof/>
              </w:rPr>
              <w:fldChar w:fldCharType="end"/>
            </w:r>
            <w:r w:rsidR="00692428">
              <w:noBreakHyphen/>
            </w:r>
            <w:r w:rsidR="00CA3206">
              <w:fldChar w:fldCharType="begin"/>
            </w:r>
            <w:r w:rsidR="00CA3206">
              <w:instrText xml:space="preserve"> SEQ Imagen \* ARABIC \s 1 </w:instrText>
            </w:r>
            <w:r w:rsidR="00CA3206">
              <w:fldChar w:fldCharType="separate"/>
            </w:r>
            <w:r w:rsidR="00CA3206">
              <w:rPr>
                <w:noProof/>
              </w:rPr>
              <w:t>26</w:t>
            </w:r>
            <w:r w:rsidR="00CA3206">
              <w:rPr>
                <w:noProof/>
              </w:rPr>
              <w:fldChar w:fldCharType="end"/>
            </w:r>
            <w:r>
              <w:rPr>
                <w:rStyle w:val="TituloImagenCar"/>
              </w:rPr>
              <w:t xml:space="preserve"> Imagen</w:t>
            </w:r>
            <w:r w:rsidRPr="00C82C59">
              <w:rPr>
                <w:rStyle w:val="TituloImagenCar"/>
              </w:rPr>
              <w:t xml:space="preserve"> proyectada desde dos </w:t>
            </w:r>
            <w:r>
              <w:rPr>
                <w:rStyle w:val="TituloImagenCar"/>
              </w:rPr>
              <w:t>puntos</w:t>
            </w:r>
            <w:r w:rsidRPr="00C82C59">
              <w:rPr>
                <w:rStyle w:val="TituloImagenCar"/>
              </w:rPr>
              <w:t xml:space="preserve"> diferentes</w:t>
            </w:r>
            <w:sdt>
              <w:sdtPr>
                <w:rPr>
                  <w:rStyle w:val="TituloImagenCar"/>
                </w:rPr>
                <w:id w:val="-1168555929"/>
                <w:citation/>
              </w:sdtPr>
              <w:sdtContent>
                <w:r w:rsidR="00C23774">
                  <w:rPr>
                    <w:rStyle w:val="TituloImagenCar"/>
                  </w:rPr>
                  <w:fldChar w:fldCharType="begin"/>
                </w:r>
                <w:r w:rsidR="00C23774">
                  <w:rPr>
                    <w:rStyle w:val="TituloImagenCar"/>
                  </w:rPr>
                  <w:instrText xml:space="preserve"> CITATION Cas01 \l 14346 </w:instrText>
                </w:r>
                <w:r w:rsidR="00C23774">
                  <w:rPr>
                    <w:rStyle w:val="TituloImagenCar"/>
                  </w:rPr>
                  <w:fldChar w:fldCharType="separate"/>
                </w:r>
                <w:r w:rsidR="00556A68">
                  <w:rPr>
                    <w:rStyle w:val="TituloImagenCar"/>
                    <w:noProof/>
                  </w:rPr>
                  <w:t xml:space="preserve"> </w:t>
                </w:r>
                <w:r w:rsidR="00556A68" w:rsidRPr="00556A68">
                  <w:rPr>
                    <w:noProof/>
                    <w:color w:val="808080" w:themeColor="background1" w:themeShade="80"/>
                    <w:sz w:val="20"/>
                  </w:rPr>
                  <w:t>[47]</w:t>
                </w:r>
                <w:r w:rsidR="00C23774">
                  <w:rPr>
                    <w:rStyle w:val="TituloImagenCar"/>
                  </w:rPr>
                  <w:fldChar w:fldCharType="end"/>
                </w:r>
              </w:sdtContent>
            </w:sdt>
            <w:r w:rsidRPr="00C82C59">
              <w:rPr>
                <w:rStyle w:val="TituloImagenCar"/>
              </w:rPr>
              <w:t>.</w:t>
            </w:r>
          </w:p>
        </w:tc>
      </w:tr>
    </w:tbl>
    <w:p w14:paraId="03FA66C5" w14:textId="77777777" w:rsidR="009763A9" w:rsidRDefault="009763A9" w:rsidP="009763A9"/>
    <w:p w14:paraId="38455282" w14:textId="329250E0" w:rsidR="009763A9" w:rsidRDefault="009763A9" w:rsidP="009763A9">
      <w:r>
        <w:t xml:space="preserve">Se suele asociar a la texturización como la asignación explícita de coordenadas de textura a una superficie, sin embargo, esta no es la única manera de texturizar. La imagen superior muestra un ejemplo de textura proyectada sobre un objeto, como se puede observar no existe la noción de que un objeto bloquea a otro, por lo </w:t>
      </w:r>
      <w:r w:rsidR="003A0F5C">
        <w:t>tanto,</w:t>
      </w:r>
      <w:r>
        <w:t xml:space="preserve"> se texturizan todos los objetos en el frustrum del proyector.</w:t>
      </w:r>
    </w:p>
    <w:p w14:paraId="567B0EE1" w14:textId="7B61E99E" w:rsidR="009763A9" w:rsidRDefault="009763A9" w:rsidP="009763A9">
      <w:r>
        <w:t xml:space="preserve">Una textura proyectada es una textura </w:t>
      </w:r>
      <w:r w:rsidR="00C23774">
        <w:t>como cualquier otra,</w:t>
      </w:r>
      <w:r>
        <w:t xml:space="preserve"> donde la única diferencia </w:t>
      </w:r>
      <w:r w:rsidR="00C23774">
        <w:t>radica</w:t>
      </w:r>
      <w:r>
        <w:t xml:space="preserve"> </w:t>
      </w:r>
      <w:r w:rsidR="00C23774">
        <w:t>en la forma en la que</w:t>
      </w:r>
      <w:r>
        <w:t xml:space="preserve"> es aplicada a la geometría. Como el texturizado convencional, este método requiere que cada triángulo en la escena tenga las coordenadas de textura apropiadas, si se obtienen las coordenadas correctamente el resultado va a hacer que la parte adecuada de la “luz del proyector” texturice cada triángulo. </w:t>
      </w:r>
    </w:p>
    <w:p w14:paraId="510A79A1" w14:textId="77777777" w:rsidR="002E573C" w:rsidRDefault="002E573C" w:rsidP="002E573C">
      <w:r>
        <w:t xml:space="preserve">Las transformaciones del </w:t>
      </w:r>
      <w:r w:rsidRPr="00C23774">
        <w:rPr>
          <w:i/>
        </w:rPr>
        <w:t>pipeline</w:t>
      </w:r>
      <w:r>
        <w:t xml:space="preserve"> gráfico hacen que los triángulos se dibujen en el área de visualización. Si se piensa en el área de visualización como una textura, entonces lo que resulta es que cada vértice se mapea con un texel de la imagen. Por ejemplo, en lugar de mapear los vertices sobre una pantalla, son mapeados sobre una imagen que actua como una textura. Este es el concepto básico para entender cómo es que funciona este método de texturización.</w:t>
      </w:r>
    </w:p>
    <w:p w14:paraId="027ED86A" w14:textId="77777777" w:rsidR="003A0F5C" w:rsidRDefault="003A0F5C" w:rsidP="009763A9"/>
    <w:tbl>
      <w:tblPr>
        <w:tblStyle w:val="Tablanormal21"/>
        <w:tblW w:w="0" w:type="auto"/>
        <w:tblLook w:val="04A0" w:firstRow="1" w:lastRow="0" w:firstColumn="1" w:lastColumn="0" w:noHBand="0" w:noVBand="1"/>
      </w:tblPr>
      <w:tblGrid>
        <w:gridCol w:w="8494"/>
      </w:tblGrid>
      <w:tr w:rsidR="009763A9" w14:paraId="55797322" w14:textId="77777777" w:rsidTr="008C00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619C6D3D" w14:textId="77777777" w:rsidR="003A0F5C" w:rsidRDefault="009763A9" w:rsidP="003A0F5C">
            <w:pPr>
              <w:keepNext/>
              <w:spacing w:before="120" w:after="120"/>
              <w:jc w:val="center"/>
              <w:rPr>
                <w:b w:val="0"/>
                <w:bCs w:val="0"/>
              </w:rPr>
            </w:pPr>
            <w:r>
              <w:rPr>
                <w:noProof/>
                <w:lang w:val="es-ES" w:eastAsia="es-ES"/>
              </w:rPr>
              <w:lastRenderedPageBreak/>
              <w:drawing>
                <wp:inline distT="0" distB="0" distL="0" distR="0" wp14:anchorId="230E6DAF" wp14:editId="7B92945C">
                  <wp:extent cx="4762502" cy="5417820"/>
                  <wp:effectExtent l="0" t="0" r="0" b="0"/>
                  <wp:docPr id="19478428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a:extLst>
                              <a:ext uri="{28A0092B-C50C-407E-A947-70E740481C1C}">
                                <a14:useLocalDpi xmlns:a14="http://schemas.microsoft.com/office/drawing/2010/main" val="0"/>
                              </a:ext>
                            </a:extLst>
                          </a:blip>
                          <a:stretch>
                            <a:fillRect/>
                          </a:stretch>
                        </pic:blipFill>
                        <pic:spPr>
                          <a:xfrm>
                            <a:off x="0" y="0"/>
                            <a:ext cx="4762502" cy="5417820"/>
                          </a:xfrm>
                          <a:prstGeom prst="rect">
                            <a:avLst/>
                          </a:prstGeom>
                        </pic:spPr>
                      </pic:pic>
                    </a:graphicData>
                  </a:graphic>
                </wp:inline>
              </w:drawing>
            </w:r>
          </w:p>
          <w:p w14:paraId="19B525D7" w14:textId="44892F7E" w:rsidR="003A0F5C" w:rsidRPr="003A0F5C" w:rsidRDefault="003A0F5C" w:rsidP="003A0F5C">
            <w:pPr>
              <w:pStyle w:val="Descripcin"/>
              <w:keepNext/>
              <w:jc w:val="center"/>
              <w:rPr>
                <w:i/>
                <w:color w:val="808080" w:themeColor="background1" w:themeShade="80"/>
                <w:sz w:val="20"/>
              </w:rPr>
            </w:pPr>
            <w:r>
              <w:t xml:space="preserve">Diagrama </w:t>
            </w:r>
            <w:r w:rsidR="00CA3206">
              <w:fldChar w:fldCharType="begin"/>
            </w:r>
            <w:r w:rsidR="00CA3206">
              <w:instrText xml:space="preserve"> STYLEREF 1 \s </w:instrText>
            </w:r>
            <w:r w:rsidR="00CA3206">
              <w:fldChar w:fldCharType="separate"/>
            </w:r>
            <w:r w:rsidR="00CA3206">
              <w:rPr>
                <w:noProof/>
              </w:rPr>
              <w:t>3</w:t>
            </w:r>
            <w:r w:rsidR="00CA3206">
              <w:rPr>
                <w:noProof/>
              </w:rPr>
              <w:fldChar w:fldCharType="end"/>
            </w:r>
            <w:r w:rsidR="00732CF2">
              <w:noBreakHyphen/>
            </w:r>
            <w:r w:rsidR="00CA3206">
              <w:fldChar w:fldCharType="begin"/>
            </w:r>
            <w:r w:rsidR="00CA3206">
              <w:instrText xml:space="preserve"> SEQ Diagrama \* ARABIC \s 1 </w:instrText>
            </w:r>
            <w:r w:rsidR="00CA3206">
              <w:fldChar w:fldCharType="separate"/>
            </w:r>
            <w:r w:rsidR="00CA3206">
              <w:rPr>
                <w:noProof/>
              </w:rPr>
              <w:t>1</w:t>
            </w:r>
            <w:r w:rsidR="00CA3206">
              <w:rPr>
                <w:noProof/>
              </w:rPr>
              <w:fldChar w:fldCharType="end"/>
            </w:r>
            <w:r>
              <w:t xml:space="preserve"> </w:t>
            </w:r>
            <w:r w:rsidRPr="00A912AB">
              <w:rPr>
                <w:rStyle w:val="TituloImagenCar"/>
              </w:rPr>
              <w:t>Comparativa entre pipeline gráfico y pipeline</w:t>
            </w:r>
            <w:r>
              <w:rPr>
                <w:rStyle w:val="TituloImagenCar"/>
              </w:rPr>
              <w:t xml:space="preserve"> de projective texture</w:t>
            </w:r>
            <w:r w:rsidR="00E647A0">
              <w:rPr>
                <w:rStyle w:val="TituloImagenCar"/>
              </w:rPr>
              <w:t xml:space="preserve"> </w:t>
            </w:r>
            <w:sdt>
              <w:sdtPr>
                <w:rPr>
                  <w:rStyle w:val="TituloImagenCar"/>
                </w:rPr>
                <w:id w:val="2002305756"/>
                <w:citation/>
              </w:sdtPr>
              <w:sdtContent>
                <w:r w:rsidRPr="003A0F5C">
                  <w:rPr>
                    <w:rStyle w:val="TituloImagenCar"/>
                  </w:rPr>
                  <w:fldChar w:fldCharType="begin"/>
                </w:r>
                <w:r w:rsidRPr="003A0F5C">
                  <w:rPr>
                    <w:rStyle w:val="TituloImagenCar"/>
                  </w:rPr>
                  <w:instrText xml:space="preserve"> CITATION Ran03 \l 14346 </w:instrText>
                </w:r>
                <w:r w:rsidRPr="003A0F5C">
                  <w:rPr>
                    <w:rStyle w:val="TituloImagenCar"/>
                  </w:rPr>
                  <w:fldChar w:fldCharType="separate"/>
                </w:r>
                <w:r w:rsidR="00556A68" w:rsidRPr="00556A68">
                  <w:rPr>
                    <w:noProof/>
                    <w:color w:val="808080" w:themeColor="background1" w:themeShade="80"/>
                    <w:sz w:val="20"/>
                  </w:rPr>
                  <w:t>[48]</w:t>
                </w:r>
                <w:r w:rsidRPr="003A0F5C">
                  <w:rPr>
                    <w:rStyle w:val="TituloImagenCar"/>
                  </w:rPr>
                  <w:fldChar w:fldCharType="end"/>
                </w:r>
              </w:sdtContent>
            </w:sdt>
            <w:r w:rsidRPr="003A0F5C">
              <w:rPr>
                <w:rStyle w:val="TituloImagenCar"/>
              </w:rPr>
              <w:t>.</w:t>
            </w:r>
          </w:p>
        </w:tc>
      </w:tr>
    </w:tbl>
    <w:p w14:paraId="7D69BF8A" w14:textId="77777777" w:rsidR="009763A9" w:rsidRDefault="009763A9" w:rsidP="009763A9"/>
    <w:p w14:paraId="2CB5114A" w14:textId="77777777" w:rsidR="009763A9" w:rsidRDefault="009763A9" w:rsidP="009763A9">
      <w:r>
        <w:t>La técnica de proyección de texturas tiene dos problemas principales:</w:t>
      </w:r>
    </w:p>
    <w:p w14:paraId="3965127C" w14:textId="6E83FDF9" w:rsidR="009763A9" w:rsidRDefault="009763A9" w:rsidP="009763A9">
      <w:pPr>
        <w:pStyle w:val="Prrafodelista"/>
        <w:numPr>
          <w:ilvl w:val="0"/>
          <w:numId w:val="5"/>
        </w:numPr>
      </w:pPr>
      <w:r>
        <w:t>El primero de ellos es que no realiza un chequeo de los objeto</w:t>
      </w:r>
      <w:r w:rsidR="00C23774">
        <w:t>s que obstruyen la proyección. L</w:t>
      </w:r>
      <w:r>
        <w:t xml:space="preserve">a textura es aplicada a todos los triángulos que se encuentran en el frustum de la luz del proyector. Esto no respeta la noción intuitiva de que un triángulo le hace sombra a otro, como sí ocurre con un proyector de la vida real. Este comportamiento no resulta extraño considerando que el hardware simplemente transforma vértices de acuerdo a la matriz que recibe y utiliza estas transformaciones para texturizar. Dado que el hardware transforma cada triángulo, este no tiene ningún conocimiento de la relación que poseen los triángulos entre ellos. Una manera de evitar este problema es realizando una técnica de </w:t>
      </w:r>
      <w:r w:rsidR="00646476" w:rsidRPr="00646476">
        <w:rPr>
          <w:i/>
        </w:rPr>
        <w:t>O</w:t>
      </w:r>
      <w:r w:rsidRPr="00646476">
        <w:rPr>
          <w:i/>
        </w:rPr>
        <w:t xml:space="preserve">cclusion </w:t>
      </w:r>
      <w:r w:rsidR="00646476" w:rsidRPr="00646476">
        <w:rPr>
          <w:i/>
        </w:rPr>
        <w:t>C</w:t>
      </w:r>
      <w:r w:rsidRPr="00646476">
        <w:rPr>
          <w:i/>
        </w:rPr>
        <w:t>ulling</w:t>
      </w:r>
      <w:sdt>
        <w:sdtPr>
          <w:rPr>
            <w:i/>
          </w:rPr>
          <w:id w:val="1306359211"/>
          <w:citation/>
        </w:sdtPr>
        <w:sdtContent>
          <w:r w:rsidR="008229B2">
            <w:rPr>
              <w:i/>
            </w:rPr>
            <w:fldChar w:fldCharType="begin"/>
          </w:r>
          <w:r w:rsidR="008229B2" w:rsidRPr="00EB0CA6">
            <w:rPr>
              <w:i/>
              <w:lang w:val="es-ES"/>
            </w:rPr>
            <w:instrText xml:space="preserve"> CITATION Uni151 \l 1033 </w:instrText>
          </w:r>
          <w:r w:rsidR="008229B2">
            <w:rPr>
              <w:i/>
            </w:rPr>
            <w:fldChar w:fldCharType="separate"/>
          </w:r>
          <w:r w:rsidR="00556A68">
            <w:rPr>
              <w:i/>
              <w:noProof/>
              <w:lang w:val="es-ES"/>
            </w:rPr>
            <w:t xml:space="preserve"> </w:t>
          </w:r>
          <w:r w:rsidR="00556A68" w:rsidRPr="00556A68">
            <w:rPr>
              <w:noProof/>
              <w:lang w:val="es-ES"/>
            </w:rPr>
            <w:t>[49]</w:t>
          </w:r>
          <w:r w:rsidR="008229B2">
            <w:rPr>
              <w:i/>
            </w:rPr>
            <w:fldChar w:fldCharType="end"/>
          </w:r>
        </w:sdtContent>
      </w:sdt>
      <w:r>
        <w:t xml:space="preserve"> a la hora de aplicar la proyección para quedarse únicamente con los triángulos que son visibles por el proyector.</w:t>
      </w:r>
    </w:p>
    <w:p w14:paraId="3BD39807" w14:textId="77777777" w:rsidR="003A0F5C" w:rsidRDefault="003A0F5C" w:rsidP="003A0F5C"/>
    <w:tbl>
      <w:tblPr>
        <w:tblStyle w:val="Tablanormal21"/>
        <w:tblW w:w="0" w:type="auto"/>
        <w:tblLook w:val="04A0" w:firstRow="1" w:lastRow="0" w:firstColumn="1" w:lastColumn="0" w:noHBand="0" w:noVBand="1"/>
      </w:tblPr>
      <w:tblGrid>
        <w:gridCol w:w="8494"/>
      </w:tblGrid>
      <w:tr w:rsidR="009763A9" w14:paraId="3BA8A8A4" w14:textId="77777777" w:rsidTr="008C00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4E681F96" w14:textId="77777777" w:rsidR="003A0F5C" w:rsidRDefault="009763A9" w:rsidP="003A0F5C">
            <w:pPr>
              <w:keepNext/>
              <w:spacing w:before="120" w:after="120"/>
              <w:jc w:val="center"/>
              <w:rPr>
                <w:b w:val="0"/>
                <w:bCs w:val="0"/>
              </w:rPr>
            </w:pPr>
            <w:r>
              <w:rPr>
                <w:noProof/>
                <w:lang w:val="es-ES" w:eastAsia="es-ES"/>
              </w:rPr>
              <w:lastRenderedPageBreak/>
              <w:drawing>
                <wp:inline distT="0" distB="0" distL="0" distR="0" wp14:anchorId="415279B2" wp14:editId="14136747">
                  <wp:extent cx="2857500" cy="2080260"/>
                  <wp:effectExtent l="0" t="0" r="0" b="0"/>
                  <wp:docPr id="12656509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a:extLst>
                              <a:ext uri="{28A0092B-C50C-407E-A947-70E740481C1C}">
                                <a14:useLocalDpi xmlns:a14="http://schemas.microsoft.com/office/drawing/2010/main" val="0"/>
                              </a:ext>
                            </a:extLst>
                          </a:blip>
                          <a:stretch>
                            <a:fillRect/>
                          </a:stretch>
                        </pic:blipFill>
                        <pic:spPr>
                          <a:xfrm>
                            <a:off x="0" y="0"/>
                            <a:ext cx="2857500" cy="2080260"/>
                          </a:xfrm>
                          <a:prstGeom prst="rect">
                            <a:avLst/>
                          </a:prstGeom>
                        </pic:spPr>
                      </pic:pic>
                    </a:graphicData>
                  </a:graphic>
                </wp:inline>
              </w:drawing>
            </w:r>
          </w:p>
          <w:p w14:paraId="7582F2C7" w14:textId="1F543E9F" w:rsidR="009763A9" w:rsidRDefault="003A0F5C" w:rsidP="003A0F5C">
            <w:pPr>
              <w:pStyle w:val="Descripcin"/>
              <w:keepNext/>
              <w:jc w:val="center"/>
            </w:pPr>
            <w:r>
              <w:t xml:space="preserve">Imagen </w:t>
            </w:r>
            <w:r w:rsidR="00CA3206">
              <w:fldChar w:fldCharType="begin"/>
            </w:r>
            <w:r w:rsidR="00CA3206">
              <w:instrText xml:space="preserve"> STYLEREF 1 \s </w:instrText>
            </w:r>
            <w:r w:rsidR="00CA3206">
              <w:fldChar w:fldCharType="separate"/>
            </w:r>
            <w:r w:rsidR="00CA3206">
              <w:rPr>
                <w:noProof/>
              </w:rPr>
              <w:t>3</w:t>
            </w:r>
            <w:r w:rsidR="00CA3206">
              <w:rPr>
                <w:noProof/>
              </w:rPr>
              <w:fldChar w:fldCharType="end"/>
            </w:r>
            <w:r w:rsidR="00692428">
              <w:noBreakHyphen/>
            </w:r>
            <w:r w:rsidR="00CA3206">
              <w:fldChar w:fldCharType="begin"/>
            </w:r>
            <w:r w:rsidR="00CA3206">
              <w:instrText xml:space="preserve"> SEQ Imagen \* ARABIC \s 1 </w:instrText>
            </w:r>
            <w:r w:rsidR="00CA3206">
              <w:fldChar w:fldCharType="separate"/>
            </w:r>
            <w:r w:rsidR="00CA3206">
              <w:rPr>
                <w:noProof/>
              </w:rPr>
              <w:t>27</w:t>
            </w:r>
            <w:r w:rsidR="00CA3206">
              <w:rPr>
                <w:noProof/>
              </w:rPr>
              <w:fldChar w:fldCharType="end"/>
            </w:r>
            <w:r>
              <w:t xml:space="preserve"> </w:t>
            </w:r>
            <w:r w:rsidRPr="000A1A13">
              <w:rPr>
                <w:rStyle w:val="TituloImagenCar"/>
              </w:rPr>
              <w:t>La imagen muestra como todos</w:t>
            </w:r>
            <w:r w:rsidRPr="00FF70D2">
              <w:rPr>
                <w:rStyle w:val="TituloImagenCar"/>
              </w:rPr>
              <w:t xml:space="preserve"> los triángulos del frustrum se texturizan</w:t>
            </w:r>
            <w:r w:rsidR="00E647A0">
              <w:rPr>
                <w:rStyle w:val="TituloImagenCar"/>
              </w:rPr>
              <w:t xml:space="preserve"> </w:t>
            </w:r>
            <w:sdt>
              <w:sdtPr>
                <w:rPr>
                  <w:rStyle w:val="TituloImagenCar"/>
                </w:rPr>
                <w:id w:val="363728939"/>
                <w:citation/>
              </w:sdtPr>
              <w:sdtContent>
                <w:r>
                  <w:rPr>
                    <w:rStyle w:val="TituloImagenCar"/>
                  </w:rPr>
                  <w:fldChar w:fldCharType="begin"/>
                </w:r>
                <w:r>
                  <w:rPr>
                    <w:rStyle w:val="TituloImagenCar"/>
                  </w:rPr>
                  <w:instrText xml:space="preserve"> CITATION Ran03 \l 14346 </w:instrText>
                </w:r>
                <w:r>
                  <w:rPr>
                    <w:rStyle w:val="TituloImagenCar"/>
                  </w:rPr>
                  <w:fldChar w:fldCharType="separate"/>
                </w:r>
                <w:r w:rsidR="00556A68" w:rsidRPr="00556A68">
                  <w:rPr>
                    <w:noProof/>
                    <w:color w:val="808080" w:themeColor="background1" w:themeShade="80"/>
                    <w:sz w:val="20"/>
                  </w:rPr>
                  <w:t>[48]</w:t>
                </w:r>
                <w:r>
                  <w:rPr>
                    <w:rStyle w:val="TituloImagenCar"/>
                  </w:rPr>
                  <w:fldChar w:fldCharType="end"/>
                </w:r>
              </w:sdtContent>
            </w:sdt>
            <w:r w:rsidRPr="00FF70D2">
              <w:rPr>
                <w:rStyle w:val="TituloImagenCar"/>
              </w:rPr>
              <w:t>.</w:t>
            </w:r>
          </w:p>
        </w:tc>
      </w:tr>
    </w:tbl>
    <w:p w14:paraId="16F6F022" w14:textId="77777777" w:rsidR="009763A9" w:rsidRDefault="009763A9" w:rsidP="00C23774"/>
    <w:p w14:paraId="1A66FB01" w14:textId="6A788DC9" w:rsidR="009763A9" w:rsidRDefault="009763A9" w:rsidP="009763A9">
      <w:pPr>
        <w:pStyle w:val="Prrafodelista"/>
        <w:numPr>
          <w:ilvl w:val="0"/>
          <w:numId w:val="5"/>
        </w:numPr>
      </w:pPr>
      <w:r>
        <w:t xml:space="preserve">El segundo problema es la proyección hacia atrás. Quiere decir que la proyección también aparece sobre objetos que se encuentran por detrás del proyector. Existen diferentes maneras para evitar que se realice esta proyección, usar </w:t>
      </w:r>
      <w:r w:rsidR="0061099B" w:rsidRPr="0061099B">
        <w:rPr>
          <w:i/>
        </w:rPr>
        <w:t>C</w:t>
      </w:r>
      <w:r w:rsidRPr="0061099B">
        <w:rPr>
          <w:i/>
        </w:rPr>
        <w:t>ulling</w:t>
      </w:r>
      <w:r>
        <w:t xml:space="preserve"> para hacer que se dibujen únicamente las geometrías que se encuentran en frente del proyector, otra podría ser acotar la visión del proyector con un plano que se ubique por detrás del mismo</w:t>
      </w:r>
      <w:r w:rsidR="00E647A0" w:rsidRPr="00E647A0">
        <w:t xml:space="preserve"> </w:t>
      </w:r>
      <w:sdt>
        <w:sdtPr>
          <w:id w:val="-1473280882"/>
          <w:citation/>
        </w:sdtPr>
        <w:sdtContent>
          <w:r w:rsidR="00A912AB">
            <w:fldChar w:fldCharType="begin"/>
          </w:r>
          <w:r w:rsidR="00A912AB">
            <w:instrText xml:space="preserve"> CITATION Ran03 \l 14346 </w:instrText>
          </w:r>
          <w:r w:rsidR="00A912AB">
            <w:fldChar w:fldCharType="separate"/>
          </w:r>
          <w:r w:rsidR="00556A68" w:rsidRPr="00556A68">
            <w:rPr>
              <w:noProof/>
            </w:rPr>
            <w:t>[48]</w:t>
          </w:r>
          <w:r w:rsidR="00A912AB">
            <w:fldChar w:fldCharType="end"/>
          </w:r>
        </w:sdtContent>
      </w:sdt>
      <w:r>
        <w:t>.</w:t>
      </w:r>
    </w:p>
    <w:p w14:paraId="37BE4247" w14:textId="77777777" w:rsidR="003A0F5C" w:rsidRDefault="003A0F5C" w:rsidP="003A0F5C"/>
    <w:tbl>
      <w:tblPr>
        <w:tblStyle w:val="Tablanormal21"/>
        <w:tblW w:w="0" w:type="auto"/>
        <w:tblLook w:val="04A0" w:firstRow="1" w:lastRow="0" w:firstColumn="1" w:lastColumn="0" w:noHBand="0" w:noVBand="1"/>
      </w:tblPr>
      <w:tblGrid>
        <w:gridCol w:w="8494"/>
      </w:tblGrid>
      <w:tr w:rsidR="009763A9" w14:paraId="62C13D87" w14:textId="77777777" w:rsidTr="008C00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63CCEA5B" w14:textId="77777777" w:rsidR="00E55EDF" w:rsidRDefault="009763A9" w:rsidP="003A0F5C">
            <w:pPr>
              <w:keepNext/>
              <w:spacing w:before="120" w:after="120"/>
              <w:jc w:val="center"/>
              <w:rPr>
                <w:b w:val="0"/>
                <w:bCs w:val="0"/>
              </w:rPr>
            </w:pPr>
            <w:r>
              <w:rPr>
                <w:noProof/>
                <w:lang w:val="es-ES" w:eastAsia="es-ES"/>
              </w:rPr>
              <w:drawing>
                <wp:inline distT="0" distB="0" distL="0" distR="0" wp14:anchorId="476DB874" wp14:editId="04615AD0">
                  <wp:extent cx="4178300" cy="2006747"/>
                  <wp:effectExtent l="0" t="0" r="0" b="0"/>
                  <wp:docPr id="7644460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4196260" cy="2015373"/>
                          </a:xfrm>
                          <a:prstGeom prst="rect">
                            <a:avLst/>
                          </a:prstGeom>
                        </pic:spPr>
                      </pic:pic>
                    </a:graphicData>
                  </a:graphic>
                </wp:inline>
              </w:drawing>
            </w:r>
          </w:p>
          <w:p w14:paraId="7BB8271B" w14:textId="65107690" w:rsidR="009763A9" w:rsidRDefault="00E55EDF" w:rsidP="003A0F5C">
            <w:pPr>
              <w:pStyle w:val="Descripcin"/>
              <w:jc w:val="center"/>
            </w:pPr>
            <w:r>
              <w:t xml:space="preserve">Imagen </w:t>
            </w:r>
            <w:r w:rsidR="00CA3206">
              <w:fldChar w:fldCharType="begin"/>
            </w:r>
            <w:r w:rsidR="00CA3206">
              <w:instrText xml:space="preserve"> STYLEREF 1 \s </w:instrText>
            </w:r>
            <w:r w:rsidR="00CA3206">
              <w:fldChar w:fldCharType="separate"/>
            </w:r>
            <w:r w:rsidR="00CA3206">
              <w:rPr>
                <w:noProof/>
              </w:rPr>
              <w:t>3</w:t>
            </w:r>
            <w:r w:rsidR="00CA3206">
              <w:rPr>
                <w:noProof/>
              </w:rPr>
              <w:fldChar w:fldCharType="end"/>
            </w:r>
            <w:r w:rsidR="00692428">
              <w:noBreakHyphen/>
            </w:r>
            <w:r w:rsidR="00CA3206">
              <w:fldChar w:fldCharType="begin"/>
            </w:r>
            <w:r w:rsidR="00CA3206">
              <w:instrText xml:space="preserve"> SEQ Imagen \* ARABIC \s 1 </w:instrText>
            </w:r>
            <w:r w:rsidR="00CA3206">
              <w:fldChar w:fldCharType="separate"/>
            </w:r>
            <w:r w:rsidR="00CA3206">
              <w:rPr>
                <w:noProof/>
              </w:rPr>
              <w:t>28</w:t>
            </w:r>
            <w:r w:rsidR="00CA3206">
              <w:rPr>
                <w:noProof/>
              </w:rPr>
              <w:fldChar w:fldCharType="end"/>
            </w:r>
            <w:r>
              <w:t xml:space="preserve"> </w:t>
            </w:r>
            <w:r w:rsidRPr="00E55EDF">
              <w:rPr>
                <w:rStyle w:val="TituloImagenCar"/>
              </w:rPr>
              <w:t>Ejemplo de proyección hacia atrás</w:t>
            </w:r>
            <w:r>
              <w:rPr>
                <w:rStyle w:val="TituloImagenCar"/>
              </w:rPr>
              <w:t xml:space="preserve"> </w:t>
            </w:r>
            <w:sdt>
              <w:sdtPr>
                <w:rPr>
                  <w:rStyle w:val="TituloImagenCar"/>
                </w:rPr>
                <w:id w:val="1998297969"/>
                <w:citation/>
              </w:sdtPr>
              <w:sdtContent>
                <w:r>
                  <w:rPr>
                    <w:rStyle w:val="TituloImagenCar"/>
                  </w:rPr>
                  <w:fldChar w:fldCharType="begin"/>
                </w:r>
                <w:r>
                  <w:rPr>
                    <w:rStyle w:val="TituloImagenCar"/>
                  </w:rPr>
                  <w:instrText xml:space="preserve"> CITATION Cas01 \l 14346 </w:instrText>
                </w:r>
                <w:r>
                  <w:rPr>
                    <w:rStyle w:val="TituloImagenCar"/>
                  </w:rPr>
                  <w:fldChar w:fldCharType="separate"/>
                </w:r>
                <w:r w:rsidR="00556A68" w:rsidRPr="00556A68">
                  <w:rPr>
                    <w:noProof/>
                    <w:color w:val="808080" w:themeColor="background1" w:themeShade="80"/>
                    <w:sz w:val="20"/>
                  </w:rPr>
                  <w:t>[47]</w:t>
                </w:r>
                <w:r>
                  <w:rPr>
                    <w:rStyle w:val="TituloImagenCar"/>
                  </w:rPr>
                  <w:fldChar w:fldCharType="end"/>
                </w:r>
              </w:sdtContent>
            </w:sdt>
            <w:r w:rsidRPr="00E55EDF">
              <w:rPr>
                <w:rStyle w:val="TituloImagenCar"/>
              </w:rPr>
              <w:t>.</w:t>
            </w:r>
            <w:r>
              <w:rPr>
                <w:rStyle w:val="TituloImagenCar"/>
              </w:rPr>
              <w:t xml:space="preserve"> </w:t>
            </w:r>
          </w:p>
        </w:tc>
      </w:tr>
    </w:tbl>
    <w:p w14:paraId="2DE2BC15" w14:textId="77777777" w:rsidR="009763A9" w:rsidRDefault="009763A9" w:rsidP="009763A9"/>
    <w:p w14:paraId="1FAE9159" w14:textId="77777777" w:rsidR="003A0F5C" w:rsidRDefault="003A0F5C" w:rsidP="009763A9"/>
    <w:p w14:paraId="6E563EA7" w14:textId="7F8E2525" w:rsidR="009763A9" w:rsidRDefault="003308DC" w:rsidP="009763A9">
      <w:pPr>
        <w:pStyle w:val="Ttulo2"/>
      </w:pPr>
      <w:bookmarkStart w:id="339" w:name="_Toc432846470"/>
      <w:bookmarkStart w:id="340" w:name="_Toc432859539"/>
      <w:bookmarkStart w:id="341" w:name="_Toc432866762"/>
      <w:bookmarkStart w:id="342" w:name="_Toc432869127"/>
      <w:bookmarkStart w:id="343" w:name="_Toc432875552"/>
      <w:bookmarkStart w:id="344" w:name="_Toc432876481"/>
      <w:bookmarkStart w:id="345" w:name="_Toc433481795"/>
      <w:bookmarkStart w:id="346" w:name="_Toc434069888"/>
      <w:bookmarkStart w:id="347" w:name="_Toc445320346"/>
      <w:r>
        <w:t>Programación</w:t>
      </w:r>
      <w:r w:rsidR="00B632A5">
        <w:t xml:space="preserve"> con GPU</w:t>
      </w:r>
      <w:bookmarkEnd w:id="339"/>
      <w:bookmarkEnd w:id="340"/>
      <w:bookmarkEnd w:id="341"/>
      <w:bookmarkEnd w:id="342"/>
      <w:bookmarkEnd w:id="343"/>
      <w:bookmarkEnd w:id="344"/>
      <w:bookmarkEnd w:id="345"/>
      <w:bookmarkEnd w:id="346"/>
      <w:bookmarkEnd w:id="347"/>
    </w:p>
    <w:p w14:paraId="08C3C238" w14:textId="5F6A5184" w:rsidR="009763A9" w:rsidRDefault="009763A9" w:rsidP="009763A9">
      <w:r>
        <w:t>La unidad de procesamiento gráfico, GPU por sus siglas en inglés, se está convirtiendo hoy en día en parte fundamental del procesamiento que se realiza en una computadora</w:t>
      </w:r>
      <w:sdt>
        <w:sdtPr>
          <w:id w:val="-915480311"/>
          <w:citation/>
        </w:sdtPr>
        <w:sdtContent>
          <w:r w:rsidR="00EC71A7">
            <w:fldChar w:fldCharType="begin"/>
          </w:r>
          <w:r w:rsidR="00EC71A7">
            <w:instrText xml:space="preserve"> CITATION ByJ08 \l 14346 </w:instrText>
          </w:r>
          <w:r w:rsidR="00EC71A7">
            <w:fldChar w:fldCharType="separate"/>
          </w:r>
          <w:r w:rsidR="00556A68">
            <w:rPr>
              <w:noProof/>
            </w:rPr>
            <w:t xml:space="preserve"> </w:t>
          </w:r>
          <w:r w:rsidR="00556A68" w:rsidRPr="00556A68">
            <w:rPr>
              <w:noProof/>
            </w:rPr>
            <w:t>[50]</w:t>
          </w:r>
          <w:r w:rsidR="00EC71A7">
            <w:fldChar w:fldCharType="end"/>
          </w:r>
        </w:sdtContent>
      </w:sdt>
      <w:r>
        <w:t>. Tanto es así que en los últimos años las características de las GPUs se han ido i</w:t>
      </w:r>
      <w:r w:rsidR="00935948">
        <w:t>ncrementando considerablemente.</w:t>
      </w:r>
    </w:p>
    <w:p w14:paraId="58FEA154" w14:textId="0F9A7094" w:rsidR="009763A9" w:rsidRDefault="009763A9" w:rsidP="009763A9">
      <w:r>
        <w:lastRenderedPageBreak/>
        <w:t>El futuro de la computación va hacia el paralelismo</w:t>
      </w:r>
      <w:sdt>
        <w:sdtPr>
          <w:id w:val="-486170674"/>
          <w:citation/>
        </w:sdtPr>
        <w:sdtContent>
          <w:r w:rsidR="00EC71A7">
            <w:fldChar w:fldCharType="begin"/>
          </w:r>
          <w:r w:rsidR="00EC71A7">
            <w:instrText xml:space="preserve"> CITATION ByJ08 \l 14346 </w:instrText>
          </w:r>
          <w:r w:rsidR="00EC71A7">
            <w:fldChar w:fldCharType="separate"/>
          </w:r>
          <w:r w:rsidR="00556A68">
            <w:rPr>
              <w:noProof/>
            </w:rPr>
            <w:t xml:space="preserve"> </w:t>
          </w:r>
          <w:r w:rsidR="00556A68" w:rsidRPr="00556A68">
            <w:rPr>
              <w:noProof/>
            </w:rPr>
            <w:t>[50]</w:t>
          </w:r>
          <w:r w:rsidR="00EC71A7">
            <w:fldChar w:fldCharType="end"/>
          </w:r>
        </w:sdtContent>
      </w:sdt>
      <w:r>
        <w:t>. Si se considera la evolución que ha tenido la velocidad de las CPU se tiene clara evidencia que se ha estancado en el entorno de los 3GHz, lo que sí ha aumentado es la cantidad de núcleos por procesador, algo de lo que las GPUs siempre han sacado partido.</w:t>
      </w:r>
    </w:p>
    <w:p w14:paraId="3B7FFC31" w14:textId="77777777" w:rsidR="009763A9" w:rsidRDefault="009763A9" w:rsidP="009763A9">
      <w:r>
        <w:t>La GPU está diseñada para una clase particular de aplicaciones con las características que se listan a continuación.</w:t>
      </w:r>
    </w:p>
    <w:p w14:paraId="37FAB420" w14:textId="6858ECE0" w:rsidR="009763A9" w:rsidRDefault="009763A9" w:rsidP="009763A9">
      <w:pPr>
        <w:pStyle w:val="Prrafodelista"/>
        <w:numPr>
          <w:ilvl w:val="0"/>
          <w:numId w:val="5"/>
        </w:numPr>
      </w:pPr>
      <w:r w:rsidRPr="0048295C">
        <w:rPr>
          <w:b/>
        </w:rPr>
        <w:t>Grandes requerimientos computacionales</w:t>
      </w:r>
      <w:r>
        <w:t xml:space="preserve">: </w:t>
      </w:r>
      <w:r w:rsidR="00BD2453">
        <w:t>El dibujado</w:t>
      </w:r>
      <w:r>
        <w:t xml:space="preserve"> en tiempo real requiere miles de pixeles por segundo, donde cada uno de ellos requiere cientos o más de operaciones. </w:t>
      </w:r>
      <w:r w:rsidR="00BD2453">
        <w:t xml:space="preserve">Las </w:t>
      </w:r>
      <w:r>
        <w:t>GPUs deben invertir enormes cantidades de cálculos computacionales para satisfacer la demanda en tiempo real de la aplicación.</w:t>
      </w:r>
    </w:p>
    <w:p w14:paraId="27DCFEAD" w14:textId="5151AF98" w:rsidR="009763A9" w:rsidRDefault="009763A9" w:rsidP="009763A9">
      <w:pPr>
        <w:pStyle w:val="Prrafodelista"/>
        <w:numPr>
          <w:ilvl w:val="0"/>
          <w:numId w:val="5"/>
        </w:numPr>
      </w:pPr>
      <w:r w:rsidRPr="0048295C">
        <w:rPr>
          <w:b/>
        </w:rPr>
        <w:t>Paralelismo</w:t>
      </w:r>
      <w:r>
        <w:t xml:space="preserve">: Afortunadamente el </w:t>
      </w:r>
      <w:r w:rsidRPr="00935948">
        <w:rPr>
          <w:i/>
        </w:rPr>
        <w:t xml:space="preserve">pipeline </w:t>
      </w:r>
      <w:r w:rsidRPr="00935948">
        <w:t>gráfico</w:t>
      </w:r>
      <w:r>
        <w:t xml:space="preserve"> está bien adecuado para el paralelismo. Las operaciones sobre vértices, son bien divisibles lo que permite estar estrechamente emparejadas con la programación en paralelo. Esto es aplicable a muchos otros dominios en la computación</w:t>
      </w:r>
      <w:sdt>
        <w:sdtPr>
          <w:id w:val="1292237716"/>
          <w:citation/>
        </w:sdtPr>
        <w:sdtContent>
          <w:r w:rsidR="00935948">
            <w:fldChar w:fldCharType="begin"/>
          </w:r>
          <w:r w:rsidR="00935948">
            <w:instrText xml:space="preserve"> CITATION ByJ08 \l 14346 </w:instrText>
          </w:r>
          <w:r w:rsidR="00935948">
            <w:fldChar w:fldCharType="separate"/>
          </w:r>
          <w:r w:rsidR="00556A68">
            <w:rPr>
              <w:noProof/>
            </w:rPr>
            <w:t xml:space="preserve"> </w:t>
          </w:r>
          <w:r w:rsidR="00556A68" w:rsidRPr="00556A68">
            <w:rPr>
              <w:noProof/>
            </w:rPr>
            <w:t>[50]</w:t>
          </w:r>
          <w:r w:rsidR="00935948">
            <w:fldChar w:fldCharType="end"/>
          </w:r>
        </w:sdtContent>
      </w:sdt>
      <w:r>
        <w:t>.</w:t>
      </w:r>
      <w:r w:rsidR="00935948">
        <w:t xml:space="preserve"> </w:t>
      </w:r>
    </w:p>
    <w:p w14:paraId="6422FE86" w14:textId="1E4D82BF" w:rsidR="009763A9" w:rsidRDefault="009763A9" w:rsidP="009763A9">
      <w:pPr>
        <w:pStyle w:val="Prrafodelista"/>
        <w:numPr>
          <w:ilvl w:val="0"/>
          <w:numId w:val="5"/>
        </w:numPr>
      </w:pPr>
      <w:r w:rsidRPr="0048295C">
        <w:rPr>
          <w:b/>
        </w:rPr>
        <w:t>El rendimiento es más importante que la latencia</w:t>
      </w:r>
      <w:r>
        <w:t xml:space="preserve">: La GPU prioriza el rendimiento por sobre la latencia en el pipeline gráfico. </w:t>
      </w:r>
      <w:r w:rsidR="00BD2453">
        <w:t xml:space="preserve">La vista humana </w:t>
      </w:r>
      <w:r>
        <w:t xml:space="preserve">opera en milésimas de segundo, mientras que los procesadores modernos lo hacen en el orden de nanosegundos. Los seis órdenes de magnitud que hay de diferencia </w:t>
      </w:r>
      <w:r w:rsidR="00BD2453">
        <w:t>hacen que la latencia de cualquier operación individual sea insignificante</w:t>
      </w:r>
      <w:sdt>
        <w:sdtPr>
          <w:id w:val="-2131999698"/>
          <w:citation/>
        </w:sdtPr>
        <w:sdtContent>
          <w:r w:rsidR="00935948">
            <w:fldChar w:fldCharType="begin"/>
          </w:r>
          <w:r w:rsidR="00935948">
            <w:instrText xml:space="preserve"> CITATION ByJ08 \l 14346 </w:instrText>
          </w:r>
          <w:r w:rsidR="00935948">
            <w:fldChar w:fldCharType="separate"/>
          </w:r>
          <w:r w:rsidR="00556A68">
            <w:rPr>
              <w:noProof/>
            </w:rPr>
            <w:t xml:space="preserve"> </w:t>
          </w:r>
          <w:r w:rsidR="00556A68" w:rsidRPr="00556A68">
            <w:rPr>
              <w:noProof/>
            </w:rPr>
            <w:t>[50]</w:t>
          </w:r>
          <w:r w:rsidR="00935948">
            <w:fldChar w:fldCharType="end"/>
          </w:r>
        </w:sdtContent>
      </w:sdt>
      <w:r>
        <w:t>.</w:t>
      </w:r>
    </w:p>
    <w:p w14:paraId="3625F06F" w14:textId="683099FB" w:rsidR="00935948" w:rsidRDefault="00935948" w:rsidP="00DC1A4D"/>
    <w:p w14:paraId="66B227FB" w14:textId="1AAAD2AB" w:rsidR="009763A9" w:rsidRPr="00935948" w:rsidRDefault="009763A9">
      <w:pPr>
        <w:pStyle w:val="Ttulo2"/>
        <w:pPrChange w:id="348" w:author="Rodrigo Cardozo" w:date="2015-09-13T12:57:00Z">
          <w:pPr/>
        </w:pPrChange>
      </w:pPr>
      <w:bookmarkStart w:id="349" w:name="_Toc429920758"/>
      <w:del w:id="350" w:author="Rodrigo Cardozo" w:date="2015-09-13T12:57:00Z">
        <w:r w:rsidRPr="00935948">
          <w:delText>Openframeworks</w:delText>
        </w:r>
      </w:del>
      <w:ins w:id="351" w:author="Gonzalo Martinez Rodriguez" w:date="2015-09-13T12:56:00Z">
        <w:del w:id="352" w:author="Rodrigo Cardozo" w:date="2015-09-13T12:57:00Z">
          <w:r w:rsidRPr="00935948" w:rsidDel="5CB98D9D">
            <w:delText>Frameworks evaluados</w:delText>
          </w:r>
        </w:del>
      </w:ins>
      <w:bookmarkStart w:id="353" w:name="_Toc429920286"/>
      <w:bookmarkStart w:id="354" w:name="_Toc429929225"/>
      <w:bookmarkStart w:id="355" w:name="_Toc430199769"/>
      <w:bookmarkStart w:id="356" w:name="_Toc432846471"/>
      <w:bookmarkStart w:id="357" w:name="_Toc432859540"/>
      <w:bookmarkStart w:id="358" w:name="_Toc432866763"/>
      <w:bookmarkStart w:id="359" w:name="_Toc432869128"/>
      <w:bookmarkStart w:id="360" w:name="_Toc432875553"/>
      <w:bookmarkStart w:id="361" w:name="_Toc432876482"/>
      <w:bookmarkStart w:id="362" w:name="_Toc433481796"/>
      <w:bookmarkStart w:id="363" w:name="_Toc434069889"/>
      <w:bookmarkStart w:id="364" w:name="_Toc445320347"/>
      <w:ins w:id="365" w:author="Rodrigo Cardozo" w:date="2015-09-13T14:18:00Z">
        <w:r w:rsidRPr="00935948">
          <w:t xml:space="preserve">Plataformas </w:t>
        </w:r>
      </w:ins>
      <w:ins w:id="366" w:author="Rodrigo Cardozo" w:date="2015-09-13T12:57:00Z">
        <w:r w:rsidRPr="00935948">
          <w:t>evaluad</w:t>
        </w:r>
      </w:ins>
      <w:ins w:id="367" w:author="Rodrigo Cardozo" w:date="2015-09-13T14:18:00Z">
        <w:r w:rsidRPr="00935948">
          <w:t>a</w:t>
        </w:r>
      </w:ins>
      <w:ins w:id="368" w:author="Rodrigo Cardozo" w:date="2015-09-13T12:57:00Z">
        <w:r w:rsidRPr="00935948">
          <w:t>s</w:t>
        </w:r>
      </w:ins>
      <w:bookmarkEnd w:id="349"/>
      <w:bookmarkEnd w:id="353"/>
      <w:bookmarkEnd w:id="354"/>
      <w:bookmarkEnd w:id="355"/>
      <w:bookmarkEnd w:id="356"/>
      <w:bookmarkEnd w:id="357"/>
      <w:bookmarkEnd w:id="358"/>
      <w:bookmarkEnd w:id="359"/>
      <w:bookmarkEnd w:id="360"/>
      <w:bookmarkEnd w:id="361"/>
      <w:bookmarkEnd w:id="362"/>
      <w:bookmarkEnd w:id="363"/>
      <w:bookmarkEnd w:id="364"/>
    </w:p>
    <w:p w14:paraId="2C725EAD" w14:textId="77777777" w:rsidR="003A0F5C" w:rsidRPr="003A0F5C" w:rsidRDefault="003A0F5C" w:rsidP="00DC1A4D">
      <w:pPr>
        <w:ind w:left="142"/>
        <w:rPr>
          <w:del w:id="369" w:author="Rodrigo Cardozo" w:date="2015-09-13T12:57:00Z"/>
        </w:rPr>
      </w:pPr>
      <w:bookmarkStart w:id="370" w:name="_Toc432859541"/>
    </w:p>
    <w:bookmarkEnd w:id="370"/>
    <w:p w14:paraId="3AA6F022" w14:textId="01110A36" w:rsidR="009763A9" w:rsidRDefault="009763A9" w:rsidP="009763A9">
      <w:r>
        <w:t>Existen actualmente varias soluciones o arquitecturas que permiten atacar el problema de interactuar con cámaras RGB y de profundidad. Muchas de estas arquitecturas pertenecen a una corriente frecuentemente denominada como “Codificación Creativa”</w:t>
      </w:r>
      <w:r w:rsidR="004A1407">
        <w:t xml:space="preserve">, </w:t>
      </w:r>
      <w:r w:rsidR="004A1407" w:rsidRPr="004A1407">
        <w:t>Creative Coding en su idioma original</w:t>
      </w:r>
      <w:r w:rsidR="004A1407">
        <w:t>,</w:t>
      </w:r>
      <w:r>
        <w:t xml:space="preserve"> y las más populares son:</w:t>
      </w:r>
    </w:p>
    <w:p w14:paraId="315727A9" w14:textId="01FD5029" w:rsidR="009763A9" w:rsidRDefault="00105279" w:rsidP="009763A9">
      <w:pPr>
        <w:pStyle w:val="Prrafodelista"/>
        <w:numPr>
          <w:ilvl w:val="0"/>
          <w:numId w:val="6"/>
        </w:numPr>
      </w:pPr>
      <w:r>
        <w:t>openF</w:t>
      </w:r>
      <w:r w:rsidR="009763A9">
        <w:t>rameworks</w:t>
      </w:r>
    </w:p>
    <w:p w14:paraId="77995A07" w14:textId="77777777" w:rsidR="009763A9" w:rsidRDefault="009763A9" w:rsidP="009763A9">
      <w:pPr>
        <w:pStyle w:val="Prrafodelista"/>
        <w:numPr>
          <w:ilvl w:val="0"/>
          <w:numId w:val="6"/>
        </w:numPr>
      </w:pPr>
      <w:r>
        <w:t>Processing</w:t>
      </w:r>
    </w:p>
    <w:p w14:paraId="511FC45D" w14:textId="77777777" w:rsidR="009763A9" w:rsidRDefault="009763A9" w:rsidP="009763A9">
      <w:pPr>
        <w:pStyle w:val="Prrafodelista"/>
        <w:numPr>
          <w:ilvl w:val="0"/>
          <w:numId w:val="6"/>
        </w:numPr>
      </w:pPr>
      <w:r>
        <w:t>Cinder</w:t>
      </w:r>
    </w:p>
    <w:p w14:paraId="4ABD0D82" w14:textId="77777777" w:rsidR="009763A9" w:rsidRDefault="009763A9" w:rsidP="009763A9">
      <w:r>
        <w:t>Todas estas arquitecturas son potentes, open-source y cuentan con una comunidad de desarrolladores alrededor del mundo muy activa.</w:t>
      </w:r>
    </w:p>
    <w:p w14:paraId="51BC1961" w14:textId="77777777" w:rsidR="009763A9" w:rsidRDefault="009763A9" w:rsidP="009763A9">
      <w:ins w:id="371" w:author="Gonzalo Martinez Rodriguez" w:date="2015-09-13T13:01:00Z">
        <w:r>
          <w:t>Basar el</w:t>
        </w:r>
      </w:ins>
      <w:del w:id="372" w:author="Gonzalo Martinez Rodriguez" w:date="2015-09-13T13:01:00Z">
        <w:r>
          <w:delText>Consideramos</w:delText>
        </w:r>
      </w:del>
      <w:r>
        <w:t xml:space="preserve"> </w:t>
      </w:r>
      <w:del w:id="373" w:author="Gonzalo Martinez Rodriguez" w:date="2015-09-13T13:01:00Z">
        <w:r>
          <w:delText xml:space="preserve">que el mejor camino era basar nuestro </w:delText>
        </w:r>
      </w:del>
      <w:r>
        <w:t xml:space="preserve">desarrollo en </w:t>
      </w:r>
      <w:ins w:id="374" w:author="Gonzalo Martinez Rodriguez" w:date="2015-09-13T13:01:00Z">
        <w:r>
          <w:t>cu</w:t>
        </w:r>
      </w:ins>
      <w:del w:id="375" w:author="Gonzalo Martinez Rodriguez" w:date="2015-09-13T13:01:00Z">
        <w:r w:rsidDel="5483F146">
          <w:delText>un</w:delText>
        </w:r>
      </w:del>
      <w:r>
        <w:t>a</w:t>
      </w:r>
      <w:ins w:id="376" w:author="Gonzalo Martinez Rodriguez" w:date="2015-09-13T13:01:00Z">
        <w:r>
          <w:t>lquiera</w:t>
        </w:r>
      </w:ins>
      <w:r>
        <w:t xml:space="preserve"> de e</w:t>
      </w:r>
      <w:ins w:id="377" w:author="Rodrigo Cardozo" w:date="2015-09-13T14:13:00Z">
        <w:r>
          <w:t>llas</w:t>
        </w:r>
      </w:ins>
      <w:del w:id="378" w:author="Rodrigo Cardozo" w:date="2015-09-13T14:13:00Z">
        <w:r w:rsidDel="03673106">
          <w:delText>stas</w:delText>
        </w:r>
        <w:r>
          <w:delText xml:space="preserve"> arquitecturas</w:delText>
        </w:r>
      </w:del>
      <w:r>
        <w:t xml:space="preserve">, </w:t>
      </w:r>
      <w:del w:id="379" w:author="Gonzalo Martinez Rodriguez" w:date="2015-09-13T13:01:00Z">
        <w:r>
          <w:delText xml:space="preserve">ya que </w:delText>
        </w:r>
      </w:del>
      <w:r>
        <w:t>permite</w:t>
      </w:r>
      <w:del w:id="380" w:author="Gonzalo Martinez Rodriguez" w:date="2015-09-13T13:01:00Z">
        <w:r>
          <w:delText>n</w:delText>
        </w:r>
      </w:del>
      <w:ins w:id="381" w:author="Rodrigo Cardozo" w:date="2015-09-13T13:03:00Z">
        <w:r>
          <w:t xml:space="preserve"> incorporar complementos desarrollados por la comunidad que resuelven varios </w:t>
        </w:r>
      </w:ins>
      <w:del w:id="382" w:author="Rodrigo Cardozo" w:date="2015-09-13T13:03:00Z">
        <w:r w:rsidDel="4D5B34AC">
          <w:delText xml:space="preserve"> incorporar </w:delText>
        </w:r>
        <w:r>
          <w:delText xml:space="preserve">varios complementos desarrollados por la comunidad que resuelven muchos </w:delText>
        </w:r>
      </w:del>
      <w:r>
        <w:t xml:space="preserve">de los problemas </w:t>
      </w:r>
      <w:ins w:id="383" w:author="Rodrigo Cardozo" w:date="2015-09-13T13:03:00Z">
        <w:r>
          <w:t xml:space="preserve">generales </w:t>
        </w:r>
      </w:ins>
      <w:r>
        <w:t>que se deb</w:t>
      </w:r>
      <w:ins w:id="384" w:author="Rodrigo Cardozo" w:date="2015-09-13T13:02:00Z">
        <w:r>
          <w:t>en</w:t>
        </w:r>
      </w:ins>
      <w:del w:id="385" w:author="Rodrigo Cardozo" w:date="2015-09-13T13:02:00Z">
        <w:r w:rsidDel="00E8ADFA">
          <w:delText>ían</w:delText>
        </w:r>
      </w:del>
      <w:r>
        <w:t xml:space="preserve"> atacar, y </w:t>
      </w:r>
      <w:ins w:id="386" w:author="Rodrigo Cardozo" w:date="2015-09-13T13:03:00Z">
        <w:r>
          <w:t>ayuda a poner foco en los problemas específicos</w:t>
        </w:r>
      </w:ins>
      <w:del w:id="387" w:author="Rodrigo Cardozo" w:date="2015-09-13T13:03:00Z">
        <w:r>
          <w:delText>nos permitía poner foco en los problemas puntuales</w:delText>
        </w:r>
      </w:del>
      <w:r>
        <w:t xml:space="preserve"> del proyecto.</w:t>
      </w:r>
    </w:p>
    <w:p w14:paraId="38268052" w14:textId="3A915261" w:rsidR="009763A9" w:rsidRDefault="009763A9" w:rsidP="009763A9">
      <w:pPr>
        <w:rPr>
          <w:del w:id="388" w:author="Rodrigo Cardozo" w:date="2015-09-13T14:16:00Z"/>
        </w:rPr>
      </w:pPr>
      <w:ins w:id="389" w:author="Rodrigo Cardozo" w:date="2015-09-13T14:12:00Z">
        <w:r>
          <w:t>Las tres arquitecturas cuentan con distintos niveles de performance y madurez</w:t>
        </w:r>
      </w:ins>
      <w:ins w:id="390" w:author="Rodrigo Cardozo" w:date="2015-09-13T14:13:00Z">
        <w:r>
          <w:t xml:space="preserve">, tanto de la plataforma </w:t>
        </w:r>
      </w:ins>
      <w:ins w:id="391" w:author="Rodrigo Cardozo" w:date="2015-09-13T14:14:00Z">
        <w:r>
          <w:t xml:space="preserve">en sí </w:t>
        </w:r>
      </w:ins>
      <w:ins w:id="392" w:author="Rodrigo Cardozo" w:date="2015-09-13T14:13:00Z">
        <w:r>
          <w:t>como</w:t>
        </w:r>
      </w:ins>
      <w:ins w:id="393" w:author="Rodrigo Cardozo" w:date="2015-09-13T14:12:00Z">
        <w:r>
          <w:t xml:space="preserve"> de su comuni</w:t>
        </w:r>
      </w:ins>
      <w:ins w:id="394" w:author="Rodrigo Cardozo" w:date="2015-09-13T14:16:00Z">
        <w:r>
          <w:t>dad</w:t>
        </w:r>
      </w:ins>
      <w:ins w:id="395" w:author="Rodrigo Cardozo" w:date="2015-09-13T14:12:00Z">
        <w:r w:rsidRPr="4941C277">
          <w:t xml:space="preserve">. </w:t>
        </w:r>
      </w:ins>
      <w:ins w:id="396" w:author="Rodrigo Cardozo" w:date="2015-09-13T14:16:00Z">
        <w:r>
          <w:t xml:space="preserve">La utilización de </w:t>
        </w:r>
      </w:ins>
      <w:r w:rsidR="00105279">
        <w:t>o</w:t>
      </w:r>
      <w:ins w:id="397" w:author="Rodrigo Cardozo" w:date="2015-09-13T14:16:00Z">
        <w:r>
          <w:t>pen</w:t>
        </w:r>
      </w:ins>
      <w:ins w:id="398" w:author="Rodrigo Cardozo" w:date="2015-09-13T14:17:00Z">
        <w:r>
          <w:t>F</w:t>
        </w:r>
      </w:ins>
      <w:ins w:id="399" w:author="Rodrigo Cardozo" w:date="2015-09-13T14:16:00Z">
        <w:r>
          <w:t>rameworks</w:t>
        </w:r>
        <w:r w:rsidRPr="4941C277">
          <w:t xml:space="preserve"> </w:t>
        </w:r>
      </w:ins>
      <w:ins w:id="400" w:author="Rodrigo Cardozo" w:date="2015-09-13T14:17:00Z">
        <w:r>
          <w:t>para el desarrollo del sistema fue parte de los prerrequisitos del proyecto</w:t>
        </w:r>
        <w:r w:rsidRPr="4941C277">
          <w:t>.</w:t>
        </w:r>
      </w:ins>
      <w:del w:id="401" w:author="Rodrigo Cardozo" w:date="2015-09-13T14:11:00Z">
        <w:r>
          <w:delText>La decisión sobre cuál de e</w:delText>
        </w:r>
      </w:del>
      <w:del w:id="402" w:author="Rodrigo Cardozo" w:date="2015-09-13T14:15:00Z">
        <w:r>
          <w:delText>stas arquitecturas utilizar fue tomada específicamente basándonos en performance y nivel de madurez de la plataforma.</w:delText>
        </w:r>
      </w:del>
    </w:p>
    <w:p w14:paraId="38159AB6" w14:textId="77777777" w:rsidR="009763A9" w:rsidRDefault="009763A9" w:rsidP="009763A9">
      <w:pPr>
        <w:rPr>
          <w:ins w:id="403" w:author="Rodrigo Cardozo" w:date="2015-09-13T14:16:00Z"/>
        </w:rPr>
      </w:pPr>
    </w:p>
    <w:p w14:paraId="2FDD188D" w14:textId="438C00BE" w:rsidR="009763A9" w:rsidRDefault="009763A9" w:rsidP="009763A9">
      <w:ins w:id="404" w:author="Rodrigo Cardozo" w:date="2015-09-13T14:18:00Z">
        <w:r>
          <w:t xml:space="preserve">A </w:t>
        </w:r>
      </w:ins>
      <w:r w:rsidR="003A0F5C">
        <w:t>continuación,</w:t>
      </w:r>
      <w:ins w:id="405" w:author="Rodrigo Cardozo" w:date="2015-09-13T14:18:00Z">
        <w:r>
          <w:t xml:space="preserve"> </w:t>
        </w:r>
      </w:ins>
      <w:r w:rsidR="004A1407">
        <w:t>se detallarán</w:t>
      </w:r>
      <w:ins w:id="406" w:author="Rodrigo Cardozo" w:date="2015-09-13T14:18:00Z">
        <w:r>
          <w:t xml:space="preserve"> algunas características de cada plataforma:</w:t>
        </w:r>
      </w:ins>
    </w:p>
    <w:p w14:paraId="5003AA4B" w14:textId="72AF130C" w:rsidR="009763A9" w:rsidRDefault="009763A9" w:rsidP="009763A9">
      <w:del w:id="407" w:author="Rodrigo Cardozo" w:date="2015-09-13T14:19:00Z">
        <w:r w:rsidRPr="00DC1A4D">
          <w:rPr>
            <w:b/>
          </w:rPr>
          <w:delText xml:space="preserve">En tal sentido se eligió </w:delText>
        </w:r>
      </w:del>
      <w:del w:id="408" w:author="Rodrigo Cardozo" w:date="2015-09-13T14:23:00Z">
        <w:r w:rsidRPr="00DC1A4D">
          <w:rPr>
            <w:b/>
            <w:rPrChange w:id="409" w:author="Rodrigo Cardozo" w:date="2015-09-13T14:34:00Z">
              <w:rPr/>
            </w:rPrChange>
          </w:rPr>
          <w:delText>Openframeworks</w:delText>
        </w:r>
      </w:del>
      <w:r w:rsidR="00DC1A4D" w:rsidRPr="00DC1A4D">
        <w:rPr>
          <w:b/>
        </w:rPr>
        <w:t>o</w:t>
      </w:r>
      <w:ins w:id="410" w:author="Rodrigo Cardozo" w:date="2015-09-13T14:23:00Z">
        <w:r w:rsidRPr="00DC1A4D">
          <w:rPr>
            <w:b/>
          </w:rPr>
          <w:t>pen</w:t>
        </w:r>
      </w:ins>
      <w:r w:rsidR="00DC1A4D" w:rsidRPr="00DC1A4D">
        <w:rPr>
          <w:b/>
        </w:rPr>
        <w:t>F</w:t>
      </w:r>
      <w:ins w:id="411" w:author="Rodrigo Cardozo" w:date="2015-09-13T14:23:00Z">
        <w:r w:rsidRPr="00DC1A4D">
          <w:rPr>
            <w:b/>
          </w:rPr>
          <w:t>rameworks</w:t>
        </w:r>
        <w:r w:rsidRPr="2AEBEFD1">
          <w:t>:</w:t>
        </w:r>
      </w:ins>
      <w:r w:rsidRPr="2AEBEFD1">
        <w:t xml:space="preserve"> </w:t>
      </w:r>
      <w:ins w:id="412" w:author="Rodrigo Cardozo" w:date="2015-09-13T14:19:00Z">
        <w:r>
          <w:t>está desarrollada en C++</w:t>
        </w:r>
        <w:r w:rsidRPr="2AEBEFD1">
          <w:t>,</w:t>
        </w:r>
        <w:r>
          <w:t xml:space="preserve"> lo cual permite tener un mayor control sobre los recursos del sistema</w:t>
        </w:r>
        <w:r w:rsidRPr="2AEBEFD1">
          <w:t>,</w:t>
        </w:r>
      </w:ins>
      <w:del w:id="413" w:author="Rodrigo Cardozo" w:date="2015-09-13T14:19:00Z">
        <w:r>
          <w:delText>como arquitectura ya que cumple con ambas características: está desarrollada en C++ lo cual permite tener un mayor control sobre los recursos del sistema</w:delText>
        </w:r>
      </w:del>
      <w:r>
        <w:t xml:space="preserve"> y a su vez </w:t>
      </w:r>
      <w:ins w:id="414" w:author="Rodrigo Cardozo" w:date="2015-09-13T14:20:00Z">
        <w:r>
          <w:t xml:space="preserve">cuenta con </w:t>
        </w:r>
      </w:ins>
      <w:del w:id="415" w:author="Rodrigo Cardozo" w:date="2015-09-13T14:20:00Z">
        <w:r>
          <w:delText xml:space="preserve">tiene </w:delText>
        </w:r>
      </w:del>
      <w:r>
        <w:t xml:space="preserve">una comunidad muy grande </w:t>
      </w:r>
      <w:ins w:id="416" w:author="Rodrigo Cardozo" w:date="2015-09-13T14:21:00Z">
        <w:r>
          <w:t xml:space="preserve">de desarrolladores </w:t>
        </w:r>
      </w:ins>
      <w:r>
        <w:t xml:space="preserve">que ha aportado varios complementos para conectar con una </w:t>
      </w:r>
      <w:ins w:id="417" w:author="Rodrigo Cardozo" w:date="2015-09-13T14:22:00Z">
        <w:r>
          <w:t>vasta</w:t>
        </w:r>
      </w:ins>
      <w:del w:id="418" w:author="Rodrigo Cardozo" w:date="2015-09-13T14:22:00Z">
        <w:r>
          <w:delText>gran</w:delText>
        </w:r>
      </w:del>
      <w:r>
        <w:t xml:space="preserve"> cantidad de tecnologías</w:t>
      </w:r>
      <w:sdt>
        <w:sdtPr>
          <w:id w:val="495389721"/>
          <w:citation/>
        </w:sdtPr>
        <w:sdtContent>
          <w:r w:rsidR="004A1407">
            <w:fldChar w:fldCharType="begin"/>
          </w:r>
          <w:r w:rsidR="004A1407" w:rsidRPr="008D4957">
            <w:instrText xml:space="preserve"> CITATION ope152 \l 1033 </w:instrText>
          </w:r>
          <w:r w:rsidR="004A1407">
            <w:fldChar w:fldCharType="separate"/>
          </w:r>
          <w:r w:rsidR="00556A68">
            <w:rPr>
              <w:noProof/>
            </w:rPr>
            <w:t xml:space="preserve"> </w:t>
          </w:r>
          <w:r w:rsidR="00556A68" w:rsidRPr="00556A68">
            <w:rPr>
              <w:noProof/>
            </w:rPr>
            <w:t>[1]</w:t>
          </w:r>
          <w:r w:rsidR="004A1407">
            <w:fldChar w:fldCharType="end"/>
          </w:r>
        </w:sdtContent>
      </w:sdt>
      <w:r>
        <w:t>.</w:t>
      </w:r>
    </w:p>
    <w:p w14:paraId="37A8ED9E" w14:textId="180A848C" w:rsidR="009763A9" w:rsidRDefault="009763A9" w:rsidP="009763A9">
      <w:del w:id="419" w:author="Rodrigo Cardozo" w:date="2015-09-13T14:23:00Z">
        <w:r w:rsidRPr="00DC1A4D">
          <w:rPr>
            <w:b/>
          </w:rPr>
          <w:lastRenderedPageBreak/>
          <w:delText xml:space="preserve">En contraposición, </w:delText>
        </w:r>
      </w:del>
      <w:r w:rsidRPr="00DC1A4D">
        <w:rPr>
          <w:b/>
        </w:rPr>
        <w:t>Processing</w:t>
      </w:r>
      <w:ins w:id="420" w:author="Rodrigo Cardozo" w:date="2015-09-13T14:23:00Z">
        <w:r w:rsidRPr="5588D379">
          <w:t>:</w:t>
        </w:r>
      </w:ins>
      <w:r>
        <w:t xml:space="preserve"> está desarrollada en Java y, </w:t>
      </w:r>
      <w:ins w:id="421" w:author="Rodrigo Cardozo" w:date="2015-09-13T14:24:00Z">
        <w:r>
          <w:t>también</w:t>
        </w:r>
      </w:ins>
      <w:del w:id="422" w:author="Rodrigo Cardozo" w:date="2015-09-13T14:24:00Z">
        <w:r w:rsidDel="16AF3416">
          <w:delText>si</w:delText>
        </w:r>
      </w:del>
      <w:r w:rsidRPr="5588D379">
        <w:t xml:space="preserve"> </w:t>
      </w:r>
      <w:ins w:id="423" w:author="Rodrigo Cardozo" w:date="2015-09-13T14:24:00Z">
        <w:r>
          <w:t>es una</w:t>
        </w:r>
      </w:ins>
      <w:del w:id="424" w:author="Rodrigo Cardozo" w:date="2015-09-13T14:24:00Z">
        <w:r>
          <w:delText>bien es una</w:delText>
        </w:r>
      </w:del>
      <w:r>
        <w:t xml:space="preserve"> muy buena opción para varios proyectos</w:t>
      </w:r>
      <w:ins w:id="425" w:author="Rodrigo Cardozo" w:date="2015-09-13T14:24:00Z">
        <w:r w:rsidRPr="5588D379">
          <w:t>.</w:t>
        </w:r>
      </w:ins>
      <w:del w:id="426" w:author="Rodrigo Cardozo" w:date="2015-09-13T14:24:00Z">
        <w:r w:rsidDel="16AF3416">
          <w:delText>,</w:delText>
        </w:r>
      </w:del>
      <w:r w:rsidRPr="5588D379">
        <w:t xml:space="preserve"> </w:t>
      </w:r>
      <w:ins w:id="427" w:author="Rodrigo Cardozo" w:date="2015-09-13T14:24:00Z">
        <w:r>
          <w:t xml:space="preserve">Cuenta también con una gran comunidad </w:t>
        </w:r>
      </w:ins>
      <w:ins w:id="428" w:author="Rodrigo Cardozo" w:date="2015-09-13T14:25:00Z">
        <w:r>
          <w:t xml:space="preserve">activa </w:t>
        </w:r>
      </w:ins>
      <w:ins w:id="429" w:author="Rodrigo Cardozo" w:date="2015-09-13T14:24:00Z">
        <w:r>
          <w:t>de desarrolladore</w:t>
        </w:r>
      </w:ins>
      <w:ins w:id="430" w:author="Rodrigo Cardozo" w:date="2015-09-13T14:25:00Z">
        <w:r>
          <w:t>s publicando complementos</w:t>
        </w:r>
      </w:ins>
      <w:sdt>
        <w:sdtPr>
          <w:id w:val="-604733704"/>
          <w:citation/>
        </w:sdtPr>
        <w:sdtContent>
          <w:r w:rsidR="004A1407">
            <w:fldChar w:fldCharType="begin"/>
          </w:r>
          <w:r w:rsidR="004A1407" w:rsidRPr="00DC1A4D">
            <w:rPr>
              <w:lang w:val="es-ES"/>
            </w:rPr>
            <w:instrText xml:space="preserve"> CITATION Pro15 \l 1033 </w:instrText>
          </w:r>
          <w:r w:rsidR="004A1407">
            <w:fldChar w:fldCharType="separate"/>
          </w:r>
          <w:r w:rsidR="00556A68">
            <w:rPr>
              <w:noProof/>
              <w:lang w:val="es-ES"/>
            </w:rPr>
            <w:t xml:space="preserve"> </w:t>
          </w:r>
          <w:r w:rsidR="00556A68" w:rsidRPr="00556A68">
            <w:rPr>
              <w:noProof/>
              <w:lang w:val="es-ES"/>
            </w:rPr>
            <w:t>[51]</w:t>
          </w:r>
          <w:r w:rsidR="004A1407">
            <w:fldChar w:fldCharType="end"/>
          </w:r>
        </w:sdtContent>
      </w:sdt>
      <w:del w:id="431" w:author="Rodrigo Cardozo" w:date="2015-09-13T14:24:00Z">
        <w:r>
          <w:delText>entendemos que puede comprometer algunos aspectos de performance particularmente cuando debamos exigir el sistema al máximo</w:delText>
        </w:r>
      </w:del>
      <w:r>
        <w:t>.</w:t>
      </w:r>
    </w:p>
    <w:p w14:paraId="66B08F3A" w14:textId="32B0DA98" w:rsidR="009763A9" w:rsidRDefault="009763A9" w:rsidP="009763A9">
      <w:del w:id="432" w:author="Rodrigo Cardozo" w:date="2015-09-13T14:25:00Z">
        <w:r w:rsidRPr="00DC1A4D">
          <w:rPr>
            <w:b/>
          </w:rPr>
          <w:delText xml:space="preserve">Por último, </w:delText>
        </w:r>
      </w:del>
      <w:r w:rsidRPr="00DC1A4D">
        <w:rPr>
          <w:b/>
        </w:rPr>
        <w:t>Cinder</w:t>
      </w:r>
      <w:ins w:id="433" w:author="Rodrigo Cardozo" w:date="2015-09-13T14:25:00Z">
        <w:r w:rsidRPr="2AEBEFD1">
          <w:t>:</w:t>
        </w:r>
      </w:ins>
      <w:r w:rsidRPr="2AEBEFD1">
        <w:t xml:space="preserve"> </w:t>
      </w:r>
      <w:ins w:id="434" w:author="Rodrigo Cardozo" w:date="2015-09-13T14:25:00Z">
        <w:r>
          <w:t xml:space="preserve">Al igual que </w:t>
        </w:r>
      </w:ins>
      <w:r w:rsidR="00105279">
        <w:t>o</w:t>
      </w:r>
      <w:ins w:id="435" w:author="Rodrigo Cardozo" w:date="2015-09-13T14:25:00Z">
        <w:r>
          <w:t xml:space="preserve">penFrameworks </w:t>
        </w:r>
      </w:ins>
      <w:r>
        <w:t xml:space="preserve">está desarrollada en C++ </w:t>
      </w:r>
      <w:ins w:id="436" w:author="Rodrigo Cardozo" w:date="2015-09-13T14:26:00Z">
        <w:r>
          <w:t>y</w:t>
        </w:r>
      </w:ins>
      <w:del w:id="437" w:author="Rodrigo Cardozo" w:date="2015-09-13T14:26:00Z">
        <w:r>
          <w:delText>lo cual es un punto a favor, sin embargo,</w:delText>
        </w:r>
      </w:del>
      <w:r>
        <w:t xml:space="preserve"> fue liberada por primera vez a mediados del 2010</w:t>
      </w:r>
      <w:ins w:id="438" w:author="Rodrigo Cardozo" w:date="2015-09-13T14:26:00Z">
        <w:r w:rsidRPr="2AEBEFD1">
          <w:t>.</w:t>
        </w:r>
      </w:ins>
      <w:r w:rsidRPr="2AEBEFD1">
        <w:t xml:space="preserve"> </w:t>
      </w:r>
      <w:ins w:id="439" w:author="Rodrigo Cardozo" w:date="2015-09-13T14:27:00Z">
        <w:r>
          <w:t xml:space="preserve">Si bien esta </w:t>
        </w:r>
      </w:ins>
      <w:ins w:id="440" w:author="Rodrigo Cardozo" w:date="2015-09-13T14:29:00Z">
        <w:r>
          <w:t xml:space="preserve">es una </w:t>
        </w:r>
      </w:ins>
      <w:ins w:id="441" w:author="Rodrigo Cardozo" w:date="2015-09-13T14:27:00Z">
        <w:r>
          <w:t>plataforma</w:t>
        </w:r>
      </w:ins>
      <w:ins w:id="442" w:author="Rodrigo Cardozo" w:date="2015-09-13T14:29:00Z">
        <w:r w:rsidRPr="2AEBEFD1">
          <w:t xml:space="preserve"> que </w:t>
        </w:r>
        <w:r>
          <w:t xml:space="preserve">también </w:t>
        </w:r>
      </w:ins>
      <w:ins w:id="443" w:author="Rodrigo Cardozo" w:date="2015-09-13T14:36:00Z">
        <w:r>
          <w:t>ha tenido crecimiento</w:t>
        </w:r>
      </w:ins>
      <w:ins w:id="444" w:author="Rodrigo Cardozo" w:date="2015-09-13T14:29:00Z">
        <w:r>
          <w:t>,</w:t>
        </w:r>
      </w:ins>
      <w:ins w:id="445" w:author="Rodrigo Cardozo" w:date="2015-09-13T14:28:00Z">
        <w:r>
          <w:t xml:space="preserve"> </w:t>
        </w:r>
      </w:ins>
      <w:del w:id="446" w:author="Rodrigo Cardozo" w:date="2015-09-13T14:28:00Z">
        <w:r>
          <w:delText xml:space="preserve">y </w:delText>
        </w:r>
      </w:del>
      <w:r>
        <w:t>al momento de comenzar el proyecto</w:t>
      </w:r>
      <w:ins w:id="447" w:author="Gonzalo Martinez Rodriguez" w:date="2015-09-13T14:37:00Z">
        <w:r>
          <w:t xml:space="preserve"> (2013)</w:t>
        </w:r>
      </w:ins>
      <w:r>
        <w:t>, tanto el nivel de participación de la comunidad de desarrolladores como la cantidad de complementos disponible</w:t>
      </w:r>
      <w:r w:rsidR="004A1407">
        <w:t>,</w:t>
      </w:r>
      <w:r>
        <w:t xml:space="preserve"> no es tan </w:t>
      </w:r>
      <w:ins w:id="448" w:author="Rodrigo Cardozo" w:date="2015-09-13T14:28:00Z">
        <w:r>
          <w:t>comple</w:t>
        </w:r>
      </w:ins>
      <w:ins w:id="449" w:author="Rodrigo Cardozo" w:date="2015-09-13T14:29:00Z">
        <w:r>
          <w:t xml:space="preserve">ta </w:t>
        </w:r>
      </w:ins>
      <w:del w:id="450" w:author="Rodrigo Cardozo" w:date="2015-09-13T14:28:00Z">
        <w:r>
          <w:delText xml:space="preserve">grande </w:delText>
        </w:r>
      </w:del>
      <w:r>
        <w:t xml:space="preserve">como la de </w:t>
      </w:r>
      <w:r w:rsidR="00105279">
        <w:t>o</w:t>
      </w:r>
      <w:r>
        <w:t>penFrameworks</w:t>
      </w:r>
      <w:sdt>
        <w:sdtPr>
          <w:id w:val="1639684015"/>
          <w:citation/>
        </w:sdtPr>
        <w:sdtContent>
          <w:r w:rsidR="004A1407">
            <w:fldChar w:fldCharType="begin"/>
          </w:r>
          <w:r w:rsidR="004A1407" w:rsidRPr="00DC1A4D">
            <w:rPr>
              <w:lang w:val="es-ES"/>
            </w:rPr>
            <w:instrText xml:space="preserve"> CITATION Cin15 \l 1033 </w:instrText>
          </w:r>
          <w:r w:rsidR="004A1407">
            <w:fldChar w:fldCharType="separate"/>
          </w:r>
          <w:r w:rsidR="00556A68">
            <w:rPr>
              <w:noProof/>
              <w:lang w:val="es-ES"/>
            </w:rPr>
            <w:t xml:space="preserve"> </w:t>
          </w:r>
          <w:r w:rsidR="00556A68" w:rsidRPr="00556A68">
            <w:rPr>
              <w:noProof/>
              <w:lang w:val="es-ES"/>
            </w:rPr>
            <w:t>[52]</w:t>
          </w:r>
          <w:r w:rsidR="004A1407">
            <w:fldChar w:fldCharType="end"/>
          </w:r>
        </w:sdtContent>
      </w:sdt>
      <w:r>
        <w:t>.</w:t>
      </w:r>
    </w:p>
    <w:p w14:paraId="1E739331" w14:textId="407041F1" w:rsidR="009763A9" w:rsidRDefault="009763A9" w:rsidP="009763A9">
      <w:r>
        <w:t xml:space="preserve">La versión de </w:t>
      </w:r>
      <w:r w:rsidR="00105279">
        <w:t>o</w:t>
      </w:r>
      <w:r>
        <w:t>pen</w:t>
      </w:r>
      <w:r w:rsidR="00105279">
        <w:t>F</w:t>
      </w:r>
      <w:r>
        <w:t xml:space="preserve">rameworks </w:t>
      </w:r>
      <w:ins w:id="451" w:author="Gonzalo Martinez Rodriguez" w:date="2015-09-13T14:38:00Z">
        <w:r>
          <w:t xml:space="preserve">utilizada al </w:t>
        </w:r>
      </w:ins>
      <w:del w:id="452" w:author="Gonzalo Martinez Rodriguez" w:date="2015-09-13T14:38:00Z">
        <w:r>
          <w:delText xml:space="preserve">más actual al momento de </w:delText>
        </w:r>
      </w:del>
      <w:r>
        <w:t>comenzar el proyecto es la 0.7.3.</w:t>
      </w:r>
    </w:p>
    <w:p w14:paraId="52E28096" w14:textId="77777777" w:rsidR="009763A9" w:rsidRDefault="009763A9" w:rsidP="009763A9"/>
    <w:p w14:paraId="566BE6C3" w14:textId="77777777" w:rsidR="009763A9" w:rsidRDefault="009763A9" w:rsidP="009763A9">
      <w:pPr>
        <w:pStyle w:val="Ttulo2"/>
      </w:pPr>
      <w:bookmarkStart w:id="453" w:name="_Toc429920288"/>
      <w:bookmarkStart w:id="454" w:name="_Toc429920760"/>
      <w:bookmarkStart w:id="455" w:name="_Toc429929227"/>
      <w:bookmarkStart w:id="456" w:name="_Toc430199771"/>
      <w:bookmarkStart w:id="457" w:name="_Toc432846473"/>
      <w:bookmarkStart w:id="458" w:name="_Toc432859542"/>
      <w:bookmarkStart w:id="459" w:name="_Toc432866764"/>
      <w:bookmarkStart w:id="460" w:name="_Toc432869129"/>
      <w:bookmarkStart w:id="461" w:name="_Toc432875554"/>
      <w:bookmarkStart w:id="462" w:name="_Toc432876483"/>
      <w:bookmarkStart w:id="463" w:name="_Toc433481797"/>
      <w:bookmarkStart w:id="464" w:name="_Toc434069890"/>
      <w:bookmarkStart w:id="465" w:name="_Toc445320348"/>
      <w:r>
        <w:t>OpenNI</w:t>
      </w:r>
      <w:bookmarkEnd w:id="453"/>
      <w:bookmarkEnd w:id="454"/>
      <w:bookmarkEnd w:id="455"/>
      <w:bookmarkEnd w:id="456"/>
      <w:bookmarkEnd w:id="457"/>
      <w:bookmarkEnd w:id="458"/>
      <w:bookmarkEnd w:id="459"/>
      <w:bookmarkEnd w:id="460"/>
      <w:bookmarkEnd w:id="461"/>
      <w:bookmarkEnd w:id="462"/>
      <w:bookmarkEnd w:id="463"/>
      <w:bookmarkEnd w:id="464"/>
      <w:bookmarkEnd w:id="465"/>
    </w:p>
    <w:p w14:paraId="0480B2BE" w14:textId="77777777" w:rsidR="009763A9" w:rsidRDefault="009763A9" w:rsidP="009763A9">
      <w:r>
        <w:t xml:space="preserve">OpenNI fue liberado por primera vez en 2010 por la empresa PrimeSense y el objetivo fue crear una librería integral para estandarizar la comunicación con todos los dispositivos y metodologías de interacción natural, como ser, comandos de voz, gestos y traqueo del cuerpo humano. </w:t>
      </w:r>
    </w:p>
    <w:p w14:paraId="5855C5B7" w14:textId="77777777" w:rsidR="009763A9" w:rsidRDefault="009763A9" w:rsidP="009763A9">
      <w:r>
        <w:t>En noviembre de 2013, esta organización fue adquirida por Apple y el proyecto se volvió privado, pero hasta aquel momento, OpenNI fue una librería de código abierto que permitía operar con múltiples dispositivos</w:t>
      </w:r>
      <w:del w:id="466" w:author="Rodrigo Cardozo" w:date="2015-09-13T14:39:00Z">
        <w:r>
          <w:delText xml:space="preserve"> de interacción natural</w:delText>
        </w:r>
      </w:del>
      <w:r>
        <w:t xml:space="preserve">, entre ellos, varios sensores de profundidad, como Kinect. </w:t>
      </w:r>
    </w:p>
    <w:p w14:paraId="6D8EDB23" w14:textId="4B44B16A" w:rsidR="009763A9" w:rsidRDefault="009763A9" w:rsidP="009763A9">
      <w:r>
        <w:t xml:space="preserve">Como ocurrió con muchas librerías de código abierto, la comunidad de </w:t>
      </w:r>
      <w:r w:rsidR="00105279">
        <w:t>o</w:t>
      </w:r>
      <w:r>
        <w:t xml:space="preserve">penFrameworks no demoró en liberar un addon para trabajar con OpenNI. Tal como es </w:t>
      </w:r>
      <w:r w:rsidR="004A1407">
        <w:t xml:space="preserve">la </w:t>
      </w:r>
      <w:r>
        <w:t xml:space="preserve">convención en </w:t>
      </w:r>
      <w:r w:rsidR="00105279">
        <w:t>o</w:t>
      </w:r>
      <w:r>
        <w:t xml:space="preserve">penFramework, el addon se </w:t>
      </w:r>
      <w:r w:rsidR="004A1407">
        <w:t>llama</w:t>
      </w:r>
      <w:r>
        <w:t xml:space="preserve"> ofxOpenNI y </w:t>
      </w:r>
      <w:r w:rsidR="004A1407">
        <w:t>se utilizó</w:t>
      </w:r>
      <w:r>
        <w:t xml:space="preserve"> la última versión disponible.</w:t>
      </w:r>
    </w:p>
    <w:p w14:paraId="1C79CFDE" w14:textId="77777777" w:rsidR="009763A9" w:rsidRDefault="009763A9" w:rsidP="009763A9">
      <w:r>
        <w:t xml:space="preserve">Esta librería permite </w:t>
      </w:r>
      <w:r w:rsidRPr="00105279">
        <w:t>acceder</w:t>
      </w:r>
      <w:r>
        <w:t xml:space="preserve"> a toda la información de los sensores de profundidad: nube de puntos, imagen RGB de la cámara, gestos, cuerpos en la escena, audio, entre otros. Para los objetivos de nuestro proyecto, los datos que nos resultan relevantes son las nubes de puntos y las imágenes RGB.</w:t>
      </w:r>
    </w:p>
    <w:p w14:paraId="1DECA902" w14:textId="2670D18B" w:rsidR="00195E0F" w:rsidRPr="00195E0F" w:rsidRDefault="009763A9" w:rsidP="00195E0F">
      <w:r>
        <w:t>Luego de su privatización, la última versión del código y sus binarios es mantenida y hosteada por la empresa Structure</w:t>
      </w:r>
      <w:r w:rsidR="004A1407" w:rsidRPr="004A1407">
        <w:t xml:space="preserve"> </w:t>
      </w:r>
      <w:sdt>
        <w:sdtPr>
          <w:id w:val="602541094"/>
          <w:citation/>
        </w:sdtPr>
        <w:sdtContent>
          <w:r w:rsidR="004A1407">
            <w:fldChar w:fldCharType="begin"/>
          </w:r>
          <w:r w:rsidR="004A1407" w:rsidRPr="00B04DD7">
            <w:rPr>
              <w:lang w:val="es-ES"/>
            </w:rPr>
            <w:instrText xml:space="preserve"> CITATION Str151 \l 1033 </w:instrText>
          </w:r>
          <w:r w:rsidR="004A1407">
            <w:fldChar w:fldCharType="separate"/>
          </w:r>
          <w:r w:rsidR="00556A68" w:rsidRPr="00556A68">
            <w:rPr>
              <w:noProof/>
              <w:lang w:val="es-ES"/>
            </w:rPr>
            <w:t>[53]</w:t>
          </w:r>
          <w:r w:rsidR="004A1407">
            <w:fldChar w:fldCharType="end"/>
          </w:r>
        </w:sdtContent>
      </w:sdt>
      <w:r w:rsidR="00105279">
        <w:t xml:space="preserve">. </w:t>
      </w:r>
      <w:del w:id="467" w:author="Gonzalo Martinez Rodriguez" w:date="2015-09-13T14:41:00Z">
        <w:r>
          <w:delText>OpenNI 2.</w:delText>
        </w:r>
      </w:del>
      <w:bookmarkStart w:id="468" w:name="_Toc429920290"/>
      <w:bookmarkStart w:id="469" w:name="_Toc429920762"/>
      <w:bookmarkStart w:id="470" w:name="_Toc429929229"/>
      <w:bookmarkStart w:id="471" w:name="_Toc430199773"/>
      <w:bookmarkStart w:id="472" w:name="_Toc432846475"/>
      <w:bookmarkStart w:id="473" w:name="_Toc432859544"/>
    </w:p>
    <w:p w14:paraId="04ED89C5" w14:textId="77777777" w:rsidR="002F7584" w:rsidRPr="00195E0F" w:rsidRDefault="002F7584" w:rsidP="00195E0F">
      <w:bookmarkStart w:id="474" w:name="_Toc432866766"/>
    </w:p>
    <w:p w14:paraId="2F15CE80" w14:textId="3551FA24" w:rsidR="009763A9" w:rsidRPr="00C57288" w:rsidRDefault="009763A9" w:rsidP="002F7584">
      <w:pPr>
        <w:pStyle w:val="Ttulo2"/>
        <w:rPr>
          <w:lang w:val="en-US"/>
        </w:rPr>
      </w:pPr>
      <w:bookmarkStart w:id="475" w:name="_Toc432869130"/>
      <w:bookmarkStart w:id="476" w:name="_Toc432875555"/>
      <w:bookmarkStart w:id="477" w:name="_Toc432876484"/>
      <w:bookmarkStart w:id="478" w:name="_Toc433481798"/>
      <w:bookmarkStart w:id="479" w:name="_Toc434069891"/>
      <w:bookmarkStart w:id="480" w:name="_Toc445320349"/>
      <w:r w:rsidRPr="00C57288">
        <w:rPr>
          <w:lang w:val="en-US"/>
        </w:rPr>
        <w:t>VCG Library (Visualization and Computer Graphics Library)</w:t>
      </w:r>
      <w:bookmarkEnd w:id="468"/>
      <w:bookmarkEnd w:id="469"/>
      <w:bookmarkEnd w:id="470"/>
      <w:bookmarkEnd w:id="471"/>
      <w:bookmarkEnd w:id="472"/>
      <w:bookmarkEnd w:id="473"/>
      <w:bookmarkEnd w:id="474"/>
      <w:bookmarkEnd w:id="475"/>
      <w:bookmarkEnd w:id="476"/>
      <w:bookmarkEnd w:id="477"/>
      <w:bookmarkEnd w:id="478"/>
      <w:bookmarkEnd w:id="479"/>
      <w:bookmarkEnd w:id="480"/>
    </w:p>
    <w:p w14:paraId="79A5E6D6" w14:textId="6237B6B6" w:rsidR="009763A9" w:rsidRDefault="009763A9" w:rsidP="009763A9">
      <w:r>
        <w:t>Es una librería desarrollada por el ISTI (Italian National Research Council Institute) que se encuentra bajo el licenciamiento GPL</w:t>
      </w:r>
      <w:r w:rsidR="00195E0F">
        <w:t xml:space="preserve"> </w:t>
      </w:r>
      <w:r>
        <w:t>(General Public License). Permite trabajar de una gran variedad de formas con mallas de triángulos, brindando diferentes tipos de funcionalidades para el procesamiento de las mismas</w:t>
      </w:r>
      <w:r w:rsidR="00DC1A4D">
        <w:t>,</w:t>
      </w:r>
      <w:r>
        <w:t xml:space="preserve"> por ejemplo:</w:t>
      </w:r>
    </w:p>
    <w:p w14:paraId="6C9590F5" w14:textId="1DF7DDBF" w:rsidR="009763A9" w:rsidRDefault="009763A9" w:rsidP="009763A9">
      <w:pPr>
        <w:pStyle w:val="Prrafodelista"/>
        <w:numPr>
          <w:ilvl w:val="0"/>
          <w:numId w:val="7"/>
        </w:numPr>
      </w:pPr>
      <w:r>
        <w:t>Estructuras eficientes de consultas espaciales, grillas uniformes, kdtrees, grillas hasheadas, etc</w:t>
      </w:r>
      <w:sdt>
        <w:sdtPr>
          <w:id w:val="405278552"/>
          <w:citation/>
        </w:sdtPr>
        <w:sdtContent>
          <w:r w:rsidR="000F70E5">
            <w:fldChar w:fldCharType="begin"/>
          </w:r>
          <w:r w:rsidR="000F70E5">
            <w:instrText xml:space="preserve"> CITATION Pao15 \l 14346 </w:instrText>
          </w:r>
          <w:r w:rsidR="000F70E5">
            <w:fldChar w:fldCharType="separate"/>
          </w:r>
          <w:r w:rsidR="00556A68">
            <w:rPr>
              <w:noProof/>
            </w:rPr>
            <w:t xml:space="preserve"> </w:t>
          </w:r>
          <w:r w:rsidR="00556A68" w:rsidRPr="00556A68">
            <w:rPr>
              <w:noProof/>
            </w:rPr>
            <w:t>[5]</w:t>
          </w:r>
          <w:r w:rsidR="000F70E5">
            <w:fldChar w:fldCharType="end"/>
          </w:r>
        </w:sdtContent>
      </w:sdt>
      <w:r w:rsidR="00195E0F">
        <w:t>.</w:t>
      </w:r>
    </w:p>
    <w:p w14:paraId="40E6F287" w14:textId="2E20676E" w:rsidR="009763A9" w:rsidRDefault="009763A9" w:rsidP="009763A9">
      <w:pPr>
        <w:pStyle w:val="Prrafodelista"/>
        <w:numPr>
          <w:ilvl w:val="0"/>
          <w:numId w:val="7"/>
        </w:numPr>
      </w:pPr>
      <w:r>
        <w:t>Alg</w:t>
      </w:r>
      <w:r w:rsidR="000F70E5">
        <w:t>oritmos de suavizado, Laplacian</w:t>
      </w:r>
      <w:r>
        <w:t>.</w:t>
      </w:r>
    </w:p>
    <w:p w14:paraId="76F2F1B1" w14:textId="3D6D69B5" w:rsidR="009763A9" w:rsidRDefault="009763A9" w:rsidP="009763A9">
      <w:pPr>
        <w:pStyle w:val="Prrafodelista"/>
        <w:numPr>
          <w:ilvl w:val="0"/>
          <w:numId w:val="7"/>
        </w:numPr>
      </w:pPr>
      <w:r>
        <w:t xml:space="preserve">Reconstrucción de superficies, </w:t>
      </w:r>
      <w:r w:rsidR="00113E59">
        <w:t>B</w:t>
      </w:r>
      <w:r>
        <w:t xml:space="preserve">all </w:t>
      </w:r>
      <w:r w:rsidR="00113E59">
        <w:t>P</w:t>
      </w:r>
      <w:r>
        <w:t>ivoting.</w:t>
      </w:r>
    </w:p>
    <w:p w14:paraId="612F0C88" w14:textId="77777777" w:rsidR="009763A9" w:rsidRDefault="009763A9" w:rsidP="009763A9">
      <w:pPr>
        <w:pStyle w:val="Prrafodelista"/>
        <w:numPr>
          <w:ilvl w:val="0"/>
          <w:numId w:val="7"/>
        </w:numPr>
      </w:pPr>
      <w:r>
        <w:t>Optimización de coordenadas de textura.</w:t>
      </w:r>
    </w:p>
    <w:p w14:paraId="6500B9B6" w14:textId="2A08ACAA" w:rsidR="009763A9" w:rsidRDefault="009763A9" w:rsidP="009763A9">
      <w:pPr>
        <w:pStyle w:val="Prrafodelista"/>
        <w:numPr>
          <w:ilvl w:val="0"/>
          <w:numId w:val="7"/>
        </w:numPr>
      </w:pPr>
      <w:r>
        <w:lastRenderedPageBreak/>
        <w:t xml:space="preserve">Herramientas y algoritmos para obtener muestras de puntos distribuidas más </w:t>
      </w:r>
      <w:r w:rsidR="00113E59">
        <w:t>uniformemente</w:t>
      </w:r>
      <w:r>
        <w:t>, Poisson Disk.</w:t>
      </w:r>
    </w:p>
    <w:p w14:paraId="67E16211" w14:textId="52425C30" w:rsidR="009763A9" w:rsidRDefault="009763A9" w:rsidP="009763A9">
      <w:r>
        <w:t>Dentro de las aplicaciones más conocidas que se encuentran basadas en este conjunto de librerías se encuentra MeshLab</w:t>
      </w:r>
      <w:sdt>
        <w:sdtPr>
          <w:id w:val="-960114177"/>
          <w:citation/>
        </w:sdtPr>
        <w:sdtContent>
          <w:r w:rsidR="00574146">
            <w:fldChar w:fldCharType="begin"/>
          </w:r>
          <w:r w:rsidR="00574146">
            <w:instrText xml:space="preserve"> CITATION Mes15 \l 14346 </w:instrText>
          </w:r>
          <w:r w:rsidR="00574146">
            <w:fldChar w:fldCharType="separate"/>
          </w:r>
          <w:r w:rsidR="00556A68">
            <w:rPr>
              <w:noProof/>
            </w:rPr>
            <w:t xml:space="preserve"> </w:t>
          </w:r>
          <w:r w:rsidR="00556A68" w:rsidRPr="00556A68">
            <w:rPr>
              <w:noProof/>
            </w:rPr>
            <w:t>[26]</w:t>
          </w:r>
          <w:r w:rsidR="00574146">
            <w:fldChar w:fldCharType="end"/>
          </w:r>
        </w:sdtContent>
      </w:sdt>
      <w:r>
        <w:t>.</w:t>
      </w:r>
    </w:p>
    <w:p w14:paraId="4C7C160B" w14:textId="77777777" w:rsidR="009763A9" w:rsidRDefault="009763A9" w:rsidP="009763A9"/>
    <w:p w14:paraId="4F66851A" w14:textId="77777777" w:rsidR="009763A9" w:rsidRPr="00AB6760" w:rsidRDefault="009763A9" w:rsidP="002F7584">
      <w:pPr>
        <w:pStyle w:val="Ttulo2"/>
        <w:rPr>
          <w:lang w:val="es-ES"/>
        </w:rPr>
      </w:pPr>
      <w:bookmarkStart w:id="481" w:name="_Toc429920291"/>
      <w:bookmarkStart w:id="482" w:name="_Toc429920763"/>
      <w:bookmarkStart w:id="483" w:name="_Toc429929230"/>
      <w:bookmarkStart w:id="484" w:name="_Toc430199774"/>
      <w:bookmarkStart w:id="485" w:name="_Toc432846476"/>
      <w:bookmarkStart w:id="486" w:name="_Toc432859545"/>
      <w:bookmarkStart w:id="487" w:name="_Toc432866767"/>
      <w:bookmarkStart w:id="488" w:name="_Toc432869131"/>
      <w:bookmarkStart w:id="489" w:name="_Toc432875556"/>
      <w:bookmarkStart w:id="490" w:name="_Toc432876485"/>
      <w:bookmarkStart w:id="491" w:name="_Toc433481799"/>
      <w:bookmarkStart w:id="492" w:name="_Toc434069892"/>
      <w:bookmarkStart w:id="493" w:name="_Toc445320350"/>
      <w:r w:rsidRPr="00AB6760">
        <w:rPr>
          <w:lang w:val="es-ES"/>
        </w:rPr>
        <w:t>PCL (Point Cloud Library)</w:t>
      </w:r>
      <w:bookmarkEnd w:id="481"/>
      <w:bookmarkEnd w:id="482"/>
      <w:bookmarkEnd w:id="483"/>
      <w:bookmarkEnd w:id="484"/>
      <w:bookmarkEnd w:id="485"/>
      <w:bookmarkEnd w:id="486"/>
      <w:bookmarkEnd w:id="487"/>
      <w:bookmarkEnd w:id="488"/>
      <w:bookmarkEnd w:id="489"/>
      <w:bookmarkEnd w:id="490"/>
      <w:bookmarkEnd w:id="491"/>
      <w:bookmarkEnd w:id="492"/>
      <w:bookmarkEnd w:id="493"/>
    </w:p>
    <w:p w14:paraId="318C774B" w14:textId="77777777" w:rsidR="009763A9" w:rsidRDefault="009763A9" w:rsidP="009763A9">
      <w:r>
        <w:t>Es un proyecto de código abierto para el procesamiento de imágenes y puntos 2D/3D. Se encuentra bajo el licenciamiento BSD license que es libre para investigación y uso comercial.</w:t>
      </w:r>
    </w:p>
    <w:p w14:paraId="74C94472" w14:textId="462DE162" w:rsidR="009763A9" w:rsidRDefault="009763A9" w:rsidP="009763A9">
      <w:r>
        <w:t>PCL tiene soporte para las plataformas más importantes que hay en la ac</w:t>
      </w:r>
      <w:r w:rsidR="00F0071D">
        <w:t>tualidad que son: Windows, Linux,</w:t>
      </w:r>
      <w:r>
        <w:t xml:space="preserve"> MacOS</w:t>
      </w:r>
      <w:r w:rsidR="00F0071D">
        <w:t>,</w:t>
      </w:r>
      <w:r>
        <w:t xml:space="preserve"> Android e iOS. </w:t>
      </w:r>
      <w:r w:rsidR="00BD5D2F">
        <w:t>Además,</w:t>
      </w:r>
      <w:r>
        <w:t xml:space="preserve"> posee soporte para ejecutar algunas tareas con GPUs Nvidia de última generación</w:t>
      </w:r>
      <w:r w:rsidR="00B464FB" w:rsidRPr="00B464FB">
        <w:t xml:space="preserve"> </w:t>
      </w:r>
      <w:sdt>
        <w:sdtPr>
          <w:id w:val="-1430735241"/>
          <w:citation/>
        </w:sdtPr>
        <w:sdtContent>
          <w:r w:rsidR="00B464FB">
            <w:fldChar w:fldCharType="begin"/>
          </w:r>
          <w:r w:rsidR="00B464FB">
            <w:instrText xml:space="preserve"> CITATION Wil15 \l 14346 </w:instrText>
          </w:r>
          <w:r w:rsidR="00B464FB">
            <w:fldChar w:fldCharType="separate"/>
          </w:r>
          <w:r w:rsidR="00556A68" w:rsidRPr="00556A68">
            <w:rPr>
              <w:noProof/>
            </w:rPr>
            <w:t>[4]</w:t>
          </w:r>
          <w:r w:rsidR="00B464FB">
            <w:fldChar w:fldCharType="end"/>
          </w:r>
        </w:sdtContent>
      </w:sdt>
      <w:r>
        <w:t>.</w:t>
      </w:r>
    </w:p>
    <w:p w14:paraId="6853BF33" w14:textId="1F825564" w:rsidR="009763A9" w:rsidRDefault="009763A9" w:rsidP="009763A9">
      <w:r>
        <w:t xml:space="preserve">Se encuentra dividido en pequeñas librerías de código para simplificar el desarrollo. Esta </w:t>
      </w:r>
      <w:r w:rsidR="00BA6FF6">
        <w:t>división en módulos</w:t>
      </w:r>
      <w:r>
        <w:t xml:space="preserve"> es importante para distribuir PCL en las plataformas reduciendo tamaño y costo computacional. Entre los módulos más </w:t>
      </w:r>
      <w:r w:rsidR="00BA6FF6">
        <w:t>destacados</w:t>
      </w:r>
      <w:r>
        <w:t>, se encuentran:</w:t>
      </w:r>
    </w:p>
    <w:p w14:paraId="6FDAF60B" w14:textId="77777777" w:rsidR="009763A9" w:rsidRDefault="009763A9" w:rsidP="009763A9">
      <w:pPr>
        <w:pStyle w:val="Prrafodelista"/>
        <w:numPr>
          <w:ilvl w:val="0"/>
          <w:numId w:val="8"/>
        </w:numPr>
      </w:pPr>
      <w:r>
        <w:t>Visualización.</w:t>
      </w:r>
    </w:p>
    <w:p w14:paraId="3E1E0120" w14:textId="77777777" w:rsidR="009763A9" w:rsidRDefault="009763A9" w:rsidP="009763A9">
      <w:pPr>
        <w:pStyle w:val="Prrafodelista"/>
        <w:numPr>
          <w:ilvl w:val="0"/>
          <w:numId w:val="8"/>
        </w:numPr>
      </w:pPr>
      <w:r>
        <w:t>Reconocimiento de patrones.</w:t>
      </w:r>
    </w:p>
    <w:p w14:paraId="201E0FA7" w14:textId="77777777" w:rsidR="009763A9" w:rsidRDefault="009763A9" w:rsidP="009763A9">
      <w:pPr>
        <w:pStyle w:val="Prrafodelista"/>
        <w:numPr>
          <w:ilvl w:val="0"/>
          <w:numId w:val="8"/>
        </w:numPr>
      </w:pPr>
      <w:r>
        <w:t>Reconstrucción de superficies</w:t>
      </w:r>
      <w:ins w:id="494" w:author="Christian Clark" w:date="2015-09-06T17:54:00Z">
        <w:r>
          <w:t>.</w:t>
        </w:r>
      </w:ins>
    </w:p>
    <w:p w14:paraId="3C4B4A24" w14:textId="77777777" w:rsidR="009763A9" w:rsidRDefault="009763A9" w:rsidP="009763A9">
      <w:pPr>
        <w:pStyle w:val="Prrafodelista"/>
        <w:numPr>
          <w:ilvl w:val="0"/>
          <w:numId w:val="8"/>
        </w:numPr>
      </w:pPr>
      <w:r>
        <w:t>Comunicación con dispositivos de entrada y salida.</w:t>
      </w:r>
    </w:p>
    <w:p w14:paraId="2F682411" w14:textId="77777777" w:rsidR="009763A9" w:rsidRDefault="009763A9" w:rsidP="009763A9">
      <w:pPr>
        <w:pStyle w:val="Prrafodelista"/>
        <w:numPr>
          <w:ilvl w:val="0"/>
          <w:numId w:val="8"/>
        </w:numPr>
      </w:pPr>
      <w:r>
        <w:t>Seguimiento de puntos.</w:t>
      </w:r>
    </w:p>
    <w:p w14:paraId="493C639C" w14:textId="77777777" w:rsidR="009763A9" w:rsidRDefault="009763A9" w:rsidP="009763A9">
      <w:pPr>
        <w:pStyle w:val="Prrafodelista"/>
        <w:numPr>
          <w:ilvl w:val="0"/>
          <w:numId w:val="8"/>
        </w:numPr>
      </w:pPr>
      <w:r>
        <w:t>Filtros.</w:t>
      </w:r>
    </w:p>
    <w:p w14:paraId="4D23A0B5" w14:textId="2A47291C" w:rsidR="009763A9" w:rsidRDefault="009763A9" w:rsidP="009763A9">
      <w:r>
        <w:t xml:space="preserve">Los datos se pueden obtener tanto por sensores de profundidad como el Kinect, cámaras de tiempo de vuelo o pueden ser generados sintéticamente por un programa. PCL </w:t>
      </w:r>
      <w:r w:rsidR="00FB5B8B">
        <w:t>implementa</w:t>
      </w:r>
      <w:r>
        <w:t xml:space="preserve"> nativamente las interfaces OpenNI 3D, permitiendo soporte para PrimeSense, Microsoft Kinect o Asus XTionPro</w:t>
      </w:r>
      <w:r w:rsidR="00B464FB" w:rsidRPr="00B464FB">
        <w:t xml:space="preserve"> </w:t>
      </w:r>
      <w:sdt>
        <w:sdtPr>
          <w:id w:val="-1471283351"/>
          <w:citation/>
        </w:sdtPr>
        <w:sdtContent>
          <w:r w:rsidR="00BD2453">
            <w:fldChar w:fldCharType="begin"/>
          </w:r>
          <w:r w:rsidR="00BD2453">
            <w:instrText xml:space="preserve"> CITATION Wil15 \l 14346 </w:instrText>
          </w:r>
          <w:r w:rsidR="00BD2453">
            <w:fldChar w:fldCharType="separate"/>
          </w:r>
          <w:r w:rsidR="00556A68" w:rsidRPr="00556A68">
            <w:rPr>
              <w:noProof/>
            </w:rPr>
            <w:t>[4]</w:t>
          </w:r>
          <w:r w:rsidR="00BD2453">
            <w:fldChar w:fldCharType="end"/>
          </w:r>
        </w:sdtContent>
      </w:sdt>
      <w:r>
        <w:t>.</w:t>
      </w:r>
    </w:p>
    <w:p w14:paraId="0700E746" w14:textId="77777777" w:rsidR="008B1746" w:rsidRDefault="008B1746" w:rsidP="009763A9"/>
    <w:p w14:paraId="3C365B67" w14:textId="2B69D9EA" w:rsidR="008B1746" w:rsidRDefault="008B1746">
      <w:r>
        <w:br w:type="page"/>
      </w:r>
    </w:p>
    <w:p w14:paraId="16D9B7D5" w14:textId="45E0DC0B" w:rsidR="008B1746" w:rsidRDefault="008B1746" w:rsidP="008B1746">
      <w:pPr>
        <w:pStyle w:val="Ttulo1"/>
      </w:pPr>
      <w:r>
        <w:lastRenderedPageBreak/>
        <w:t>Solución Propuesta</w:t>
      </w:r>
    </w:p>
    <w:p w14:paraId="5E666AC9" w14:textId="2EFC7072" w:rsidR="008B1746" w:rsidRDefault="008B1746" w:rsidP="008B1746"/>
    <w:p w14:paraId="498FF32F" w14:textId="77777777" w:rsidR="00E85660" w:rsidRDefault="00E85660" w:rsidP="00E85660">
      <w:pPr>
        <w:rPr>
          <w:ins w:id="495" w:author="Rodrigo Alvarez" w:date="2015-10-20T18:48:00Z"/>
        </w:rPr>
      </w:pPr>
      <w:ins w:id="496" w:author="Rodrigo Alvarez" w:date="2015-10-20T18:48:00Z">
        <w:r>
          <w:t>El proyecto se compone de cuatro módulos principales: Calibrador, Cliente, Servidor y Reproductor. Los mismos, de manera muy general, se comunican entre sí de acuerdo al siguiente diagrama.</w:t>
        </w:r>
      </w:ins>
    </w:p>
    <w:p w14:paraId="3271264B" w14:textId="77777777" w:rsidR="00E85660" w:rsidRDefault="00E85660" w:rsidP="00E85660">
      <w:pPr>
        <w:rPr>
          <w:ins w:id="497" w:author="Rodrigo Alvarez" w:date="2015-10-20T18:48:00Z"/>
        </w:rPr>
      </w:pPr>
    </w:p>
    <w:tbl>
      <w:tblPr>
        <w:tblStyle w:val="Tablanormal21"/>
        <w:tblW w:w="0" w:type="auto"/>
        <w:tblLook w:val="04A0" w:firstRow="1" w:lastRow="0" w:firstColumn="1" w:lastColumn="0" w:noHBand="0" w:noVBand="1"/>
      </w:tblPr>
      <w:tblGrid>
        <w:gridCol w:w="8494"/>
      </w:tblGrid>
      <w:tr w:rsidR="00E85660" w14:paraId="6F3467F6" w14:textId="77777777" w:rsidTr="58BC8BF9">
        <w:trPr>
          <w:cnfStyle w:val="100000000000" w:firstRow="1" w:lastRow="0" w:firstColumn="0" w:lastColumn="0" w:oddVBand="0" w:evenVBand="0" w:oddHBand="0" w:evenHBand="0" w:firstRowFirstColumn="0" w:firstRowLastColumn="0" w:lastRowFirstColumn="0" w:lastRowLastColumn="0"/>
          <w:ins w:id="498" w:author="Rodrigo Alvarez" w:date="2015-10-20T18:48:00Z"/>
        </w:trPr>
        <w:tc>
          <w:tcPr>
            <w:cnfStyle w:val="001000000000" w:firstRow="0" w:lastRow="0" w:firstColumn="1" w:lastColumn="0" w:oddVBand="0" w:evenVBand="0" w:oddHBand="0" w:evenHBand="0" w:firstRowFirstColumn="0" w:firstRowLastColumn="0" w:lastRowFirstColumn="0" w:lastRowLastColumn="0"/>
            <w:tcW w:w="8494" w:type="dxa"/>
          </w:tcPr>
          <w:p w14:paraId="39D6EB61" w14:textId="77777777" w:rsidR="00E85660" w:rsidRDefault="00E85660" w:rsidP="00E85660">
            <w:pPr>
              <w:keepNext/>
              <w:spacing w:before="120" w:after="120"/>
              <w:jc w:val="center"/>
              <w:rPr>
                <w:ins w:id="499" w:author="Rodrigo Alvarez" w:date="2015-10-20T18:48:00Z"/>
                <w:b w:val="0"/>
                <w:bCs w:val="0"/>
              </w:rPr>
            </w:pPr>
            <w:ins w:id="500" w:author="Rodrigo Alvarez" w:date="2015-10-20T18:48:00Z">
              <w:r>
                <w:rPr>
                  <w:noProof/>
                  <w:lang w:val="es-ES" w:eastAsia="es-ES"/>
                </w:rPr>
                <w:drawing>
                  <wp:inline distT="0" distB="0" distL="0" distR="0" wp14:anchorId="47EE649C" wp14:editId="1F967FD4">
                    <wp:extent cx="4464000" cy="1544400"/>
                    <wp:effectExtent l="0" t="0" r="0" b="0"/>
                    <wp:docPr id="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a:extLst>
                                <a:ext uri="{28A0092B-C50C-407E-A947-70E740481C1C}">
                                  <a14:useLocalDpi xmlns:a14="http://schemas.microsoft.com/office/drawing/2010/main" val="0"/>
                                </a:ext>
                              </a:extLst>
                            </a:blip>
                            <a:stretch>
                              <a:fillRect/>
                            </a:stretch>
                          </pic:blipFill>
                          <pic:spPr>
                            <a:xfrm>
                              <a:off x="0" y="0"/>
                              <a:ext cx="4464000" cy="1544400"/>
                            </a:xfrm>
                            <a:prstGeom prst="rect">
                              <a:avLst/>
                            </a:prstGeom>
                          </pic:spPr>
                        </pic:pic>
                      </a:graphicData>
                    </a:graphic>
                  </wp:inline>
                </w:drawing>
              </w:r>
            </w:ins>
          </w:p>
          <w:p w14:paraId="0510C3CE" w14:textId="74B2AC6C" w:rsidR="00E85660" w:rsidRDefault="00E85660" w:rsidP="006E4A83">
            <w:pPr>
              <w:pStyle w:val="Descripcin"/>
              <w:jc w:val="center"/>
              <w:rPr>
                <w:ins w:id="501" w:author="Rodrigo Alvarez" w:date="2015-10-20T18:48:00Z"/>
              </w:rPr>
            </w:pPr>
            <w:ins w:id="502" w:author="Rodrigo Alvarez" w:date="2015-10-20T18:48:00Z">
              <w:r>
                <w:t xml:space="preserve">Diagrama </w:t>
              </w:r>
            </w:ins>
            <w:r w:rsidR="006E4A83">
              <w:t>4</w:t>
            </w:r>
            <w:ins w:id="503" w:author="Rodrigo Alvarez" w:date="2015-10-20T18:48:00Z">
              <w:r>
                <w:noBreakHyphen/>
              </w:r>
              <w:r w:rsidRPr="58BC8BF9">
                <w:fldChar w:fldCharType="begin"/>
              </w:r>
              <w:r>
                <w:instrText xml:space="preserve"> SEQ Diagrama \* ARABIC \s 1 </w:instrText>
              </w:r>
              <w:r w:rsidRPr="58BC8BF9">
                <w:fldChar w:fldCharType="separate"/>
              </w:r>
            </w:ins>
            <w:r w:rsidR="00CA3206">
              <w:rPr>
                <w:noProof/>
              </w:rPr>
              <w:t>1</w:t>
            </w:r>
            <w:ins w:id="504" w:author="Rodrigo Alvarez" w:date="2015-10-20T18:48:00Z">
              <w:r w:rsidRPr="58BC8BF9">
                <w:fldChar w:fldCharType="end"/>
              </w:r>
              <w:r>
                <w:t xml:space="preserve"> </w:t>
              </w:r>
              <w:r w:rsidRPr="58BC8BF9">
                <w:rPr>
                  <w:i/>
                  <w:iCs/>
                  <w:color w:val="808080" w:themeColor="background1" w:themeShade="80"/>
                  <w:sz w:val="20"/>
                  <w:szCs w:val="20"/>
                </w:rPr>
                <w:t>Diagrama de componentes del sistema. Las flechas indican el tipo de datos que cada módulo pasa al módulo siguiente.</w:t>
              </w:r>
            </w:ins>
          </w:p>
        </w:tc>
      </w:tr>
    </w:tbl>
    <w:p w14:paraId="48853610" w14:textId="77777777" w:rsidR="00E85660" w:rsidRDefault="00E85660" w:rsidP="00E85660">
      <w:pPr>
        <w:rPr>
          <w:ins w:id="505" w:author="Rodrigo Alvarez" w:date="2015-10-20T18:48:00Z"/>
        </w:rPr>
      </w:pPr>
    </w:p>
    <w:p w14:paraId="3977DAA8" w14:textId="77777777" w:rsidR="00E85660" w:rsidRDefault="00E85660" w:rsidP="00E85660">
      <w:pPr>
        <w:rPr>
          <w:ins w:id="506" w:author="Rodrigo Alvarez" w:date="2015-10-20T18:48:00Z"/>
        </w:rPr>
      </w:pPr>
      <w:ins w:id="507" w:author="Rodrigo Alvarez" w:date="2015-10-20T18:48:00Z">
        <w:r>
          <w:t>En las siguientes líneas se procederá a explicar mejor cómo es que el sistema funciona y la forma en que sus módulos se comunican. El orden en el que se presentan estos módulos se relaciona con el flujo de trabajo típico que haría un usuario que utilice el sistema.</w:t>
        </w:r>
      </w:ins>
    </w:p>
    <w:p w14:paraId="460C2683" w14:textId="77777777" w:rsidR="00E85660" w:rsidRDefault="00E85660" w:rsidP="00E85660">
      <w:pPr>
        <w:rPr>
          <w:ins w:id="508" w:author="Rodrigo Alvarez" w:date="2015-10-20T18:48:00Z"/>
        </w:rPr>
      </w:pPr>
      <w:ins w:id="509" w:author="Rodrigo Alvarez" w:date="2015-10-20T18:48:00Z">
        <w:r>
          <w:t>El primer paso para usar el sistema es montar la escena y la red de dispositivos necesaria para filmarla. Esto último incluye conectar cada dispositivo, ya sean cámaras 2D o 3D, a las computadoras correspondientes. Entonces, en cada una de esas computadoras se ejecutará un programa denominado DeviceDetector. El programa facilitará la obtención de una imagen por cada cámara RGB y una nube de puntos por cada cámara de profundidad. Los archivos generados servirán como entrada para el primero de los cuatro grandes módulos del sistema: el Calibrador.</w:t>
        </w:r>
      </w:ins>
    </w:p>
    <w:p w14:paraId="5B2E545E" w14:textId="02E68E56" w:rsidR="00E85660" w:rsidRDefault="00E85660" w:rsidP="00E85660">
      <w:pPr>
        <w:rPr>
          <w:ins w:id="510" w:author="Rodrigo Alvarez" w:date="2015-10-20T18:48:00Z"/>
        </w:rPr>
      </w:pPr>
      <w:ins w:id="511" w:author="Rodrigo Alvarez" w:date="2015-10-20T18:48:00Z">
        <w:r>
          <w:t>El Calibrador es un programa que puede ejecutar en cualquier computadora, independientemente de si tiene o no conectado algún dispositivo. Todo lo que el programa necesita son las imágenes y las nubes de puntos obtenidas en el paso anterior. Pero además puede recibir opcionalmente una matriz de pre-calibración que contenga las transformaciones de cada una de las nubes de puntos, simplificando el proceso de calibración final.</w:t>
        </w:r>
      </w:ins>
      <w:r w:rsidR="00375C36">
        <w:t xml:space="preserve"> </w:t>
      </w:r>
      <w:r w:rsidR="00FC5B59">
        <w:t>Así como</w:t>
      </w:r>
      <w:r w:rsidR="00375C36">
        <w:t xml:space="preserve"> matrices de calibración intrínseca</w:t>
      </w:r>
      <w:r w:rsidR="00FC5B59">
        <w:t xml:space="preserve"> para corregir las deformaciones de las imágenes.</w:t>
      </w:r>
    </w:p>
    <w:p w14:paraId="1B677FC1" w14:textId="77777777" w:rsidR="00E85660" w:rsidRDefault="00E85660" w:rsidP="00E85660">
      <w:pPr>
        <w:rPr>
          <w:ins w:id="512" w:author="Rodrigo Alvarez" w:date="2015-10-20T18:48:00Z"/>
        </w:rPr>
      </w:pPr>
      <w:ins w:id="513" w:author="Rodrigo Alvarez" w:date="2015-10-20T18:48:00Z">
        <w:r>
          <w:t>La calibración es realizada manualmente por el usuario en dos etapas. En la primera etapa, se hace coincidir las nubes de puntos después de una serie de traslaciones y rotaciones. En la segunda etapa, una vez terminada la calibración de los sensores de profundidad, el programa generará una malla de polígonos que se utilizará como lienzo para colocar las texturas y con ello completar la calibración de las cámaras RGB. Este proceso se realizará una única vez y supondrá el mayor trabajo para el usuario.</w:t>
        </w:r>
      </w:ins>
    </w:p>
    <w:p w14:paraId="6C9CCE47" w14:textId="77777777" w:rsidR="00E85660" w:rsidRDefault="00E85660" w:rsidP="00E85660">
      <w:pPr>
        <w:rPr>
          <w:ins w:id="514" w:author="Rodrigo Alvarez" w:date="2015-10-20T18:48:00Z"/>
        </w:rPr>
      </w:pPr>
      <w:ins w:id="515" w:author="Rodrigo Alvarez" w:date="2015-10-20T18:48:00Z">
        <w:r>
          <w:t>La herramienta tiene como objetivo generar un XML que sirva como entrada para cada uno de los programas Cliente y el programa Reproductor.</w:t>
        </w:r>
      </w:ins>
    </w:p>
    <w:p w14:paraId="56A2585A" w14:textId="7767033E" w:rsidR="00E85660" w:rsidRDefault="00E85660" w:rsidP="00E85660">
      <w:pPr>
        <w:rPr>
          <w:ins w:id="516" w:author="Rodrigo Alvarez" w:date="2015-10-20T18:49:00Z"/>
        </w:rPr>
      </w:pPr>
      <w:ins w:id="517" w:author="Rodrigo Alvarez" w:date="2015-10-20T18:48:00Z">
        <w:r>
          <w:lastRenderedPageBreak/>
          <w:t>Los Clientes comenzarán a grabar la información proveniente de las cámaras asignadas a cada uno</w:t>
        </w:r>
      </w:ins>
      <w:r w:rsidR="00FC5B59">
        <w:t>, en el XML de configuración,</w:t>
      </w:r>
      <w:ins w:id="518" w:author="Rodrigo Alvarez" w:date="2015-10-20T18:48:00Z">
        <w:r>
          <w:t xml:space="preserve"> y transmitirla al Servidor.</w:t>
        </w:r>
      </w:ins>
    </w:p>
    <w:p w14:paraId="4C675527" w14:textId="77777777" w:rsidR="000855B2" w:rsidRPr="000855B2" w:rsidRDefault="000855B2" w:rsidP="000855B2">
      <w:r w:rsidRPr="000855B2">
        <w:t>El Servidor almacena temporalmente los frames provenientes de los Clientes para luego procesarlos y generar por cada uno de ellos una malla. Dichas mallas, junto con sus imágenes asociadas, conforman la salida del sistema.</w:t>
      </w:r>
    </w:p>
    <w:p w14:paraId="2D245787" w14:textId="6F73CA36" w:rsidR="00E85660" w:rsidRDefault="00E85660" w:rsidP="00E85660">
      <w:pPr>
        <w:rPr>
          <w:ins w:id="519" w:author="Rodrigo Alvarez" w:date="2015-10-20T18:48:00Z"/>
        </w:rPr>
      </w:pPr>
      <w:ins w:id="520" w:author="Rodrigo Alvarez" w:date="2015-10-20T18:48:00Z">
        <w:r>
          <w:t>En una última instancia, toda la información que el Servidor genere es publicada para que pueda ser renderizada por el Reproductor. La información que se comparte es</w:t>
        </w:r>
      </w:ins>
      <w:r w:rsidR="00FC5B59">
        <w:t>:</w:t>
      </w:r>
      <w:ins w:id="521" w:author="Rodrigo Alvarez" w:date="2015-10-20T18:48:00Z">
        <w:r>
          <w:t xml:space="preserve"> la malla de polígonos, las imágenes de las cámaras RGB y un identificador para cada uno de esos bloques de datos.</w:t>
        </w:r>
      </w:ins>
    </w:p>
    <w:p w14:paraId="0B89FE53" w14:textId="06D0B1E9" w:rsidR="00E85660" w:rsidRDefault="00E85660" w:rsidP="00E85660">
      <w:pPr>
        <w:rPr>
          <w:ins w:id="522" w:author="Rodrigo Alvarez" w:date="2015-10-20T18:48:00Z"/>
        </w:rPr>
      </w:pPr>
      <w:ins w:id="523" w:author="Rodrigo Alvarez" w:date="2015-10-20T18:48:00Z">
        <w:r>
          <w:t>Para lograr la renderización, el Reproductor se vale de uno de los archivos de configuración generados por el Calibrador y los datos que el Servidor comparte.</w:t>
        </w:r>
      </w:ins>
      <w:r w:rsidR="00265D1A">
        <w:t xml:space="preserve"> </w:t>
      </w:r>
      <w:ins w:id="524" w:author="Rodrigo Alvarez" w:date="2015-10-20T18:48:00Z">
        <w:r>
          <w:t>El usuario puede interactuar en cualquier momento con el sistema por medio del teclado y el ratón para navegar por la escena.</w:t>
        </w:r>
      </w:ins>
    </w:p>
    <w:p w14:paraId="4967BD55" w14:textId="3748E281" w:rsidR="00E85660" w:rsidRDefault="00F618FF">
      <w:pPr>
        <w:rPr>
          <w:ins w:id="525" w:author="Rodrigo Alvarez" w:date="2015-10-20T18:48:00Z"/>
        </w:rPr>
        <w:pPrChange w:id="526" w:author="Rodrigo Alvarez" w:date="2015-09-13T15:04:00Z">
          <w:pPr>
            <w:pStyle w:val="Ttulo1"/>
          </w:pPr>
        </w:pPrChange>
      </w:pPr>
      <w:ins w:id="527" w:author="Rodrigo Alvarez" w:date="2015-10-20T19:35:00Z">
        <w:r>
          <w:t xml:space="preserve">En la siguiente sección se desarrollarán los aspectos más importantes </w:t>
        </w:r>
      </w:ins>
      <w:ins w:id="528" w:author="Rodrigo Alvarez" w:date="2015-10-20T19:36:00Z">
        <w:r>
          <w:t>referentes</w:t>
        </w:r>
      </w:ins>
      <w:ins w:id="529" w:author="Rodrigo Alvarez" w:date="2015-10-20T19:35:00Z">
        <w:r>
          <w:t xml:space="preserve"> a la arquitectura de la solución propuesta.</w:t>
        </w:r>
      </w:ins>
    </w:p>
    <w:p w14:paraId="4C216E2D" w14:textId="77777777" w:rsidR="00E85660" w:rsidRPr="00581442" w:rsidRDefault="00E85660">
      <w:pPr>
        <w:rPr>
          <w:ins w:id="530" w:author="Rodrigo Alvarez" w:date="2015-09-13T15:04:00Z"/>
        </w:rPr>
        <w:pPrChange w:id="531" w:author="Rodrigo Alvarez" w:date="2015-09-13T15:04:00Z">
          <w:pPr>
            <w:pStyle w:val="Ttulo1"/>
          </w:pPr>
        </w:pPrChange>
      </w:pPr>
    </w:p>
    <w:p w14:paraId="4FFD5972" w14:textId="4D654F12" w:rsidR="009763A9" w:rsidRDefault="009763A9">
      <w:pPr>
        <w:pStyle w:val="Ttulo2"/>
        <w:pPrChange w:id="532" w:author="Rodrigo Alvarez" w:date="2015-09-13T15:04:00Z">
          <w:pPr>
            <w:pStyle w:val="Ttulo1"/>
          </w:pPr>
        </w:pPrChange>
      </w:pPr>
      <w:bookmarkStart w:id="533" w:name="_Toc429920294"/>
      <w:bookmarkStart w:id="534" w:name="_Toc429920766"/>
      <w:bookmarkStart w:id="535" w:name="_Toc429929233"/>
      <w:bookmarkStart w:id="536" w:name="_Toc430199777"/>
      <w:bookmarkStart w:id="537" w:name="_Toc432846479"/>
      <w:bookmarkStart w:id="538" w:name="_Toc432859548"/>
      <w:bookmarkStart w:id="539" w:name="_Toc432866770"/>
      <w:bookmarkStart w:id="540" w:name="_Toc432869134"/>
      <w:bookmarkStart w:id="541" w:name="_Toc432875559"/>
      <w:bookmarkStart w:id="542" w:name="_Toc432876488"/>
      <w:bookmarkStart w:id="543" w:name="_Toc433481802"/>
      <w:bookmarkStart w:id="544" w:name="_Toc434069895"/>
      <w:bookmarkStart w:id="545" w:name="_Toc445320370"/>
      <w:r>
        <w:t>Arquitectura</w:t>
      </w:r>
      <w:bookmarkEnd w:id="533"/>
      <w:bookmarkEnd w:id="534"/>
      <w:bookmarkEnd w:id="535"/>
      <w:bookmarkEnd w:id="536"/>
      <w:bookmarkEnd w:id="537"/>
      <w:bookmarkEnd w:id="538"/>
      <w:bookmarkEnd w:id="539"/>
      <w:bookmarkEnd w:id="540"/>
      <w:bookmarkEnd w:id="541"/>
      <w:bookmarkEnd w:id="542"/>
      <w:bookmarkEnd w:id="543"/>
      <w:bookmarkEnd w:id="544"/>
      <w:bookmarkEnd w:id="545"/>
    </w:p>
    <w:p w14:paraId="1388D33B" w14:textId="78B56DAA" w:rsidR="58BC8BF9" w:rsidRDefault="58BC8BF9">
      <w:r w:rsidRPr="58BC8BF9">
        <w:rPr>
          <w:rFonts w:ascii="Calibri" w:eastAsia="Calibri" w:hAnsi="Calibri" w:cs="Calibri"/>
        </w:rPr>
        <w:t xml:space="preserve">El sistema a construir debe poder manejar una gran carga de procesamiento, permitir un crecimiento escalable, mantener el framerate de salida más alto posible y ser flexible para adaptarse al hardware disponible. Dado ese contexto </w:t>
      </w:r>
      <w:r w:rsidR="00265D1A">
        <w:rPr>
          <w:rFonts w:ascii="Calibri" w:eastAsia="Calibri" w:hAnsi="Calibri" w:cs="Calibri"/>
        </w:rPr>
        <w:t>se decidió</w:t>
      </w:r>
      <w:r w:rsidRPr="58BC8BF9">
        <w:rPr>
          <w:rFonts w:ascii="Calibri" w:eastAsia="Calibri" w:hAnsi="Calibri" w:cs="Calibri"/>
        </w:rPr>
        <w:t xml:space="preserve"> </w:t>
      </w:r>
      <w:r w:rsidR="00265D1A">
        <w:rPr>
          <w:rFonts w:ascii="Calibri" w:eastAsia="Calibri" w:hAnsi="Calibri" w:cs="Calibri"/>
        </w:rPr>
        <w:t>construir</w:t>
      </w:r>
      <w:r w:rsidRPr="58BC8BF9">
        <w:rPr>
          <w:rFonts w:ascii="Calibri" w:eastAsia="Calibri" w:hAnsi="Calibri" w:cs="Calibri"/>
        </w:rPr>
        <w:t xml:space="preserve"> el sistema en una arquitectura Cliente/Servidor. </w:t>
      </w:r>
    </w:p>
    <w:p w14:paraId="730E21E5" w14:textId="32CD412C" w:rsidR="58BC8BF9" w:rsidRDefault="58BC8BF9">
      <w:r w:rsidRPr="58BC8BF9">
        <w:rPr>
          <w:rFonts w:ascii="Calibri" w:eastAsia="Calibri" w:hAnsi="Calibri" w:cs="Calibri"/>
        </w:rPr>
        <w:t>Una de las principales ventajas que ofrece esta arquitectura es que permite distribuir el trabajo pesado entre el Cliente y el Servidor, logrando así un mejor aprovechamiento de los recursos de hardware y evitando que disminuya la performance de los equipos que realizan las tareas más críticas.</w:t>
      </w:r>
    </w:p>
    <w:p w14:paraId="6B4FC102" w14:textId="6A527D85" w:rsidR="58BC8BF9" w:rsidRDefault="58BC8BF9">
      <w:r w:rsidRPr="58BC8BF9">
        <w:rPr>
          <w:rFonts w:ascii="Calibri" w:eastAsia="Calibri" w:hAnsi="Calibri" w:cs="Calibri"/>
        </w:rPr>
        <w:t xml:space="preserve">Esta arquitectura permite además solucionar el problema de la escalabilidad, ya que, estableciendo pautas de configuración bien definidas, </w:t>
      </w:r>
      <w:r w:rsidR="00265D1A">
        <w:rPr>
          <w:rFonts w:ascii="Calibri" w:eastAsia="Calibri" w:hAnsi="Calibri" w:cs="Calibri"/>
        </w:rPr>
        <w:t>facilita</w:t>
      </w:r>
      <w:r w:rsidRPr="58BC8BF9">
        <w:rPr>
          <w:rFonts w:ascii="Calibri" w:eastAsia="Calibri" w:hAnsi="Calibri" w:cs="Calibri"/>
        </w:rPr>
        <w:t xml:space="preserve"> incorporar una gran cantidad de Clientes al sistema con sus correspondientes cámaras, desviando los problemas de cuello de botella al hardware disponible.</w:t>
      </w:r>
    </w:p>
    <w:p w14:paraId="46B93252" w14:textId="76C70C3A" w:rsidR="58BC8BF9" w:rsidRDefault="00265D1A">
      <w:r>
        <w:rPr>
          <w:rFonts w:ascii="Calibri" w:eastAsia="Calibri" w:hAnsi="Calibri" w:cs="Calibri"/>
        </w:rPr>
        <w:t>La</w:t>
      </w:r>
      <w:r w:rsidR="58BC8BF9" w:rsidRPr="58BC8BF9">
        <w:rPr>
          <w:rFonts w:ascii="Calibri" w:eastAsia="Calibri" w:hAnsi="Calibri" w:cs="Calibri"/>
        </w:rPr>
        <w:t xml:space="preserve"> distribución de tareas permite asignar los recursos de hardware más potentes a la ejecución del Servidor, mientras que los Clientes podrán operar en equipos de menor capacidad ya que su trabajo será de una intensidad menos demandante.</w:t>
      </w:r>
    </w:p>
    <w:p w14:paraId="4D38B3CC" w14:textId="42D6515E" w:rsidR="58BC8BF9" w:rsidRDefault="58BC8BF9">
      <w:r w:rsidRPr="58BC8BF9">
        <w:rPr>
          <w:rFonts w:ascii="Calibri" w:eastAsia="Calibri" w:hAnsi="Calibri" w:cs="Calibri"/>
        </w:rPr>
        <w:t>Por las característica</w:t>
      </w:r>
      <w:r w:rsidR="00265D1A">
        <w:rPr>
          <w:rFonts w:ascii="Calibri" w:eastAsia="Calibri" w:hAnsi="Calibri" w:cs="Calibri"/>
        </w:rPr>
        <w:t xml:space="preserve">s planteadas, para mantener un </w:t>
      </w:r>
      <w:r w:rsidR="00265D1A" w:rsidRPr="00265D1A">
        <w:rPr>
          <w:rFonts w:ascii="Calibri" w:eastAsia="Calibri" w:hAnsi="Calibri" w:cs="Calibri"/>
          <w:i/>
        </w:rPr>
        <w:t>f</w:t>
      </w:r>
      <w:r w:rsidRPr="00265D1A">
        <w:rPr>
          <w:rFonts w:ascii="Calibri" w:eastAsia="Calibri" w:hAnsi="Calibri" w:cs="Calibri"/>
          <w:i/>
        </w:rPr>
        <w:t>ramerate</w:t>
      </w:r>
      <w:r w:rsidRPr="58BC8BF9">
        <w:rPr>
          <w:rFonts w:ascii="Calibri" w:eastAsia="Calibri" w:hAnsi="Calibri" w:cs="Calibri"/>
        </w:rPr>
        <w:t xml:space="preserve"> de salida lo más alto posible, es importante hacer foco en optimizar los principales cuellos de botella del sistema. Por un lado, la generación de las mallas supone la necesidad de manejar un alto nivel de procesamiento, mientras que el flujo de datos entre los Clientes y el Servidor, por otro lado, implican problemas de velocidad y ancho de banda. Tal como se verá más adelante, la optimización del primer punto se logró paralelizando el proceso de generación de las mallas a través de múltiples hilos que ejecutan simultáneamente. Mientras que para mejorar el flujo de </w:t>
      </w:r>
      <w:r w:rsidR="006D491F">
        <w:rPr>
          <w:rFonts w:ascii="Calibri" w:eastAsia="Calibri" w:hAnsi="Calibri" w:cs="Calibri"/>
        </w:rPr>
        <w:t>la información</w:t>
      </w:r>
      <w:r w:rsidRPr="58BC8BF9">
        <w:rPr>
          <w:rFonts w:ascii="Calibri" w:eastAsia="Calibri" w:hAnsi="Calibri" w:cs="Calibri"/>
        </w:rPr>
        <w:t xml:space="preserve"> entre el Cliente y el Servidor se puso énfasis en minimizar el tamaño de datos que </w:t>
      </w:r>
      <w:r w:rsidRPr="58BC8BF9">
        <w:rPr>
          <w:rFonts w:ascii="Calibri" w:eastAsia="Calibri" w:hAnsi="Calibri" w:cs="Calibri"/>
        </w:rPr>
        <w:lastRenderedPageBreak/>
        <w:t xml:space="preserve">se trasmiten entre ambos. Para esto </w:t>
      </w:r>
      <w:r w:rsidR="00E33E5F">
        <w:rPr>
          <w:rFonts w:ascii="Calibri" w:eastAsia="Calibri" w:hAnsi="Calibri" w:cs="Calibri"/>
        </w:rPr>
        <w:t>se incorporó</w:t>
      </w:r>
      <w:r w:rsidRPr="58BC8BF9">
        <w:rPr>
          <w:rFonts w:ascii="Calibri" w:eastAsia="Calibri" w:hAnsi="Calibri" w:cs="Calibri"/>
        </w:rPr>
        <w:t xml:space="preserve"> un módulo que comprime los datos antes de enviarlos desde el Cliente y los descomprime al recibirlos en el Servidor.</w:t>
      </w:r>
    </w:p>
    <w:p w14:paraId="063AA00D" w14:textId="11B6888C" w:rsidR="00C04F7E" w:rsidRDefault="00C04F7E" w:rsidP="00C04F7E">
      <w:r>
        <w:t xml:space="preserve">En ambos casos la performance está fuertemente influida por el hardware disponible. Por esa razón </w:t>
      </w:r>
      <w:r w:rsidR="006D491F">
        <w:t>se diseñó</w:t>
      </w:r>
      <w:r>
        <w:t xml:space="preserve"> el sistema de una forma flexible, de modo que ninguna característica que resulte clave en el rendimiento esté </w:t>
      </w:r>
      <w:r w:rsidR="006D491F">
        <w:t>atada a una única implementación</w:t>
      </w:r>
      <w:r>
        <w:t xml:space="preserve">. Tanto la cantidad de hilos de ejecución involucrados en la generación de las mallas, como el uso o no de compresión al transmitir los datos, son configurables al iniciar el sistema. </w:t>
      </w:r>
      <w:r w:rsidR="006D491F">
        <w:t>Se utilizó</w:t>
      </w:r>
      <w:r>
        <w:t xml:space="preserve"> el mismo criterio para modificar el comportamiento de otros puntos clave y de esa forma adaptarse fácilmente a </w:t>
      </w:r>
      <w:r w:rsidR="006D491F">
        <w:t xml:space="preserve">las prestaciones del </w:t>
      </w:r>
      <w:r>
        <w:t>hardw</w:t>
      </w:r>
      <w:r w:rsidR="006D491F">
        <w:t>are.</w:t>
      </w:r>
    </w:p>
    <w:p w14:paraId="121ACEBE" w14:textId="77777777" w:rsidR="00C04F7E" w:rsidRDefault="00C04F7E" w:rsidP="00C04F7E"/>
    <w:p w14:paraId="4B95F974" w14:textId="77777777" w:rsidR="00C04F7E" w:rsidRPr="00332CA7" w:rsidRDefault="00C04F7E" w:rsidP="00C04F7E">
      <w:pPr>
        <w:pStyle w:val="Ttulo3"/>
      </w:pPr>
      <w:bookmarkStart w:id="546" w:name="_Toc445320371"/>
      <w:r>
        <w:t>Componentes del sistema</w:t>
      </w:r>
      <w:bookmarkEnd w:id="546"/>
    </w:p>
    <w:p w14:paraId="538FA9B6" w14:textId="77777777" w:rsidR="00C04F7E" w:rsidRDefault="00C04F7E" w:rsidP="00C04F7E">
      <w:r>
        <w:t xml:space="preserve">Los dos componentes principales del sistema son el Cliente y el Servidor. Tal como se mencionó anteriormente, el diseño escalable de la arquitectura permite que varios Clientes ejecuten y transmitan datos simultáneamente, mientras que el Servidor recibe y procesa información proveniente de múltiples orígenes. </w:t>
      </w:r>
    </w:p>
    <w:p w14:paraId="496E8B66" w14:textId="77777777" w:rsidR="00C04F7E" w:rsidRDefault="00C04F7E" w:rsidP="00C04F7E">
      <w:r>
        <w:t>Los Clientes tienen la responsabilidad de instanciar las cámaras RGB y sensores de profundidad configuradas en el equipo, obtener los datos provenientes de éstos y transmitirlos al Servidor. Cada Cliente puede manejar una cantidad arbitraria de estas cámaras.</w:t>
      </w:r>
    </w:p>
    <w:p w14:paraId="30E6B18E" w14:textId="77777777" w:rsidR="00C04F7E" w:rsidRDefault="00C04F7E" w:rsidP="00C04F7E">
      <w:r>
        <w:t>La información de las cámaras recuperada por el Cliente es ordenada cronológicamente y agrupada en estructuras de datos para ser persistida en disco o enviada por red al Servidor, dependiendo de la configuración inicial.</w:t>
      </w:r>
    </w:p>
    <w:p w14:paraId="7440C88F" w14:textId="2B1404FF" w:rsidR="00C04F7E" w:rsidRDefault="00C04F7E" w:rsidP="00C04F7E">
      <w:r>
        <w:t>El Servidor, por su parte, es responsable de consumir los datos que cada Cliente le envía, clasificarlos cronológicamente, unir la información en una única estructura y procesarla para obtener, a partir de las nubes de puntos, una malla de polígonos.</w:t>
      </w:r>
    </w:p>
    <w:p w14:paraId="3A108467" w14:textId="77777777" w:rsidR="00C442F6" w:rsidRDefault="00C442F6" w:rsidP="00C04F7E">
      <w:pPr>
        <w:rPr>
          <w:ins w:id="547" w:author="Rodrigo Alvarez" w:date="2015-10-20T18:48:00Z"/>
        </w:rPr>
      </w:pPr>
    </w:p>
    <w:tbl>
      <w:tblPr>
        <w:tblStyle w:val="Tablanormal21"/>
        <w:tblW w:w="5000" w:type="pct"/>
        <w:tblLook w:val="04A0" w:firstRow="1" w:lastRow="0" w:firstColumn="1" w:lastColumn="0" w:noHBand="0" w:noVBand="1"/>
      </w:tblPr>
      <w:tblGrid>
        <w:gridCol w:w="8504"/>
      </w:tblGrid>
      <w:tr w:rsidR="00C04F7E" w14:paraId="0F446B8B" w14:textId="77777777" w:rsidTr="00A46497">
        <w:trPr>
          <w:cnfStyle w:val="100000000000" w:firstRow="1" w:lastRow="0" w:firstColumn="0" w:lastColumn="0" w:oddVBand="0" w:evenVBand="0" w:oddHBand="0" w:evenHBand="0" w:firstRowFirstColumn="0" w:firstRowLastColumn="0" w:lastRowFirstColumn="0" w:lastRowLastColumn="0"/>
          <w:ins w:id="548" w:author="Rodrigo Alvarez" w:date="2015-10-20T18:48:00Z"/>
        </w:trPr>
        <w:tc>
          <w:tcPr>
            <w:cnfStyle w:val="001000000000" w:firstRow="0" w:lastRow="0" w:firstColumn="1" w:lastColumn="0" w:oddVBand="0" w:evenVBand="0" w:oddHBand="0" w:evenHBand="0" w:firstRowFirstColumn="0" w:firstRowLastColumn="0" w:lastRowFirstColumn="0" w:lastRowLastColumn="0"/>
            <w:tcW w:w="5000" w:type="pct"/>
          </w:tcPr>
          <w:p w14:paraId="745B1EFD" w14:textId="335E6A31" w:rsidR="00C04F7E" w:rsidRDefault="00C04F7E" w:rsidP="0014116E">
            <w:pPr>
              <w:keepNext/>
              <w:spacing w:before="120" w:after="120"/>
              <w:jc w:val="center"/>
              <w:rPr>
                <w:ins w:id="549" w:author="Rodrigo Alvarez" w:date="2015-10-20T18:48:00Z"/>
                <w:b w:val="0"/>
                <w:bCs w:val="0"/>
              </w:rPr>
            </w:pPr>
            <w:r w:rsidRPr="00DC408F">
              <w:rPr>
                <w:noProof/>
                <w:lang w:val="es-ES" w:eastAsia="es-ES"/>
              </w:rPr>
              <w:drawing>
                <wp:inline distT="0" distB="0" distL="0" distR="0" wp14:anchorId="545ADD43" wp14:editId="57A000BD">
                  <wp:extent cx="2906467" cy="1203100"/>
                  <wp:effectExtent l="19050" t="0" r="8183" b="0"/>
                  <wp:docPr id="25" name="Imagen 5" descr="C:\fing\proyecto\docs\Cliente-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fing\proyecto\docs\Cliente-Servidor.png"/>
                          <pic:cNvPicPr>
                            <a:picLocks noChangeAspect="1" noChangeArrowheads="1"/>
                          </pic:cNvPicPr>
                        </pic:nvPicPr>
                        <pic:blipFill>
                          <a:blip r:embed="rId42"/>
                          <a:srcRect/>
                          <a:stretch>
                            <a:fillRect/>
                          </a:stretch>
                        </pic:blipFill>
                        <pic:spPr bwMode="auto">
                          <a:xfrm>
                            <a:off x="0" y="0"/>
                            <a:ext cx="2906467" cy="1203100"/>
                          </a:xfrm>
                          <a:prstGeom prst="rect">
                            <a:avLst/>
                          </a:prstGeom>
                          <a:noFill/>
                          <a:ln w="9525">
                            <a:noFill/>
                            <a:miter lim="800000"/>
                            <a:headEnd/>
                            <a:tailEnd/>
                          </a:ln>
                        </pic:spPr>
                      </pic:pic>
                    </a:graphicData>
                  </a:graphic>
                </wp:inline>
              </w:drawing>
            </w:r>
          </w:p>
          <w:p w14:paraId="66C0D8A7" w14:textId="682AC116" w:rsidR="00C04F7E" w:rsidRDefault="00C04F7E" w:rsidP="0014116E">
            <w:pPr>
              <w:pStyle w:val="Descripcin"/>
              <w:jc w:val="center"/>
              <w:rPr>
                <w:ins w:id="550" w:author="Rodrigo Alvarez" w:date="2015-10-20T18:48:00Z"/>
              </w:rPr>
            </w:pPr>
            <w:ins w:id="551" w:author="Rodrigo Alvarez" w:date="2015-10-20T18:48:00Z">
              <w:r>
                <w:t xml:space="preserve">Diagrama </w:t>
              </w:r>
              <w:r w:rsidRPr="58BC8BF9">
                <w:fldChar w:fldCharType="begin"/>
              </w:r>
              <w:r>
                <w:instrText xml:space="preserve"> STYLEREF 1 \s </w:instrText>
              </w:r>
              <w:r w:rsidRPr="58BC8BF9">
                <w:fldChar w:fldCharType="separate"/>
              </w:r>
            </w:ins>
            <w:r w:rsidR="00CA3206">
              <w:rPr>
                <w:noProof/>
              </w:rPr>
              <w:t>4</w:t>
            </w:r>
            <w:ins w:id="552" w:author="Rodrigo Alvarez" w:date="2015-10-20T18:48:00Z">
              <w:r w:rsidRPr="58BC8BF9">
                <w:fldChar w:fldCharType="end"/>
              </w:r>
              <w:r>
                <w:noBreakHyphen/>
              </w:r>
              <w:r w:rsidRPr="58BC8BF9">
                <w:fldChar w:fldCharType="begin"/>
              </w:r>
              <w:r>
                <w:instrText xml:space="preserve"> SEQ Diagrama \* ARABIC \s 1 </w:instrText>
              </w:r>
              <w:r w:rsidRPr="58BC8BF9">
                <w:fldChar w:fldCharType="separate"/>
              </w:r>
            </w:ins>
            <w:r w:rsidR="00CA3206">
              <w:rPr>
                <w:noProof/>
              </w:rPr>
              <w:t>2</w:t>
            </w:r>
            <w:ins w:id="553" w:author="Rodrigo Alvarez" w:date="2015-10-20T18:48:00Z">
              <w:r w:rsidRPr="58BC8BF9">
                <w:fldChar w:fldCharType="end"/>
              </w:r>
              <w:r>
                <w:t xml:space="preserve"> </w:t>
              </w:r>
            </w:ins>
            <w:r w:rsidR="00C442F6">
              <w:rPr>
                <w:i/>
                <w:iCs/>
                <w:color w:val="808080" w:themeColor="background1" w:themeShade="80"/>
                <w:sz w:val="20"/>
                <w:szCs w:val="20"/>
              </w:rPr>
              <w:t>Diagrama de conexión entre los</w:t>
            </w:r>
            <w:r w:rsidRPr="58BC8BF9">
              <w:rPr>
                <w:i/>
                <w:iCs/>
                <w:color w:val="808080" w:themeColor="background1" w:themeShade="80"/>
                <w:sz w:val="20"/>
                <w:szCs w:val="20"/>
              </w:rPr>
              <w:t xml:space="preserve"> Cliente</w:t>
            </w:r>
            <w:r w:rsidR="00C442F6">
              <w:rPr>
                <w:i/>
                <w:iCs/>
                <w:color w:val="808080" w:themeColor="background1" w:themeShade="80"/>
                <w:sz w:val="20"/>
                <w:szCs w:val="20"/>
              </w:rPr>
              <w:t>s</w:t>
            </w:r>
            <w:r w:rsidRPr="58BC8BF9">
              <w:rPr>
                <w:i/>
                <w:iCs/>
                <w:color w:val="808080" w:themeColor="background1" w:themeShade="80"/>
                <w:sz w:val="20"/>
                <w:szCs w:val="20"/>
              </w:rPr>
              <w:t xml:space="preserve"> y el Servidor</w:t>
            </w:r>
            <w:ins w:id="554" w:author="Rodrigo Alvarez" w:date="2015-10-20T18:48:00Z">
              <w:r w:rsidRPr="58BC8BF9">
                <w:rPr>
                  <w:i/>
                  <w:iCs/>
                  <w:color w:val="808080" w:themeColor="background1" w:themeShade="80"/>
                  <w:sz w:val="20"/>
                  <w:szCs w:val="20"/>
                </w:rPr>
                <w:t>.</w:t>
              </w:r>
            </w:ins>
          </w:p>
        </w:tc>
      </w:tr>
    </w:tbl>
    <w:p w14:paraId="4EDE640D" w14:textId="77777777" w:rsidR="00C04F7E" w:rsidRDefault="00C04F7E" w:rsidP="00C04F7E">
      <w:pPr>
        <w:rPr>
          <w:ins w:id="555" w:author="Rodrigo Alvarez" w:date="2015-10-20T18:48:00Z"/>
        </w:rPr>
      </w:pPr>
    </w:p>
    <w:p w14:paraId="701D4D1E" w14:textId="77777777" w:rsidR="00C04F7E" w:rsidRDefault="00C04F7E" w:rsidP="00C04F7E">
      <w:r>
        <w:t>Adicionalmente el sistema cuenta con otros componentes que simplifican funciones específicas, como la identificación de las cámaras disponibles, la calibración entre ellas y la visualización de la salida del sistema. Los primeros dos componentes ejecutan del lado de los Clientes, mientras que el último complementa al Servidor consumiendo y desplegando la salida de los datos.</w:t>
      </w:r>
    </w:p>
    <w:p w14:paraId="2F246931" w14:textId="77777777" w:rsidR="00C04F7E" w:rsidRDefault="00C04F7E" w:rsidP="00C04F7E">
      <w:r>
        <w:t>En el siguiente listado se describen los componentes complementarios del sistema:</w:t>
      </w:r>
    </w:p>
    <w:p w14:paraId="22E448DB" w14:textId="7A82BEB1" w:rsidR="00C04F7E" w:rsidRDefault="00C04F7E" w:rsidP="00C04F7E">
      <w:pPr>
        <w:pStyle w:val="Prrafodelista"/>
        <w:numPr>
          <w:ilvl w:val="0"/>
          <w:numId w:val="47"/>
        </w:numPr>
        <w:spacing w:after="120"/>
        <w:ind w:left="284" w:hanging="284"/>
        <w:contextualSpacing w:val="0"/>
      </w:pPr>
      <w:r w:rsidRPr="00DF5A1D">
        <w:rPr>
          <w:i/>
        </w:rPr>
        <w:lastRenderedPageBreak/>
        <w:t>Device Detector:</w:t>
      </w:r>
      <w:r>
        <w:t xml:space="preserve"> Este componente se ejecuta como paso inicial en el proceso de configuración del sistema. Tiene como finalidad detectar las cámaras conectadas al equipo y obtener de ellas una imagen RGB. En caso de tratarse de una cámara de profundidad, obtiene además su nube de puntos. Toda la información recolectada es persistida en disco para ser utilizada posteriormente por el Calibrador.</w:t>
      </w:r>
    </w:p>
    <w:p w14:paraId="2ACBBB0C" w14:textId="77777777" w:rsidR="00C04F7E" w:rsidRDefault="00C04F7E" w:rsidP="00C04F7E">
      <w:pPr>
        <w:pStyle w:val="Prrafodelista"/>
        <w:numPr>
          <w:ilvl w:val="0"/>
          <w:numId w:val="47"/>
        </w:numPr>
        <w:spacing w:after="120"/>
        <w:ind w:left="284" w:hanging="284"/>
        <w:contextualSpacing w:val="0"/>
      </w:pPr>
      <w:r w:rsidRPr="00DF5A1D">
        <w:rPr>
          <w:i/>
        </w:rPr>
        <w:t>Calibrador:</w:t>
      </w:r>
      <w:r>
        <w:t xml:space="preserve"> Toma como entrada la información generada por el Device Detector permitiendo calibrar las cámaras y obtener las transformaciones relativas entre ellas. La salida del Calibrador es también impactada en disco y utilizada luego como entrada para el Cliente y el Reproductor.</w:t>
      </w:r>
    </w:p>
    <w:p w14:paraId="64D38BC1" w14:textId="77777777" w:rsidR="00C04F7E" w:rsidRDefault="00C04F7E" w:rsidP="00C04F7E">
      <w:pPr>
        <w:pStyle w:val="Prrafodelista"/>
        <w:numPr>
          <w:ilvl w:val="0"/>
          <w:numId w:val="47"/>
        </w:numPr>
        <w:spacing w:after="120"/>
        <w:ind w:left="284" w:hanging="284"/>
        <w:contextualSpacing w:val="0"/>
      </w:pPr>
      <w:r w:rsidRPr="00DF5A1D">
        <w:rPr>
          <w:i/>
        </w:rPr>
        <w:t>Reproductor:</w:t>
      </w:r>
      <w:r>
        <w:t xml:space="preserve"> Por último, este componente se ubica al final de la cadena y consume la salida del Servidor. Permite visualizar de forma gráfica el resultado de las mallas generadas y aplica las texturas correspondientes a la escena. </w:t>
      </w:r>
    </w:p>
    <w:p w14:paraId="22A5677F" w14:textId="77777777" w:rsidR="00C04F7E" w:rsidRDefault="00C04F7E" w:rsidP="00C04F7E">
      <w:pPr>
        <w:spacing w:after="120"/>
      </w:pPr>
    </w:p>
    <w:p w14:paraId="3E803AB2" w14:textId="508F046E" w:rsidR="00C04F7E" w:rsidRDefault="00C04F7E" w:rsidP="00C04F7E">
      <w:r>
        <w:t>El componente Device Detector reconoce todas las cámaras conectadas a una computadora dada. En general un Cliente controla todas las cámaras de una misma computadora, por lo que normalmente, se ejecuta un Device Detector por cada Cliente que se quiera incorporar. De todos modos, en algunas oportunidades puede ocurrir que se desee ejecutar dos Clientes en la misma máquina. Ese escenario también está permitido por la arquitectura</w:t>
      </w:r>
      <w:r w:rsidR="00166C4C">
        <w:t>,</w:t>
      </w:r>
      <w:r>
        <w:t xml:space="preserve"> y en tal caso, con una única ejecución del componente, se detectarían las cámaras de dos o más Clientes. </w:t>
      </w:r>
    </w:p>
    <w:p w14:paraId="5858840C" w14:textId="71D2C7C0" w:rsidR="00C04F7E" w:rsidRDefault="00C04F7E" w:rsidP="00C04F7E">
      <w:r>
        <w:t>En el siguiente diagrama se ilustra el orden de conexión de todos los componentes descritos anteriormente. Se representa únicamente el caso más general del Device Detector, que corresponde a una ejecución por Cliente.</w:t>
      </w:r>
    </w:p>
    <w:p w14:paraId="3E460484" w14:textId="77777777" w:rsidR="00C442F6" w:rsidRDefault="00C442F6" w:rsidP="00C04F7E"/>
    <w:tbl>
      <w:tblPr>
        <w:tblStyle w:val="Tablanormal21"/>
        <w:tblW w:w="0" w:type="auto"/>
        <w:tblLook w:val="04A0" w:firstRow="1" w:lastRow="0" w:firstColumn="1" w:lastColumn="0" w:noHBand="0" w:noVBand="1"/>
      </w:tblPr>
      <w:tblGrid>
        <w:gridCol w:w="8504"/>
      </w:tblGrid>
      <w:tr w:rsidR="00C04F7E" w14:paraId="3EFA3823" w14:textId="77777777" w:rsidTr="58BC8BF9">
        <w:trPr>
          <w:cnfStyle w:val="100000000000" w:firstRow="1" w:lastRow="0" w:firstColumn="0" w:lastColumn="0" w:oddVBand="0" w:evenVBand="0" w:oddHBand="0" w:evenHBand="0" w:firstRowFirstColumn="0" w:firstRowLastColumn="0" w:lastRowFirstColumn="0" w:lastRowLastColumn="0"/>
          <w:ins w:id="556" w:author="Rodrigo Alvarez" w:date="2015-10-20T18:48:00Z"/>
        </w:trPr>
        <w:tc>
          <w:tcPr>
            <w:cnfStyle w:val="001000000000" w:firstRow="0" w:lastRow="0" w:firstColumn="1" w:lastColumn="0" w:oddVBand="0" w:evenVBand="0" w:oddHBand="0" w:evenHBand="0" w:firstRowFirstColumn="0" w:firstRowLastColumn="0" w:lastRowFirstColumn="0" w:lastRowLastColumn="0"/>
            <w:tcW w:w="8504" w:type="dxa"/>
          </w:tcPr>
          <w:p w14:paraId="1260CFCC" w14:textId="6E8FBDE9" w:rsidR="00C04F7E" w:rsidRDefault="00C04F7E" w:rsidP="0014116E">
            <w:pPr>
              <w:keepNext/>
              <w:spacing w:before="120" w:after="120"/>
              <w:jc w:val="center"/>
              <w:rPr>
                <w:ins w:id="557" w:author="Rodrigo Alvarez" w:date="2015-10-20T18:48:00Z"/>
                <w:b w:val="0"/>
                <w:bCs w:val="0"/>
              </w:rPr>
            </w:pPr>
            <w:r w:rsidRPr="00DC408F">
              <w:rPr>
                <w:noProof/>
                <w:lang w:val="es-ES" w:eastAsia="es-ES"/>
              </w:rPr>
              <w:drawing>
                <wp:inline distT="0" distB="0" distL="0" distR="0" wp14:anchorId="4425ED3A" wp14:editId="79F16A4D">
                  <wp:extent cx="5025600" cy="954000"/>
                  <wp:effectExtent l="0" t="0" r="3810" b="0"/>
                  <wp:docPr id="26" name="Imagen 3" descr="C:\fing\proyecto\docs\Cliente-Servidor-Compon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fing\proyecto\docs\Cliente-Servidor-Componentes.png"/>
                          <pic:cNvPicPr>
                            <a:picLocks noChangeAspect="1" noChangeArrowheads="1"/>
                          </pic:cNvPicPr>
                        </pic:nvPicPr>
                        <pic:blipFill>
                          <a:blip r:embed="rId43"/>
                          <a:srcRect/>
                          <a:stretch>
                            <a:fillRect/>
                          </a:stretch>
                        </pic:blipFill>
                        <pic:spPr bwMode="auto">
                          <a:xfrm>
                            <a:off x="0" y="0"/>
                            <a:ext cx="5025600" cy="954000"/>
                          </a:xfrm>
                          <a:prstGeom prst="rect">
                            <a:avLst/>
                          </a:prstGeom>
                          <a:noFill/>
                          <a:ln w="9525">
                            <a:noFill/>
                            <a:miter lim="800000"/>
                            <a:headEnd/>
                            <a:tailEnd/>
                          </a:ln>
                        </pic:spPr>
                      </pic:pic>
                    </a:graphicData>
                  </a:graphic>
                </wp:inline>
              </w:drawing>
            </w:r>
          </w:p>
          <w:p w14:paraId="27107F8E" w14:textId="19E0AAFB" w:rsidR="00C04F7E" w:rsidRDefault="00C04F7E" w:rsidP="00166C4C">
            <w:pPr>
              <w:pStyle w:val="Descripcin"/>
              <w:jc w:val="center"/>
              <w:rPr>
                <w:ins w:id="558" w:author="Rodrigo Alvarez" w:date="2015-10-20T18:48:00Z"/>
              </w:rPr>
            </w:pPr>
            <w:ins w:id="559" w:author="Rodrigo Alvarez" w:date="2015-10-20T18:48:00Z">
              <w:r>
                <w:t xml:space="preserve">Diagrama </w:t>
              </w:r>
              <w:r w:rsidRPr="58BC8BF9">
                <w:fldChar w:fldCharType="begin"/>
              </w:r>
              <w:r>
                <w:instrText xml:space="preserve"> STYLEREF 1 \s </w:instrText>
              </w:r>
              <w:r w:rsidRPr="58BC8BF9">
                <w:fldChar w:fldCharType="separate"/>
              </w:r>
            </w:ins>
            <w:r w:rsidR="00CA3206">
              <w:rPr>
                <w:noProof/>
              </w:rPr>
              <w:t>4</w:t>
            </w:r>
            <w:ins w:id="560" w:author="Rodrigo Alvarez" w:date="2015-10-20T18:48:00Z">
              <w:r w:rsidRPr="58BC8BF9">
                <w:fldChar w:fldCharType="end"/>
              </w:r>
              <w:r>
                <w:noBreakHyphen/>
              </w:r>
              <w:r w:rsidRPr="58BC8BF9">
                <w:fldChar w:fldCharType="begin"/>
              </w:r>
              <w:r>
                <w:instrText xml:space="preserve"> SEQ Diagrama \* ARABIC \s 1 </w:instrText>
              </w:r>
              <w:r w:rsidRPr="58BC8BF9">
                <w:fldChar w:fldCharType="separate"/>
              </w:r>
            </w:ins>
            <w:r w:rsidR="00CA3206">
              <w:rPr>
                <w:noProof/>
              </w:rPr>
              <w:t>3</w:t>
            </w:r>
            <w:ins w:id="561" w:author="Rodrigo Alvarez" w:date="2015-10-20T18:48:00Z">
              <w:r w:rsidRPr="58BC8BF9">
                <w:fldChar w:fldCharType="end"/>
              </w:r>
              <w:r>
                <w:t xml:space="preserve"> </w:t>
              </w:r>
            </w:ins>
            <w:r w:rsidR="00166C4C">
              <w:rPr>
                <w:i/>
                <w:iCs/>
                <w:color w:val="808080" w:themeColor="background1" w:themeShade="80"/>
                <w:sz w:val="20"/>
                <w:szCs w:val="20"/>
              </w:rPr>
              <w:t>S</w:t>
            </w:r>
            <w:r w:rsidR="00166C4C" w:rsidRPr="00166C4C">
              <w:rPr>
                <w:i/>
                <w:iCs/>
                <w:color w:val="808080" w:themeColor="background1" w:themeShade="80"/>
                <w:sz w:val="20"/>
                <w:szCs w:val="20"/>
              </w:rPr>
              <w:t xml:space="preserve">e ilustra el orden de conexión de todos los componentes </w:t>
            </w:r>
            <w:r w:rsidR="00166C4C">
              <w:rPr>
                <w:i/>
                <w:iCs/>
                <w:color w:val="808080" w:themeColor="background1" w:themeShade="80"/>
                <w:sz w:val="20"/>
                <w:szCs w:val="20"/>
              </w:rPr>
              <w:t>del sistema</w:t>
            </w:r>
            <w:r w:rsidR="00166C4C" w:rsidRPr="00166C4C">
              <w:rPr>
                <w:i/>
                <w:iCs/>
                <w:color w:val="808080" w:themeColor="background1" w:themeShade="80"/>
                <w:sz w:val="20"/>
                <w:szCs w:val="20"/>
              </w:rPr>
              <w:t>. Se representa únicamente el caso más general del Device Detector, que corresponde a una ejecución por Cliente</w:t>
            </w:r>
            <w:ins w:id="562" w:author="Rodrigo Alvarez" w:date="2015-10-20T18:48:00Z">
              <w:r w:rsidRPr="58BC8BF9">
                <w:rPr>
                  <w:i/>
                  <w:iCs/>
                  <w:color w:val="808080" w:themeColor="background1" w:themeShade="80"/>
                  <w:sz w:val="20"/>
                  <w:szCs w:val="20"/>
                </w:rPr>
                <w:t>.</w:t>
              </w:r>
            </w:ins>
          </w:p>
        </w:tc>
      </w:tr>
    </w:tbl>
    <w:p w14:paraId="2048707B" w14:textId="77777777" w:rsidR="00C04F7E" w:rsidRDefault="00C04F7E" w:rsidP="00C04F7E">
      <w:pPr>
        <w:rPr>
          <w:ins w:id="563" w:author="Rodrigo Alvarez" w:date="2015-10-20T18:48:00Z"/>
        </w:rPr>
      </w:pPr>
    </w:p>
    <w:p w14:paraId="7EA1B488" w14:textId="762E83C3" w:rsidR="00C04F7E" w:rsidRDefault="00C04F7E" w:rsidP="00C04F7E"/>
    <w:p w14:paraId="0E46DE25" w14:textId="77777777" w:rsidR="00C04F7E" w:rsidRPr="00332CA7" w:rsidRDefault="00C04F7E" w:rsidP="00C04F7E">
      <w:pPr>
        <w:pStyle w:val="Ttulo3"/>
      </w:pPr>
      <w:bookmarkStart w:id="564" w:name="_Toc445320372"/>
      <w:r w:rsidRPr="00332CA7">
        <w:t>Característica modular del sistema</w:t>
      </w:r>
      <w:bookmarkEnd w:id="564"/>
    </w:p>
    <w:p w14:paraId="4FC4E345" w14:textId="71860D0D" w:rsidR="00C04F7E" w:rsidRDefault="00C04F7E" w:rsidP="00C04F7E">
      <w:r>
        <w:t xml:space="preserve">Existen múltiples enfoques que permiten resolver cada uno de los puntos involucrados en el sistema a construir. Tal es el caso de la calibración de las cámaras, compresión de los datos, generación de las mallas, texturización y visualización del resultado. Si bien, como se verá más adelante, la implementación que se propone plantea una solución concreta para cada problema, estos caminos no pretenden ser los únicos o los más eficientes. Sin embargo, desde la arquitectura se plantea el sistema en su totalidad como un </w:t>
      </w:r>
      <w:r w:rsidR="00437C36">
        <w:t>f</w:t>
      </w:r>
      <w:r>
        <w:t xml:space="preserve">ramework de trabajo, que determina una secuencia y flujo de información, pero cuyas piezas fundamentales pueden ser sustituidas posteriormente por mejores soluciones. </w:t>
      </w:r>
    </w:p>
    <w:p w14:paraId="4F4F9FE3" w14:textId="615CD912" w:rsidR="00C04F7E" w:rsidRDefault="00C04F7E" w:rsidP="00C04F7E">
      <w:r>
        <w:lastRenderedPageBreak/>
        <w:t xml:space="preserve">Esta característica modular del sistema permite resolver el problema global del proyecto, dejando el camino abierto a implementaciones diferentes que resuelvan de forma más eficaz cada punto e incrementen la performance general. Para lograrlo, </w:t>
      </w:r>
      <w:r w:rsidR="00437C36">
        <w:t>se encapsuló</w:t>
      </w:r>
      <w:r>
        <w:t xml:space="preserve"> los algoritmos más críticos en archivos DLL fácilmente sustituibles.</w:t>
      </w:r>
    </w:p>
    <w:p w14:paraId="3CB5AECB" w14:textId="6FB48261" w:rsidR="00C04F7E" w:rsidRDefault="00C04F7E" w:rsidP="00C04F7E">
      <w:r>
        <w:t>Actualmente el sistema cuenta con cinco DLLs que resuelven problemas concretos. A continuación, se detallan las funciones de cada una.</w:t>
      </w:r>
    </w:p>
    <w:p w14:paraId="20FF67BB" w14:textId="0E8E1C6A" w:rsidR="00C04F7E" w:rsidRDefault="00C04F7E" w:rsidP="00C04F7E">
      <w:pPr>
        <w:pStyle w:val="Prrafodelista"/>
        <w:numPr>
          <w:ilvl w:val="0"/>
          <w:numId w:val="48"/>
        </w:numPr>
        <w:ind w:left="284" w:hanging="284"/>
        <w:contextualSpacing w:val="0"/>
      </w:pPr>
      <w:r w:rsidRPr="00983CBE">
        <w:rPr>
          <w:i/>
        </w:rPr>
        <w:t>Compresión/Descompresión de imágenes:</w:t>
      </w:r>
      <w:r>
        <w:t xml:space="preserve"> Una forma de reducir el tamaño del </w:t>
      </w:r>
      <w:r w:rsidR="00437C36">
        <w:t>arreglo</w:t>
      </w:r>
      <w:r>
        <w:t xml:space="preserve"> de bytes que envía el Cliente al Servidor, es reduciendo el </w:t>
      </w:r>
      <w:r w:rsidR="00437C36">
        <w:t>tamaño</w:t>
      </w:r>
      <w:r>
        <w:t xml:space="preserve"> de las imágenes de cada cámara. Este módulo permite aplicar una transformación a las imágenes antes de enviarla y deshacerla al recibirla. La implementación actual de la DLL, comprime las imágenes utilizando el formato JPG. Este módulo se utiliza tanto en el Cliente como en el Servidor.</w:t>
      </w:r>
    </w:p>
    <w:p w14:paraId="013B3D71" w14:textId="0365A87F" w:rsidR="00C04F7E" w:rsidRDefault="00C04F7E" w:rsidP="00C04F7E">
      <w:pPr>
        <w:pStyle w:val="Prrafodelista"/>
        <w:numPr>
          <w:ilvl w:val="0"/>
          <w:numId w:val="48"/>
        </w:numPr>
        <w:ind w:left="284" w:hanging="284"/>
        <w:contextualSpacing w:val="0"/>
      </w:pPr>
      <w:r w:rsidRPr="00983CBE">
        <w:rPr>
          <w:i/>
        </w:rPr>
        <w:t>Compresión/Descompresión de arreglo de bytes:</w:t>
      </w:r>
      <w:r>
        <w:t xml:space="preserve"> Otro modo de reducir la cantidad de bytes que se envían es comprimiendo </w:t>
      </w:r>
      <w:r w:rsidR="00437C36">
        <w:t>el arreglo antes de enviarlo y descomprimiéndolo</w:t>
      </w:r>
      <w:r w:rsidR="00FF4620">
        <w:t xml:space="preserve"> al recibirlo</w:t>
      </w:r>
      <w:r>
        <w:t>. La implementación propuesta realiza la compresión utilizando la librería ZLIB y se utiliza tanto en el Cliente como en el Servidor</w:t>
      </w:r>
      <w:r w:rsidR="00FF4620">
        <w:t xml:space="preserve"> </w:t>
      </w:r>
      <w:sdt>
        <w:sdtPr>
          <w:id w:val="-238641767"/>
          <w:citation/>
        </w:sdtPr>
        <w:sdtContent>
          <w:r w:rsidR="00FF4620">
            <w:fldChar w:fldCharType="begin"/>
          </w:r>
          <w:r w:rsidR="00FF4620" w:rsidRPr="0066127B">
            <w:rPr>
              <w:lang w:val="es-ES"/>
            </w:rPr>
            <w:instrText xml:space="preserve"> CITATION Gre15 \l 1033 </w:instrText>
          </w:r>
          <w:r w:rsidR="00FF4620">
            <w:fldChar w:fldCharType="separate"/>
          </w:r>
          <w:r w:rsidR="00556A68" w:rsidRPr="00556A68">
            <w:rPr>
              <w:noProof/>
              <w:lang w:val="es-ES"/>
            </w:rPr>
            <w:t>[54]</w:t>
          </w:r>
          <w:r w:rsidR="00FF4620">
            <w:fldChar w:fldCharType="end"/>
          </w:r>
        </w:sdtContent>
      </w:sdt>
      <w:r>
        <w:t>.</w:t>
      </w:r>
    </w:p>
    <w:p w14:paraId="58B0B69F" w14:textId="589C8C65" w:rsidR="00C04F7E" w:rsidRDefault="00C04F7E" w:rsidP="00C04F7E">
      <w:pPr>
        <w:pStyle w:val="Prrafodelista"/>
        <w:numPr>
          <w:ilvl w:val="0"/>
          <w:numId w:val="48"/>
        </w:numPr>
        <w:ind w:left="284" w:hanging="284"/>
        <w:contextualSpacing w:val="0"/>
      </w:pPr>
      <w:r w:rsidRPr="00983CBE">
        <w:rPr>
          <w:i/>
        </w:rPr>
        <w:t>Generación de mallas:</w:t>
      </w:r>
      <w:r>
        <w:t xml:space="preserve"> Este módulo se utiliza únicamente en el Servidor y es instanciado por cada hilo involucrado en la generación de las mallas. En la implementación de este módulo se seleccionó particularmente el algoritmo que demostró tener mejor rendim</w:t>
      </w:r>
      <w:r w:rsidR="00FF4620">
        <w:t>iento y resultados en las pruebas realizadas.</w:t>
      </w:r>
    </w:p>
    <w:p w14:paraId="0E5ACFCD" w14:textId="4B6F69C3" w:rsidR="00C04F7E" w:rsidRDefault="00FF4620" w:rsidP="00C04F7E">
      <w:pPr>
        <w:pStyle w:val="Prrafodelista"/>
        <w:numPr>
          <w:ilvl w:val="0"/>
          <w:numId w:val="48"/>
        </w:numPr>
        <w:ind w:left="284" w:hanging="284"/>
        <w:contextualSpacing w:val="0"/>
      </w:pPr>
      <w:r>
        <w:rPr>
          <w:i/>
        </w:rPr>
        <w:t>Publicación de los datos</w:t>
      </w:r>
      <w:r w:rsidR="00C04F7E" w:rsidRPr="00983CBE">
        <w:rPr>
          <w:i/>
        </w:rPr>
        <w:t>:</w:t>
      </w:r>
      <w:r w:rsidR="00C04F7E">
        <w:t xml:space="preserve"> Actualmente el Servidor y el Reprod</w:t>
      </w:r>
      <w:r w:rsidR="00CF3425">
        <w:t>uctor se comunican a través de m</w:t>
      </w:r>
      <w:r w:rsidR="00C04F7E">
        <w:t xml:space="preserve">emoria </w:t>
      </w:r>
      <w:r w:rsidR="00CF3425">
        <w:t>c</w:t>
      </w:r>
      <w:r w:rsidR="00C04F7E">
        <w:t xml:space="preserve">ompartida. El Servidor escribe la salida en un formato específico, y el Reproductor la consume de ese modo. Tanto la lógica de escritura y lectura como la implementación a través de </w:t>
      </w:r>
      <w:r w:rsidR="00CF3425">
        <w:t>m</w:t>
      </w:r>
      <w:r w:rsidR="00C04F7E">
        <w:t xml:space="preserve">emoria </w:t>
      </w:r>
      <w:r w:rsidR="00CF3425">
        <w:t>c</w:t>
      </w:r>
      <w:r w:rsidR="00C04F7E">
        <w:t>ompartida pueden ser modificadas y sustituidas por otra solución.</w:t>
      </w:r>
    </w:p>
    <w:p w14:paraId="4CE2A8D7" w14:textId="63A94DD7" w:rsidR="00C04F7E" w:rsidRDefault="00C04F7E" w:rsidP="00C04F7E">
      <w:pPr>
        <w:pStyle w:val="Prrafodelista"/>
        <w:numPr>
          <w:ilvl w:val="0"/>
          <w:numId w:val="48"/>
        </w:numPr>
        <w:ind w:left="284" w:hanging="284"/>
        <w:contextualSpacing w:val="0"/>
      </w:pPr>
      <w:r w:rsidRPr="00983CBE">
        <w:rPr>
          <w:i/>
        </w:rPr>
        <w:t>Renderización:</w:t>
      </w:r>
      <w:r>
        <w:t xml:space="preserve"> Este módulo es utilizado </w:t>
      </w:r>
      <w:r w:rsidR="00CF3425">
        <w:t>tanto en el Calibrador como en</w:t>
      </w:r>
      <w:r>
        <w:t xml:space="preserve"> el Reproductor. Tiene la finalidad de encapsular la lógica de visualización de la malla y aplicar las texturas sobre ellas.</w:t>
      </w:r>
    </w:p>
    <w:p w14:paraId="64BF7FA5" w14:textId="7BBD7711" w:rsidR="00C04F7E" w:rsidRDefault="00C04F7E" w:rsidP="00C04F7E"/>
    <w:tbl>
      <w:tblPr>
        <w:tblStyle w:val="Tablanormal21"/>
        <w:tblW w:w="0" w:type="auto"/>
        <w:tblLook w:val="04A0" w:firstRow="1" w:lastRow="0" w:firstColumn="1" w:lastColumn="0" w:noHBand="0" w:noVBand="1"/>
      </w:tblPr>
      <w:tblGrid>
        <w:gridCol w:w="8504"/>
      </w:tblGrid>
      <w:tr w:rsidR="00C04F7E" w14:paraId="1D5DDAD0" w14:textId="77777777" w:rsidTr="58BC8BF9">
        <w:trPr>
          <w:cnfStyle w:val="100000000000" w:firstRow="1" w:lastRow="0" w:firstColumn="0" w:lastColumn="0" w:oddVBand="0" w:evenVBand="0" w:oddHBand="0" w:evenHBand="0" w:firstRowFirstColumn="0" w:firstRowLastColumn="0" w:lastRowFirstColumn="0" w:lastRowLastColumn="0"/>
          <w:ins w:id="565" w:author="Rodrigo Alvarez" w:date="2015-10-20T18:48:00Z"/>
        </w:trPr>
        <w:tc>
          <w:tcPr>
            <w:cnfStyle w:val="001000000000" w:firstRow="0" w:lastRow="0" w:firstColumn="1" w:lastColumn="0" w:oddVBand="0" w:evenVBand="0" w:oddHBand="0" w:evenHBand="0" w:firstRowFirstColumn="0" w:firstRowLastColumn="0" w:lastRowFirstColumn="0" w:lastRowLastColumn="0"/>
            <w:tcW w:w="8504" w:type="dxa"/>
          </w:tcPr>
          <w:p w14:paraId="2190B788" w14:textId="722CB239" w:rsidR="00C04F7E" w:rsidRDefault="00A46497" w:rsidP="0014116E">
            <w:pPr>
              <w:keepNext/>
              <w:spacing w:before="120" w:after="120"/>
              <w:jc w:val="center"/>
              <w:rPr>
                <w:ins w:id="566" w:author="Rodrigo Alvarez" w:date="2015-10-20T18:48:00Z"/>
                <w:b w:val="0"/>
                <w:bCs w:val="0"/>
              </w:rPr>
            </w:pPr>
            <w:r>
              <w:rPr>
                <w:noProof/>
                <w:lang w:val="es-ES" w:eastAsia="es-ES"/>
              </w:rPr>
              <w:drawing>
                <wp:inline distT="0" distB="0" distL="0" distR="0" wp14:anchorId="37BE38BB" wp14:editId="57BD56BC">
                  <wp:extent cx="4865915" cy="2078186"/>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agrama 4-4.png"/>
                          <pic:cNvPicPr/>
                        </pic:nvPicPr>
                        <pic:blipFill>
                          <a:blip r:embed="rId44">
                            <a:extLst>
                              <a:ext uri="{28A0092B-C50C-407E-A947-70E740481C1C}">
                                <a14:useLocalDpi xmlns:a14="http://schemas.microsoft.com/office/drawing/2010/main" val="0"/>
                              </a:ext>
                            </a:extLst>
                          </a:blip>
                          <a:stretch>
                            <a:fillRect/>
                          </a:stretch>
                        </pic:blipFill>
                        <pic:spPr>
                          <a:xfrm>
                            <a:off x="0" y="0"/>
                            <a:ext cx="4904524" cy="2094676"/>
                          </a:xfrm>
                          <a:prstGeom prst="rect">
                            <a:avLst/>
                          </a:prstGeom>
                        </pic:spPr>
                      </pic:pic>
                    </a:graphicData>
                  </a:graphic>
                </wp:inline>
              </w:drawing>
            </w:r>
          </w:p>
          <w:p w14:paraId="47DDA709" w14:textId="400901C7" w:rsidR="00C04F7E" w:rsidRDefault="00C04F7E" w:rsidP="00CF3425">
            <w:pPr>
              <w:pStyle w:val="Descripcin"/>
              <w:jc w:val="center"/>
              <w:rPr>
                <w:ins w:id="567" w:author="Rodrigo Alvarez" w:date="2015-10-20T18:48:00Z"/>
              </w:rPr>
            </w:pPr>
            <w:ins w:id="568" w:author="Rodrigo Alvarez" w:date="2015-10-20T18:48:00Z">
              <w:r>
                <w:t xml:space="preserve">Diagrama </w:t>
              </w:r>
              <w:r w:rsidRPr="58BC8BF9">
                <w:fldChar w:fldCharType="begin"/>
              </w:r>
              <w:r>
                <w:instrText xml:space="preserve"> STYLEREF 1 \s </w:instrText>
              </w:r>
              <w:r w:rsidRPr="58BC8BF9">
                <w:fldChar w:fldCharType="separate"/>
              </w:r>
            </w:ins>
            <w:r w:rsidR="00CA3206">
              <w:rPr>
                <w:noProof/>
              </w:rPr>
              <w:t>4</w:t>
            </w:r>
            <w:ins w:id="569" w:author="Rodrigo Alvarez" w:date="2015-10-20T18:48:00Z">
              <w:r w:rsidRPr="58BC8BF9">
                <w:fldChar w:fldCharType="end"/>
              </w:r>
              <w:r>
                <w:noBreakHyphen/>
              </w:r>
              <w:r w:rsidRPr="58BC8BF9">
                <w:fldChar w:fldCharType="begin"/>
              </w:r>
              <w:r>
                <w:instrText xml:space="preserve"> SEQ Diagrama \* ARABIC \s 1 </w:instrText>
              </w:r>
              <w:r w:rsidRPr="58BC8BF9">
                <w:fldChar w:fldCharType="separate"/>
              </w:r>
            </w:ins>
            <w:r w:rsidR="00CA3206">
              <w:rPr>
                <w:noProof/>
              </w:rPr>
              <w:t>4</w:t>
            </w:r>
            <w:ins w:id="570" w:author="Rodrigo Alvarez" w:date="2015-10-20T18:48:00Z">
              <w:r w:rsidRPr="58BC8BF9">
                <w:fldChar w:fldCharType="end"/>
              </w:r>
              <w:r>
                <w:t xml:space="preserve"> </w:t>
              </w:r>
            </w:ins>
            <w:r w:rsidR="00CF3425">
              <w:rPr>
                <w:i/>
                <w:iCs/>
                <w:color w:val="808080" w:themeColor="background1" w:themeShade="80"/>
                <w:sz w:val="20"/>
                <w:szCs w:val="20"/>
              </w:rPr>
              <w:t>El</w:t>
            </w:r>
            <w:r w:rsidR="00CF3425" w:rsidRPr="00CF3425">
              <w:rPr>
                <w:i/>
                <w:iCs/>
                <w:color w:val="808080" w:themeColor="background1" w:themeShade="80"/>
                <w:sz w:val="20"/>
                <w:szCs w:val="20"/>
              </w:rPr>
              <w:t xml:space="preserve"> diagrama muestra cómo se relacionan </w:t>
            </w:r>
            <w:r w:rsidR="00CF3425">
              <w:rPr>
                <w:i/>
                <w:iCs/>
                <w:color w:val="808080" w:themeColor="background1" w:themeShade="80"/>
                <w:sz w:val="20"/>
                <w:szCs w:val="20"/>
              </w:rPr>
              <w:t>los</w:t>
            </w:r>
            <w:r w:rsidR="00CF3425" w:rsidRPr="00CF3425">
              <w:rPr>
                <w:i/>
                <w:iCs/>
                <w:color w:val="808080" w:themeColor="background1" w:themeShade="80"/>
                <w:sz w:val="20"/>
                <w:szCs w:val="20"/>
              </w:rPr>
              <w:t xml:space="preserve"> módulos entre sí y en qué lugar de la cadena del flujo de datos están ubicados</w:t>
            </w:r>
            <w:ins w:id="571" w:author="Rodrigo Alvarez" w:date="2015-10-20T18:48:00Z">
              <w:r w:rsidRPr="58BC8BF9">
                <w:rPr>
                  <w:i/>
                  <w:iCs/>
                  <w:color w:val="808080" w:themeColor="background1" w:themeShade="80"/>
                  <w:sz w:val="20"/>
                  <w:szCs w:val="20"/>
                </w:rPr>
                <w:t>.</w:t>
              </w:r>
            </w:ins>
          </w:p>
        </w:tc>
      </w:tr>
    </w:tbl>
    <w:p w14:paraId="35B85A3C" w14:textId="0BB2DEA1" w:rsidR="00C04F7E" w:rsidRDefault="00C04F7E" w:rsidP="00C04F7E"/>
    <w:tbl>
      <w:tblPr>
        <w:tblW w:w="0" w:type="auto"/>
        <w:tblLook w:val="04A0" w:firstRow="1" w:lastRow="0" w:firstColumn="1" w:lastColumn="0" w:noHBand="0" w:noVBand="1"/>
      </w:tblPr>
      <w:tblGrid>
        <w:gridCol w:w="8494"/>
      </w:tblGrid>
      <w:tr w:rsidR="009763A9" w:rsidDel="0086429E" w14:paraId="6A7FC43A" w14:textId="32AAA945" w:rsidTr="00DC0BD6">
        <w:trPr>
          <w:del w:id="572" w:author="Rodrigo Alvarez" w:date="2015-10-20T20:00:00Z"/>
        </w:trPr>
        <w:tc>
          <w:tcPr>
            <w:tcW w:w="8494" w:type="dxa"/>
          </w:tcPr>
          <w:p w14:paraId="3B379A27" w14:textId="77777777" w:rsidR="00B04DD7" w:rsidDel="0086429E" w:rsidRDefault="00B04DD7" w:rsidP="00B04DD7">
            <w:pPr>
              <w:keepNext/>
              <w:spacing w:before="120" w:after="120"/>
              <w:jc w:val="center"/>
              <w:rPr>
                <w:del w:id="573" w:author="Rodrigo Alvarez" w:date="2015-10-20T20:00:00Z"/>
                <w:b/>
                <w:bCs/>
              </w:rPr>
            </w:pPr>
            <w:del w:id="574" w:author="Rodrigo Alvarez" w:date="2015-10-20T20:00:00Z">
              <w:r w:rsidDel="0086429E">
                <w:rPr>
                  <w:noProof/>
                  <w:lang w:val="es-ES" w:eastAsia="es-ES"/>
                </w:rPr>
                <w:drawing>
                  <wp:inline distT="0" distB="0" distL="0" distR="0" wp14:anchorId="5152650B" wp14:editId="530A214E">
                    <wp:extent cx="5169600" cy="813600"/>
                    <wp:effectExtent l="0" t="0" r="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indmap.png"/>
                            <pic:cNvPicPr/>
                          </pic:nvPicPr>
                          <pic:blipFill>
                            <a:blip r:embed="rId8">
                              <a:extLst>
                                <a:ext uri="{28A0092B-C50C-407E-A947-70E740481C1C}">
                                  <a14:useLocalDpi xmlns:a14="http://schemas.microsoft.com/office/drawing/2010/main" val="0"/>
                                </a:ext>
                              </a:extLst>
                            </a:blip>
                            <a:stretch>
                              <a:fillRect/>
                            </a:stretch>
                          </pic:blipFill>
                          <pic:spPr>
                            <a:xfrm>
                              <a:off x="0" y="0"/>
                              <a:ext cx="5169600" cy="813600"/>
                            </a:xfrm>
                            <a:prstGeom prst="rect">
                              <a:avLst/>
                            </a:prstGeom>
                          </pic:spPr>
                        </pic:pic>
                      </a:graphicData>
                    </a:graphic>
                  </wp:inline>
                </w:drawing>
              </w:r>
              <w:bookmarkStart w:id="575" w:name="_Toc440116959"/>
              <w:bookmarkStart w:id="576" w:name="_Toc440117075"/>
              <w:bookmarkStart w:id="577" w:name="_Toc445238252"/>
              <w:bookmarkStart w:id="578" w:name="_Toc445318546"/>
              <w:bookmarkStart w:id="579" w:name="_Toc445320373"/>
              <w:bookmarkEnd w:id="575"/>
              <w:bookmarkEnd w:id="576"/>
              <w:bookmarkEnd w:id="577"/>
              <w:bookmarkEnd w:id="578"/>
              <w:bookmarkEnd w:id="579"/>
            </w:del>
          </w:p>
          <w:p w14:paraId="5E3320D7" w14:textId="47F6B710" w:rsidR="009763A9" w:rsidDel="0086429E" w:rsidRDefault="00B04DD7" w:rsidP="00B04DD7">
            <w:pPr>
              <w:pStyle w:val="Descripcin"/>
              <w:jc w:val="center"/>
              <w:rPr>
                <w:del w:id="580" w:author="Rodrigo Alvarez" w:date="2015-10-20T20:00:00Z"/>
              </w:rPr>
            </w:pPr>
            <w:del w:id="581" w:author="Rodrigo Alvarez" w:date="2015-10-20T20:00:00Z">
              <w:r w:rsidDel="0086429E">
                <w:delText xml:space="preserve">Imagen </w:delText>
              </w:r>
              <w:r w:rsidR="00E85660" w:rsidDel="0086429E">
                <w:rPr>
                  <w:b w:val="0"/>
                  <w:bCs w:val="0"/>
                </w:rPr>
                <w:fldChar w:fldCharType="begin"/>
              </w:r>
              <w:r w:rsidR="00E85660" w:rsidDel="0086429E">
                <w:delInstrText xml:space="preserve"> STYLEREF 1 \s </w:delInstrText>
              </w:r>
              <w:r w:rsidR="00E85660" w:rsidDel="0086429E">
                <w:rPr>
                  <w:b w:val="0"/>
                  <w:bCs w:val="0"/>
                </w:rPr>
                <w:fldChar w:fldCharType="separate"/>
              </w:r>
              <w:r w:rsidR="0085490B" w:rsidDel="0086429E">
                <w:rPr>
                  <w:noProof/>
                </w:rPr>
                <w:delText>4</w:delText>
              </w:r>
              <w:r w:rsidR="00E85660" w:rsidDel="0086429E">
                <w:rPr>
                  <w:b w:val="0"/>
                  <w:bCs w:val="0"/>
                </w:rPr>
                <w:fldChar w:fldCharType="end"/>
              </w:r>
              <w:r w:rsidR="0085490B" w:rsidDel="0086429E">
                <w:noBreakHyphen/>
              </w:r>
              <w:r w:rsidR="00E85660" w:rsidDel="0086429E">
                <w:rPr>
                  <w:b w:val="0"/>
                  <w:bCs w:val="0"/>
                </w:rPr>
                <w:fldChar w:fldCharType="begin"/>
              </w:r>
              <w:r w:rsidR="00E85660" w:rsidDel="0086429E">
                <w:delInstrText xml:space="preserve"> SEQ Imagen \* ARABIC \s 1 </w:delInstrText>
              </w:r>
              <w:r w:rsidR="00E85660" w:rsidDel="0086429E">
                <w:rPr>
                  <w:b w:val="0"/>
                  <w:bCs w:val="0"/>
                </w:rPr>
                <w:fldChar w:fldCharType="separate"/>
              </w:r>
              <w:r w:rsidR="0085490B" w:rsidDel="0086429E">
                <w:rPr>
                  <w:noProof/>
                </w:rPr>
                <w:delText>1</w:delText>
              </w:r>
              <w:r w:rsidR="00E85660" w:rsidDel="0086429E">
                <w:rPr>
                  <w:b w:val="0"/>
                  <w:bCs w:val="0"/>
                </w:rPr>
                <w:fldChar w:fldCharType="end"/>
              </w:r>
              <w:r w:rsidDel="0086429E">
                <w:delText xml:space="preserve"> </w:delText>
              </w:r>
              <w:r w:rsidRPr="00581D5B" w:rsidDel="0086429E">
                <w:rPr>
                  <w:i/>
                  <w:color w:val="808080" w:themeColor="background1" w:themeShade="80"/>
                  <w:sz w:val="20"/>
                </w:rPr>
                <w:delText>Diagrama de componentes del sistema</w:delText>
              </w:r>
              <w:r w:rsidDel="0086429E">
                <w:rPr>
                  <w:i/>
                  <w:color w:val="808080" w:themeColor="background1" w:themeShade="80"/>
                  <w:sz w:val="20"/>
                </w:rPr>
                <w:delText>.</w:delText>
              </w:r>
              <w:bookmarkStart w:id="582" w:name="_Toc440116960"/>
              <w:bookmarkStart w:id="583" w:name="_Toc440117076"/>
              <w:bookmarkStart w:id="584" w:name="_Toc445238253"/>
              <w:bookmarkStart w:id="585" w:name="_Toc445318547"/>
              <w:bookmarkStart w:id="586" w:name="_Toc445320374"/>
              <w:bookmarkEnd w:id="582"/>
              <w:bookmarkEnd w:id="583"/>
              <w:bookmarkEnd w:id="584"/>
              <w:bookmarkEnd w:id="585"/>
              <w:bookmarkEnd w:id="586"/>
            </w:del>
          </w:p>
        </w:tc>
        <w:bookmarkStart w:id="587" w:name="_Toc440116961"/>
        <w:bookmarkStart w:id="588" w:name="_Toc440117077"/>
        <w:bookmarkStart w:id="589" w:name="_Toc445238254"/>
        <w:bookmarkStart w:id="590" w:name="_Toc445318548"/>
        <w:bookmarkStart w:id="591" w:name="_Toc445320375"/>
        <w:bookmarkEnd w:id="587"/>
        <w:bookmarkEnd w:id="588"/>
        <w:bookmarkEnd w:id="589"/>
        <w:bookmarkEnd w:id="590"/>
        <w:bookmarkEnd w:id="591"/>
      </w:tr>
    </w:tbl>
    <w:p w14:paraId="54E336CD" w14:textId="5805FA0B" w:rsidR="009763A9" w:rsidDel="0086429E" w:rsidRDefault="009763A9" w:rsidP="009763A9">
      <w:pPr>
        <w:rPr>
          <w:del w:id="592" w:author="Rodrigo Alvarez" w:date="2015-10-20T20:00:00Z"/>
        </w:rPr>
      </w:pPr>
      <w:bookmarkStart w:id="593" w:name="_Toc440116962"/>
      <w:bookmarkStart w:id="594" w:name="_Toc440117078"/>
      <w:bookmarkStart w:id="595" w:name="_Toc445238255"/>
      <w:bookmarkStart w:id="596" w:name="_Toc445318549"/>
      <w:bookmarkStart w:id="597" w:name="_Toc445320376"/>
      <w:bookmarkEnd w:id="593"/>
      <w:bookmarkEnd w:id="594"/>
      <w:bookmarkEnd w:id="595"/>
      <w:bookmarkEnd w:id="596"/>
      <w:bookmarkEnd w:id="597"/>
    </w:p>
    <w:p w14:paraId="2BBA394E" w14:textId="2A7528E4" w:rsidR="009763A9" w:rsidRDefault="009763A9">
      <w:pPr>
        <w:pStyle w:val="Ttulo2"/>
        <w:pPrChange w:id="598" w:author="Rodrigo Alvarez" w:date="2015-09-13T15:04:00Z">
          <w:pPr>
            <w:pStyle w:val="Ttulo1"/>
          </w:pPr>
        </w:pPrChange>
      </w:pPr>
      <w:bookmarkStart w:id="599" w:name="_Toc430199778"/>
      <w:bookmarkStart w:id="600" w:name="_Toc432846480"/>
      <w:bookmarkStart w:id="601" w:name="_Toc432859549"/>
      <w:bookmarkStart w:id="602" w:name="_Toc432866771"/>
      <w:bookmarkStart w:id="603" w:name="_Toc432869135"/>
      <w:bookmarkStart w:id="604" w:name="_Toc432875560"/>
      <w:bookmarkStart w:id="605" w:name="_Toc432876489"/>
      <w:bookmarkStart w:id="606" w:name="_Toc433481803"/>
      <w:bookmarkStart w:id="607" w:name="_Toc434069896"/>
      <w:bookmarkStart w:id="608" w:name="_Toc445320377"/>
      <w:r>
        <w:t>Implementación</w:t>
      </w:r>
      <w:bookmarkEnd w:id="599"/>
      <w:bookmarkEnd w:id="600"/>
      <w:bookmarkEnd w:id="601"/>
      <w:bookmarkEnd w:id="602"/>
      <w:bookmarkEnd w:id="603"/>
      <w:bookmarkEnd w:id="604"/>
      <w:bookmarkEnd w:id="605"/>
      <w:bookmarkEnd w:id="606"/>
      <w:bookmarkEnd w:id="607"/>
      <w:bookmarkEnd w:id="608"/>
    </w:p>
    <w:p w14:paraId="22352F38" w14:textId="65E7BA87" w:rsidR="009763A9" w:rsidRDefault="009763A9" w:rsidP="009763A9"/>
    <w:p w14:paraId="417D429E" w14:textId="0B395E7A" w:rsidR="00B04DD7" w:rsidRDefault="00B04DD7" w:rsidP="009763A9">
      <w:pPr>
        <w:pStyle w:val="Ttulo3"/>
      </w:pPr>
      <w:bookmarkStart w:id="609" w:name="_Toc432866772"/>
      <w:bookmarkStart w:id="610" w:name="_Toc432869136"/>
      <w:bookmarkStart w:id="611" w:name="_Toc432875561"/>
      <w:bookmarkStart w:id="612" w:name="_Toc432876490"/>
      <w:bookmarkStart w:id="613" w:name="_Toc433481804"/>
      <w:bookmarkStart w:id="614" w:name="_Toc434069897"/>
      <w:bookmarkStart w:id="615" w:name="_Toc445320378"/>
      <w:r>
        <w:t>Device Detector</w:t>
      </w:r>
      <w:bookmarkEnd w:id="609"/>
      <w:bookmarkEnd w:id="610"/>
      <w:bookmarkEnd w:id="611"/>
      <w:bookmarkEnd w:id="612"/>
      <w:bookmarkEnd w:id="613"/>
      <w:bookmarkEnd w:id="614"/>
      <w:bookmarkEnd w:id="615"/>
    </w:p>
    <w:p w14:paraId="6D612E90" w14:textId="77777777" w:rsidR="009763A9" w:rsidRPr="00B04DD7" w:rsidDel="00581442" w:rsidRDefault="009763A9" w:rsidP="00B04DD7">
      <w:pPr>
        <w:pStyle w:val="Ttulo3"/>
        <w:ind w:firstLine="0"/>
        <w:rPr>
          <w:del w:id="616" w:author="Rodrigo Alvarez" w:date="2015-09-13T15:04:00Z"/>
        </w:rPr>
      </w:pPr>
      <w:del w:id="617" w:author="Rodrigo Alvarez" w:date="2015-09-13T15:04:00Z">
        <w:r w:rsidDel="00581442">
          <w:br w:type="page"/>
        </w:r>
      </w:del>
    </w:p>
    <w:p w14:paraId="4444457F" w14:textId="77777777" w:rsidR="009763A9" w:rsidDel="00581442" w:rsidRDefault="009763A9" w:rsidP="00B04DD7">
      <w:pPr>
        <w:pStyle w:val="Ttulo3"/>
        <w:ind w:firstLine="0"/>
        <w:rPr>
          <w:del w:id="618" w:author="Rodrigo Alvarez" w:date="2015-09-13T15:04:00Z"/>
        </w:rPr>
      </w:pPr>
      <w:bookmarkStart w:id="619" w:name="_Toc429920199"/>
      <w:bookmarkStart w:id="620" w:name="_Toc429920362"/>
      <w:bookmarkStart w:id="621" w:name="_Toc429920644"/>
      <w:bookmarkStart w:id="622" w:name="_Toc429920706"/>
      <w:bookmarkStart w:id="623" w:name="_Toc429920767"/>
      <w:bookmarkStart w:id="624" w:name="_Toc429920913"/>
      <w:bookmarkStart w:id="625" w:name="_Toc429920974"/>
      <w:bookmarkStart w:id="626" w:name="_Toc429921035"/>
      <w:bookmarkStart w:id="627" w:name="_Toc429921123"/>
      <w:bookmarkStart w:id="628" w:name="_Toc429921322"/>
      <w:bookmarkStart w:id="629" w:name="_Toc429921499"/>
      <w:bookmarkStart w:id="630" w:name="_Toc429925134"/>
      <w:bookmarkStart w:id="631" w:name="_Toc433452897"/>
      <w:bookmarkStart w:id="632" w:name="_Toc433452952"/>
      <w:del w:id="633" w:author="Rodrigo Alvarez" w:date="2015-09-13T15:04:00Z">
        <w:r w:rsidDel="00581442">
          <w:delText>¿Cómo lo hicimos?</w:delText>
        </w:r>
        <w:bookmarkStart w:id="634" w:name="_Toc429921407"/>
        <w:bookmarkStart w:id="635" w:name="_Toc429921565"/>
        <w:bookmarkStart w:id="636" w:name="_Toc429923326"/>
        <w:bookmarkStart w:id="637" w:name="_Toc429923262"/>
        <w:bookmarkStart w:id="638" w:name="_Toc429923630"/>
        <w:bookmarkStart w:id="639" w:name="_Toc429924456"/>
        <w:bookmarkStart w:id="640" w:name="_Toc429925073"/>
        <w:bookmarkStart w:id="641" w:name="_Toc429928523"/>
        <w:bookmarkStart w:id="642" w:name="_Toc429928723"/>
        <w:bookmarkStart w:id="643" w:name="_Toc429928801"/>
        <w:bookmarkStart w:id="644" w:name="_Toc429925301"/>
        <w:bookmarkStart w:id="645" w:name="_Toc429928712"/>
        <w:bookmarkStart w:id="646" w:name="_Toc429928883"/>
        <w:bookmarkStart w:id="647" w:name="_Toc429929175"/>
        <w:bookmarkStart w:id="648" w:name="_Toc429929234"/>
        <w:bookmarkStart w:id="649" w:name="_Toc429929641"/>
        <w:bookmarkStart w:id="650" w:name="_Toc429930586"/>
        <w:bookmarkStart w:id="651" w:name="_Toc429930638"/>
        <w:bookmarkStart w:id="652" w:name="_Toc429932087"/>
        <w:bookmarkStart w:id="653" w:name="_Toc430194822"/>
        <w:bookmarkStart w:id="654" w:name="_Toc430194926"/>
        <w:bookmarkStart w:id="655" w:name="_Toc430199493"/>
        <w:bookmarkStart w:id="656" w:name="_Toc430199545"/>
        <w:bookmarkStart w:id="657" w:name="_Toc430199695"/>
        <w:bookmarkStart w:id="658" w:name="_Toc430199733"/>
        <w:bookmarkStart w:id="659" w:name="_Toc430199779"/>
        <w:bookmarkStart w:id="660" w:name="_Toc430199817"/>
        <w:bookmarkStart w:id="661" w:name="_Toc430443877"/>
        <w:bookmarkStart w:id="662" w:name="_Toc432845204"/>
        <w:bookmarkStart w:id="663" w:name="_Toc432846481"/>
        <w:bookmarkStart w:id="664" w:name="_Toc432847064"/>
        <w:bookmarkStart w:id="665" w:name="_Toc432847343"/>
        <w:bookmarkStart w:id="666" w:name="_Toc432847498"/>
        <w:bookmarkStart w:id="667" w:name="_Toc432859550"/>
        <w:bookmarkStart w:id="668" w:name="_Toc432859679"/>
        <w:bookmarkStart w:id="669" w:name="_Toc432859723"/>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del>
    </w:p>
    <w:p w14:paraId="0A2AE44B" w14:textId="77777777" w:rsidR="009763A9" w:rsidDel="00581442" w:rsidRDefault="009763A9" w:rsidP="00B04DD7">
      <w:pPr>
        <w:pStyle w:val="Ttulo3"/>
        <w:ind w:firstLine="0"/>
        <w:rPr>
          <w:del w:id="670" w:author="Rodrigo Alvarez" w:date="2015-09-13T15:04:00Z"/>
        </w:rPr>
      </w:pPr>
      <w:bookmarkStart w:id="671" w:name="_Toc429928724"/>
      <w:bookmarkStart w:id="672" w:name="_Toc429930587"/>
      <w:bookmarkStart w:id="673" w:name="_Toc429930639"/>
      <w:bookmarkStart w:id="674" w:name="_Toc429932088"/>
      <w:bookmarkStart w:id="675" w:name="_Toc430194823"/>
      <w:bookmarkStart w:id="676" w:name="_Toc430194927"/>
      <w:bookmarkStart w:id="677" w:name="_Toc430199494"/>
      <w:bookmarkStart w:id="678" w:name="_Toc430199546"/>
      <w:bookmarkStart w:id="679" w:name="_Toc430199696"/>
      <w:bookmarkStart w:id="680" w:name="_Toc430199734"/>
      <w:bookmarkStart w:id="681" w:name="_Toc430199780"/>
      <w:bookmarkStart w:id="682" w:name="_Toc430199818"/>
      <w:bookmarkStart w:id="683" w:name="_Toc430443878"/>
      <w:bookmarkStart w:id="684" w:name="_Toc432845205"/>
      <w:bookmarkStart w:id="685" w:name="_Toc432846482"/>
      <w:bookmarkStart w:id="686" w:name="_Toc432847065"/>
      <w:bookmarkStart w:id="687" w:name="_Toc432847344"/>
      <w:bookmarkStart w:id="688" w:name="_Toc432847499"/>
      <w:bookmarkStart w:id="689" w:name="_Toc432859551"/>
      <w:bookmarkStart w:id="690" w:name="_Toc432859680"/>
      <w:bookmarkStart w:id="691" w:name="_Toc432859724"/>
      <w:bookmarkStart w:id="692" w:name="_Toc433452898"/>
      <w:bookmarkStart w:id="693" w:name="_Toc433452953"/>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p>
    <w:p w14:paraId="1A2F125A" w14:textId="77777777" w:rsidR="009763A9" w:rsidRDefault="009763A9" w:rsidP="009763A9">
      <w:r>
        <w:t>Se trata de un sistema auxiliar que provee de datos al Calibrador y que funciona como el primer paso de la secuencia necesaria para generar una configuración de Cliente. Detecta los dispositivos, tanto cámaras RGB como sensores de profundidad, que están conectados al equipo donde estará alojado el Cliente.</w:t>
      </w:r>
    </w:p>
    <w:p w14:paraId="0C77E2BF" w14:textId="3CFB5E7D" w:rsidR="009763A9" w:rsidRDefault="009763A9" w:rsidP="009763A9">
      <w:r>
        <w:t xml:space="preserve">Por limitaciones de la versión de openFrameworks utilizada en el proyecto, no es posible detectar automáticamente las cámaras RGB. Por tal motivo, la cantidad de cámaras RGB presentes en el equipo deberá ser </w:t>
      </w:r>
      <w:r w:rsidR="00A46497">
        <w:t>establecida</w:t>
      </w:r>
      <w:r>
        <w:t xml:space="preserve"> en un archivo denominado </w:t>
      </w:r>
      <w:r w:rsidRPr="021529D6">
        <w:rPr>
          <w:i/>
        </w:rPr>
        <w:t>detector_settings.xml</w:t>
      </w:r>
      <w:r>
        <w:t xml:space="preserve"> a través del parámetro </w:t>
      </w:r>
      <w:r w:rsidRPr="00590961">
        <w:rPr>
          <w:i/>
          <w:rPrChange w:id="694" w:author="Rodrigo Alvarez" w:date="2015-10-20T20:12:00Z">
            <w:rPr/>
          </w:rPrChange>
        </w:rPr>
        <w:t>totalRGBDevices</w:t>
      </w:r>
      <w:r>
        <w:t>.</w:t>
      </w:r>
    </w:p>
    <w:p w14:paraId="6E425E79" w14:textId="77777777" w:rsidR="009763A9" w:rsidRDefault="009763A9" w:rsidP="009763A9">
      <w:r>
        <w:t>Es importante notar que se requiere únicamente el número de cámaras RGB y no así la cantidad de sensores de profundidad. Este dato es proporcionado directamente por el addon ofxOpenNI.</w:t>
      </w:r>
    </w:p>
    <w:p w14:paraId="032F44CB" w14:textId="0E87E5EE" w:rsidR="009763A9" w:rsidRDefault="009763A9" w:rsidP="009763A9">
      <w:r>
        <w:t>Una vez iniciado, el Device Detector instancia la primera cámara RGB conectada y muestra en pantalla las imágenes recibidas. Presionando la barra espaciadora, se almacena en disco una captura de la cámara actual y se instancia la siguiente cámara. Este proceso continúa hasta abarcar todas las cámaras RGB, para comenzar luego con los sensores de profundidad. En el caso de estos sensores, no solamente se almacena la imagen RGB, sino también la nube de puntos asociada en el momento de tomar dicha imagen.</w:t>
      </w:r>
    </w:p>
    <w:p w14:paraId="476EC489" w14:textId="1F3590D8" w:rsidR="009763A9" w:rsidRDefault="009763A9" w:rsidP="009763A9">
      <w:r>
        <w:t>En todo momento el programa muestra en pantalla el tipo de cámara, RGB o</w:t>
      </w:r>
      <w:del w:id="695" w:author="Rodrigo Alvarez" w:date="2015-10-20T20:20:00Z">
        <w:r w:rsidDel="00590961">
          <w:delText xml:space="preserve"> Depth</w:delText>
        </w:r>
      </w:del>
      <w:ins w:id="696" w:author="Rodrigo Alvarez" w:date="2015-10-20T20:19:00Z">
        <w:r w:rsidR="00590961">
          <w:t xml:space="preserve"> </w:t>
        </w:r>
      </w:ins>
      <w:del w:id="697" w:author="Rodrigo Alvarez" w:date="2015-10-20T20:19:00Z">
        <w:r w:rsidDel="00590961">
          <w:delText xml:space="preserve"> (</w:delText>
        </w:r>
      </w:del>
      <w:r>
        <w:t>de profundidad</w:t>
      </w:r>
      <w:del w:id="698" w:author="Rodrigo Alvarez" w:date="2015-10-20T20:19:00Z">
        <w:r w:rsidDel="00590961">
          <w:delText>)</w:delText>
        </w:r>
      </w:del>
      <w:r>
        <w:t>, el identificador del dispositivo y el total de cámaras disponibles.</w:t>
      </w:r>
    </w:p>
    <w:p w14:paraId="65027C3E" w14:textId="77777777" w:rsidR="002E573C" w:rsidRDefault="002E573C" w:rsidP="009763A9"/>
    <w:tbl>
      <w:tblPr>
        <w:tblStyle w:val="Tablanormal21"/>
        <w:tblW w:w="5000" w:type="pct"/>
        <w:tblLook w:val="04A0" w:firstRow="1" w:lastRow="0" w:firstColumn="1" w:lastColumn="0" w:noHBand="0" w:noVBand="1"/>
        <w:tblPrChange w:id="699" w:author="Invitado" w:date="2015-09-13T13:02:00Z">
          <w:tblPr>
            <w:tblW w:w="0" w:type="auto"/>
            <w:tblLook w:val="04A0" w:firstRow="1" w:lastRow="0" w:firstColumn="1" w:lastColumn="0" w:noHBand="0" w:noVBand="1"/>
          </w:tblPr>
        </w:tblPrChange>
      </w:tblPr>
      <w:tblGrid>
        <w:gridCol w:w="8266"/>
        <w:gridCol w:w="238"/>
        <w:tblGridChange w:id="700">
          <w:tblGrid>
            <w:gridCol w:w="7647"/>
            <w:gridCol w:w="857"/>
          </w:tblGrid>
        </w:tblGridChange>
      </w:tblGrid>
      <w:tr w:rsidR="009763A9" w14:paraId="115BF445" w14:textId="77777777" w:rsidTr="008B6B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0" w:type="pct"/>
            <w:tcPrChange w:id="701" w:author="Invitado" w:date="2015-09-13T13:02:00Z">
              <w:tcPr>
                <w:tcW w:w="8494" w:type="dxa"/>
              </w:tcPr>
            </w:tcPrChange>
          </w:tcPr>
          <w:p w14:paraId="5F85D86A" w14:textId="77777777" w:rsidR="00B04DD7" w:rsidRDefault="009763A9" w:rsidP="00B04DD7">
            <w:pPr>
              <w:keepNext/>
              <w:spacing w:before="120" w:after="120"/>
              <w:jc w:val="center"/>
              <w:cnfStyle w:val="101000000000" w:firstRow="1" w:lastRow="0" w:firstColumn="1" w:lastColumn="0" w:oddVBand="0" w:evenVBand="0" w:oddHBand="0" w:evenHBand="0" w:firstRowFirstColumn="0" w:firstRowLastColumn="0" w:lastRowFirstColumn="0" w:lastRowLastColumn="0"/>
              <w:rPr>
                <w:b w:val="0"/>
                <w:bCs w:val="0"/>
              </w:rPr>
            </w:pPr>
            <w:r>
              <w:rPr>
                <w:noProof/>
                <w:lang w:val="es-ES" w:eastAsia="es-ES"/>
              </w:rPr>
              <w:drawing>
                <wp:inline distT="0" distB="0" distL="0" distR="0" wp14:anchorId="419DBCC0" wp14:editId="2DCBCBC7">
                  <wp:extent cx="2987040" cy="2355829"/>
                  <wp:effectExtent l="0" t="0" r="3810" b="6985"/>
                  <wp:docPr id="3091266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a:extLst>
                              <a:ext uri="{28A0092B-C50C-407E-A947-70E740481C1C}">
                                <a14:useLocalDpi xmlns:a14="http://schemas.microsoft.com/office/drawing/2010/main" val="0"/>
                              </a:ext>
                            </a:extLst>
                          </a:blip>
                          <a:stretch>
                            <a:fillRect/>
                          </a:stretch>
                        </pic:blipFill>
                        <pic:spPr>
                          <a:xfrm>
                            <a:off x="0" y="0"/>
                            <a:ext cx="2996816" cy="2363539"/>
                          </a:xfrm>
                          <a:prstGeom prst="rect">
                            <a:avLst/>
                          </a:prstGeom>
                        </pic:spPr>
                      </pic:pic>
                    </a:graphicData>
                  </a:graphic>
                </wp:inline>
              </w:drawing>
            </w:r>
          </w:p>
          <w:p w14:paraId="7F769CBA" w14:textId="54FDB68F" w:rsidR="009763A9" w:rsidRDefault="00B04DD7" w:rsidP="00DB700C">
            <w:pPr>
              <w:pStyle w:val="Descripcin"/>
              <w:jc w:val="center"/>
              <w:cnfStyle w:val="101000000000" w:firstRow="1" w:lastRow="0" w:firstColumn="1" w:lastColumn="0" w:oddVBand="0" w:evenVBand="0" w:oddHBand="0" w:evenHBand="0" w:firstRowFirstColumn="0" w:firstRowLastColumn="0" w:lastRowFirstColumn="0" w:lastRowLastColumn="0"/>
            </w:pPr>
            <w:r>
              <w:t xml:space="preserve">Imagen </w:t>
            </w:r>
            <w:r w:rsidR="00CA3206">
              <w:fldChar w:fldCharType="begin"/>
            </w:r>
            <w:r w:rsidR="00CA3206">
              <w:instrText xml:space="preserve"> STYLEREF 1 \s </w:instrText>
            </w:r>
            <w:r w:rsidR="00CA3206">
              <w:fldChar w:fldCharType="separate"/>
            </w:r>
            <w:r w:rsidR="00CA3206">
              <w:rPr>
                <w:noProof/>
              </w:rPr>
              <w:t>4</w:t>
            </w:r>
            <w:r w:rsidR="00CA3206">
              <w:rPr>
                <w:noProof/>
              </w:rPr>
              <w:fldChar w:fldCharType="end"/>
            </w:r>
            <w:r w:rsidR="00692428">
              <w:noBreakHyphen/>
            </w:r>
            <w:r w:rsidR="00CA3206">
              <w:fldChar w:fldCharType="begin"/>
            </w:r>
            <w:r w:rsidR="00CA3206">
              <w:instrText xml:space="preserve"> SEQ Imagen \* ARABIC \s 1 </w:instrText>
            </w:r>
            <w:r w:rsidR="00CA3206">
              <w:fldChar w:fldCharType="separate"/>
            </w:r>
            <w:r w:rsidR="00CA3206">
              <w:rPr>
                <w:noProof/>
              </w:rPr>
              <w:t>1</w:t>
            </w:r>
            <w:r w:rsidR="00CA3206">
              <w:rPr>
                <w:noProof/>
              </w:rPr>
              <w:fldChar w:fldCharType="end"/>
            </w:r>
            <w:r>
              <w:t xml:space="preserve"> </w:t>
            </w:r>
            <w:r>
              <w:rPr>
                <w:i/>
                <w:color w:val="808080" w:themeColor="background1" w:themeShade="80"/>
                <w:sz w:val="20"/>
              </w:rPr>
              <w:t>Interfaz del programa Devi</w:t>
            </w:r>
            <w:r w:rsidR="00DB700C">
              <w:rPr>
                <w:i/>
                <w:color w:val="808080" w:themeColor="background1" w:themeShade="80"/>
                <w:sz w:val="20"/>
              </w:rPr>
              <w:t>c</w:t>
            </w:r>
            <w:r>
              <w:rPr>
                <w:i/>
                <w:color w:val="808080" w:themeColor="background1" w:themeShade="80"/>
                <w:sz w:val="20"/>
              </w:rPr>
              <w:t>e Detector durante la detección de la imagen de una cámara RGB.</w:t>
            </w:r>
          </w:p>
        </w:tc>
        <w:tc>
          <w:tcPr>
            <w:tcW w:w="140" w:type="pct"/>
            <w:tcPrChange w:id="702" w:author="Invitado" w:date="2015-09-13T13:02:00Z">
              <w:tcPr>
                <w:tcW w:w="0" w:type="auto"/>
              </w:tcPr>
            </w:tcPrChange>
          </w:tcPr>
          <w:p w14:paraId="04677E11" w14:textId="77777777" w:rsidR="009763A9" w:rsidRDefault="009763A9" w:rsidP="008C002A">
            <w:pPr>
              <w:cnfStyle w:val="100000000000" w:firstRow="1" w:lastRow="0" w:firstColumn="0" w:lastColumn="0" w:oddVBand="0" w:evenVBand="0" w:oddHBand="0" w:evenHBand="0" w:firstRowFirstColumn="0" w:firstRowLastColumn="0" w:lastRowFirstColumn="0" w:lastRowLastColumn="0"/>
            </w:pPr>
          </w:p>
        </w:tc>
      </w:tr>
    </w:tbl>
    <w:p w14:paraId="10E020D3" w14:textId="77777777" w:rsidR="009763A9" w:rsidRDefault="009763A9" w:rsidP="009763A9"/>
    <w:p w14:paraId="0157EF6F" w14:textId="77777777" w:rsidR="009763A9" w:rsidRDefault="009763A9" w:rsidP="009763A9">
      <w:r>
        <w:lastRenderedPageBreak/>
        <w:t xml:space="preserve">Como salida, el Device Detector genera dos subdirectorios denominados </w:t>
      </w:r>
      <w:r w:rsidRPr="2A1CBDD7">
        <w:rPr>
          <w:i/>
        </w:rPr>
        <w:t>depth_devices</w:t>
      </w:r>
      <w:r>
        <w:t xml:space="preserve"> y </w:t>
      </w:r>
      <w:r w:rsidRPr="2A1CBDD7">
        <w:rPr>
          <w:i/>
        </w:rPr>
        <w:t>rgb_devices</w:t>
      </w:r>
      <w:r>
        <w:t xml:space="preserve">. En el primero, </w:t>
      </w:r>
      <w:r w:rsidRPr="00C64DB3">
        <w:rPr>
          <w:i/>
          <w:rPrChange w:id="703" w:author="Christian Clark" w:date="2015-09-06T18:26:00Z">
            <w:rPr/>
          </w:rPrChange>
        </w:rPr>
        <w:t>depth_devices</w:t>
      </w:r>
      <w:r>
        <w:t xml:space="preserve">, se almacena la información de imágenes y nubes de puntos recogida de cada sensor de profundidad. En el segundo, </w:t>
      </w:r>
      <w:r w:rsidRPr="00C64DB3">
        <w:rPr>
          <w:i/>
          <w:rPrChange w:id="704" w:author="Christian Clark" w:date="2015-09-06T18:27:00Z">
            <w:rPr/>
          </w:rPrChange>
        </w:rPr>
        <w:t>rgb_devices</w:t>
      </w:r>
      <w:r>
        <w:t>, se almacenan las imágenes obtenidas a partir de las cámaras RGB.</w:t>
      </w:r>
    </w:p>
    <w:p w14:paraId="25893251" w14:textId="0D5D6B9D" w:rsidR="009763A9" w:rsidRDefault="009763A9" w:rsidP="009763A9">
      <w:r>
        <w:t xml:space="preserve">En ambos directorios, las imágenes que se almacenan están codificadas en formato JPG y las nubes de puntos </w:t>
      </w:r>
      <w:del w:id="705" w:author="Rodrigo Alvarez" w:date="2015-10-20T20:23:00Z">
        <w:r w:rsidDel="000B3063">
          <w:delText xml:space="preserve">consisten </w:delText>
        </w:r>
      </w:del>
      <w:r>
        <w:t>en un archivo de texto plano con las coordenadas X</w:t>
      </w:r>
      <w:r w:rsidR="00162D9B">
        <w:t xml:space="preserve">, </w:t>
      </w:r>
      <w:r>
        <w:t>Y</w:t>
      </w:r>
      <w:r w:rsidR="00162D9B">
        <w:t xml:space="preserve">, </w:t>
      </w:r>
      <w:r>
        <w:t xml:space="preserve">Z de </w:t>
      </w:r>
      <w:del w:id="706" w:author="Rodrigo Alvarez" w:date="2015-10-20T20:23:00Z">
        <w:r w:rsidDel="000B3063">
          <w:delText xml:space="preserve">cada </w:delText>
        </w:r>
      </w:del>
      <w:ins w:id="707" w:author="Rodrigo Alvarez" w:date="2015-10-20T20:23:00Z">
        <w:r w:rsidR="000B3063">
          <w:t xml:space="preserve">los </w:t>
        </w:r>
      </w:ins>
      <w:r>
        <w:t>punto</w:t>
      </w:r>
      <w:ins w:id="708" w:author="Rodrigo Alvarez" w:date="2015-10-20T20:24:00Z">
        <w:r w:rsidR="000B3063">
          <w:t>s</w:t>
        </w:r>
      </w:ins>
      <w:r>
        <w:t>.</w:t>
      </w:r>
    </w:p>
    <w:p w14:paraId="1B5C21B9" w14:textId="5267C7C9" w:rsidR="009763A9" w:rsidRDefault="009763A9" w:rsidP="009763A9">
      <w:r>
        <w:t xml:space="preserve">Esta información </w:t>
      </w:r>
      <w:ins w:id="709" w:author="Rodrigo Alvarez" w:date="2015-10-20T20:24:00Z">
        <w:r w:rsidR="000B3063">
          <w:t xml:space="preserve">sirve como </w:t>
        </w:r>
      </w:ins>
      <w:del w:id="710" w:author="Rodrigo Alvarez" w:date="2015-10-20T20:24:00Z">
        <w:r w:rsidDel="000B3063">
          <w:delText xml:space="preserve">es luego tomada como </w:delText>
        </w:r>
      </w:del>
      <w:r>
        <w:t xml:space="preserve">entrada </w:t>
      </w:r>
      <w:del w:id="711" w:author="Rodrigo Alvarez" w:date="2015-10-20T20:24:00Z">
        <w:r w:rsidDel="000B3063">
          <w:delText xml:space="preserve">por </w:delText>
        </w:r>
      </w:del>
      <w:ins w:id="712" w:author="Rodrigo Alvarez" w:date="2015-10-20T20:24:00Z">
        <w:r w:rsidR="000B3063">
          <w:t xml:space="preserve">para </w:t>
        </w:r>
      </w:ins>
      <w:r>
        <w:t>el Calibrador</w:t>
      </w:r>
      <w:ins w:id="713" w:author="Rodrigo Alvarez" w:date="2015-10-20T20:24:00Z">
        <w:r w:rsidR="000B3063">
          <w:t xml:space="preserve">, que se explicará en </w:t>
        </w:r>
      </w:ins>
      <w:ins w:id="714" w:author="Rodrigo Alvarez" w:date="2015-10-20T20:25:00Z">
        <w:r w:rsidR="000B3063">
          <w:t>la siguiente sección</w:t>
        </w:r>
      </w:ins>
      <w:del w:id="715" w:author="Rodrigo Alvarez" w:date="2015-10-20T20:24:00Z">
        <w:r w:rsidDel="000B3063">
          <w:delText xml:space="preserve"> y utilizada para calibrar las cámaras entre sí</w:delText>
        </w:r>
      </w:del>
      <w:r>
        <w:t>.</w:t>
      </w:r>
    </w:p>
    <w:p w14:paraId="38868273" w14:textId="77777777" w:rsidR="009763A9" w:rsidRDefault="009763A9" w:rsidP="009763A9"/>
    <w:p w14:paraId="1B473582" w14:textId="77777777" w:rsidR="009763A9" w:rsidRDefault="009763A9" w:rsidP="009763A9">
      <w:pPr>
        <w:pStyle w:val="Ttulo3"/>
      </w:pPr>
      <w:bookmarkStart w:id="716" w:name="_Toc429920296"/>
      <w:bookmarkStart w:id="717" w:name="_Toc429920769"/>
      <w:bookmarkStart w:id="718" w:name="_Toc429923632"/>
      <w:bookmarkStart w:id="719" w:name="_Toc429929236"/>
      <w:bookmarkStart w:id="720" w:name="_Toc430199782"/>
      <w:bookmarkStart w:id="721" w:name="_Toc432846484"/>
      <w:bookmarkStart w:id="722" w:name="_Toc432859553"/>
      <w:bookmarkStart w:id="723" w:name="_Toc432866773"/>
      <w:bookmarkStart w:id="724" w:name="_Toc432869137"/>
      <w:bookmarkStart w:id="725" w:name="_Toc432875562"/>
      <w:bookmarkStart w:id="726" w:name="_Toc432876491"/>
      <w:bookmarkStart w:id="727" w:name="_Toc433481805"/>
      <w:bookmarkStart w:id="728" w:name="_Toc434069898"/>
      <w:bookmarkStart w:id="729" w:name="_Toc445320379"/>
      <w:r>
        <w:t>C</w:t>
      </w:r>
      <w:bookmarkEnd w:id="716"/>
      <w:bookmarkEnd w:id="717"/>
      <w:bookmarkEnd w:id="718"/>
      <w:r>
        <w:t>alibrador</w:t>
      </w:r>
      <w:bookmarkEnd w:id="719"/>
      <w:bookmarkEnd w:id="720"/>
      <w:bookmarkEnd w:id="721"/>
      <w:bookmarkEnd w:id="722"/>
      <w:bookmarkEnd w:id="723"/>
      <w:bookmarkEnd w:id="724"/>
      <w:bookmarkEnd w:id="725"/>
      <w:bookmarkEnd w:id="726"/>
      <w:bookmarkEnd w:id="727"/>
      <w:bookmarkEnd w:id="728"/>
      <w:bookmarkEnd w:id="729"/>
    </w:p>
    <w:p w14:paraId="15DC6F2E" w14:textId="4A53F112" w:rsidR="009763A9" w:rsidRDefault="009763A9" w:rsidP="009763A9">
      <w:r>
        <w:t>El Calib</w:t>
      </w:r>
      <w:r w:rsidR="00162D9B">
        <w:t>rador es un programa basado en O</w:t>
      </w:r>
      <w:r>
        <w:t>penGL y openFramework</w:t>
      </w:r>
      <w:r w:rsidR="00B04DD7">
        <w:t>s</w:t>
      </w:r>
      <w:ins w:id="730" w:author="Rodrigo Alvarez" w:date="2015-10-20T20:25:00Z">
        <w:r w:rsidR="000B3063">
          <w:t>,</w:t>
        </w:r>
      </w:ins>
      <w:r>
        <w:t xml:space="preserve"> </w:t>
      </w:r>
      <w:del w:id="731" w:author="Rodrigo Alvarez" w:date="2015-10-20T20:25:00Z">
        <w:r w:rsidDel="000B3063">
          <w:delText>(</w:delText>
        </w:r>
      </w:del>
      <w:r>
        <w:t>con el addon ofxXmlSettings y las librerías de VCG</w:t>
      </w:r>
      <w:ins w:id="732" w:author="Rodrigo Alvarez" w:date="2015-10-20T20:25:00Z">
        <w:r w:rsidR="000B3063">
          <w:t>,</w:t>
        </w:r>
      </w:ins>
      <w:del w:id="733" w:author="Rodrigo Alvarez" w:date="2015-10-20T20:25:00Z">
        <w:r w:rsidDel="000B3063">
          <w:delText>)</w:delText>
        </w:r>
      </w:del>
      <w:r>
        <w:t xml:space="preserve"> cuyo objetivo es proporcionar una interfaz para la generación de archivos de configuración </w:t>
      </w:r>
      <w:r w:rsidRPr="000B3063">
        <w:rPr>
          <w:i/>
          <w:rPrChange w:id="734" w:author="Rodrigo Alvarez" w:date="2015-10-20T20:26:00Z">
            <w:rPr/>
          </w:rPrChange>
        </w:rPr>
        <w:t>XML</w:t>
      </w:r>
      <w:ins w:id="735" w:author="Rodrigo Alvarez" w:date="2015-10-20T20:26:00Z">
        <w:r w:rsidR="000B3063">
          <w:t>,</w:t>
        </w:r>
      </w:ins>
      <w:r>
        <w:t xml:space="preserve"> que contienen entre otras cosas las matrices de transformación, que serán la entrada para los programas </w:t>
      </w:r>
      <w:r w:rsidR="00162D9B">
        <w:t>C</w:t>
      </w:r>
      <w:r>
        <w:t xml:space="preserve">lientes y </w:t>
      </w:r>
      <w:r w:rsidR="00162D9B">
        <w:t>R</w:t>
      </w:r>
      <w:r>
        <w:t>eproductor.</w:t>
      </w:r>
    </w:p>
    <w:p w14:paraId="15BF3FF8" w14:textId="0CB758F3" w:rsidR="009763A9" w:rsidRDefault="009763A9" w:rsidP="009763A9">
      <w:r>
        <w:t>A continuación</w:t>
      </w:r>
      <w:r w:rsidR="00B04DD7">
        <w:t>,</w:t>
      </w:r>
      <w:r>
        <w:t xml:space="preserve"> se explicarán algunos fundamentos teóricos en los que se basó el desarrollo de este programa.</w:t>
      </w:r>
    </w:p>
    <w:p w14:paraId="6505D8B2" w14:textId="77777777" w:rsidR="009763A9" w:rsidRDefault="009763A9" w:rsidP="009763A9">
      <w:r>
        <w:t>La calibración de las cámaras se utiliza para determinar el conjunto de parámetros que describen el mapeo entre la realidad de tres dimensiones y la imagen de la cámara de dos dimensiones. Estos parámetros se pueden subdividir en dos grupos:</w:t>
      </w:r>
    </w:p>
    <w:p w14:paraId="2C570912" w14:textId="6426094B" w:rsidR="009763A9" w:rsidRDefault="009763A9" w:rsidP="009763A9">
      <w:pPr>
        <w:pStyle w:val="Prrafodelista"/>
        <w:numPr>
          <w:ilvl w:val="0"/>
          <w:numId w:val="10"/>
        </w:numPr>
      </w:pPr>
      <w:r>
        <w:t xml:space="preserve">Los </w:t>
      </w:r>
      <w:r w:rsidRPr="58BC8BF9">
        <w:rPr>
          <w:b/>
          <w:bCs/>
          <w:rPrChange w:id="736" w:author="Rodrigo Alvarez" w:date="2015-10-20T20:31:00Z">
            <w:rPr/>
          </w:rPrChange>
        </w:rPr>
        <w:t>parámetros intrínsecos</w:t>
      </w:r>
      <w:r>
        <w:t xml:space="preserve"> </w:t>
      </w:r>
      <w:del w:id="737" w:author="Rodrigo Alvarez" w:date="2015-10-20T20:31:00Z">
        <w:r w:rsidDel="000B3063">
          <w:delText>de la cámara d</w:delText>
        </w:r>
      </w:del>
      <w:ins w:id="738" w:author="Rodrigo Alvarez" w:date="2015-10-20T20:31:00Z">
        <w:r w:rsidR="000B3063">
          <w:t>d</w:t>
        </w:r>
      </w:ins>
      <w:r>
        <w:t>escriben la geometría interna de la cámara, incluidos los coeficientes de distorsión radial y tangencial.</w:t>
      </w:r>
    </w:p>
    <w:p w14:paraId="2203BA4D" w14:textId="4B273B0E" w:rsidR="009763A9" w:rsidRDefault="009763A9" w:rsidP="009763A9">
      <w:pPr>
        <w:pStyle w:val="Prrafodelista"/>
        <w:numPr>
          <w:ilvl w:val="0"/>
          <w:numId w:val="10"/>
        </w:numPr>
      </w:pPr>
      <w:r>
        <w:t xml:space="preserve">Los </w:t>
      </w:r>
      <w:r w:rsidRPr="58BC8BF9">
        <w:rPr>
          <w:b/>
          <w:bCs/>
          <w:rPrChange w:id="739" w:author="Rodrigo Alvarez" w:date="2015-10-20T20:31:00Z">
            <w:rPr/>
          </w:rPrChange>
        </w:rPr>
        <w:t>parámetros extrínsecos</w:t>
      </w:r>
      <w:r>
        <w:t xml:space="preserve"> </w:t>
      </w:r>
      <w:del w:id="740" w:author="Rodrigo Alvarez" w:date="2015-10-20T20:31:00Z">
        <w:r w:rsidDel="000B3063">
          <w:delText xml:space="preserve">de la cámara </w:delText>
        </w:r>
      </w:del>
      <w:r>
        <w:t>describen la relación entre el sistema de coordenadas tridimensional de la cámara y un sistema de coordenadas dado</w:t>
      </w:r>
      <w:ins w:id="741" w:author="Rodrigo Alvarez" w:date="2015-10-20T20:31:00Z">
        <w:r w:rsidR="000B3063">
          <w:t xml:space="preserve">, </w:t>
        </w:r>
      </w:ins>
      <w:del w:id="742" w:author="Rodrigo Alvarez" w:date="2015-10-20T20:31:00Z">
        <w:r w:rsidDel="000B3063">
          <w:delText xml:space="preserve"> (</w:delText>
        </w:r>
      </w:del>
      <w:r>
        <w:t>definido por la posición y orientación</w:t>
      </w:r>
      <w:del w:id="743" w:author="Rodrigo Alvarez" w:date="2015-10-20T20:31:00Z">
        <w:r w:rsidDel="000B3063">
          <w:delText>)</w:delText>
        </w:r>
      </w:del>
      <w:r>
        <w:t>.</w:t>
      </w:r>
    </w:p>
    <w:p w14:paraId="040EEFBF" w14:textId="2A76348A" w:rsidR="009763A9" w:rsidRDefault="009763A9" w:rsidP="009763A9">
      <w:r>
        <w:t xml:space="preserve">Los parámetros intrínsecos definen la geometría interna de la cámara. Este conjunto de parámetros </w:t>
      </w:r>
      <w:r w:rsidR="00B04DD7">
        <w:t>incluye</w:t>
      </w:r>
      <w:r>
        <w:t xml:space="preserve"> las longitudes focales, el punto principal (el centro de la imagen) y los coeficientes de distorsión. Los mismos son independiente de la posición y orientación de la cámara en relación al sistema de coordenadas. La calibración intrínseca se utiliza para reducir o eliminar la distorsión de la lente. La calibración extrínseca depende de los resultados y exactitud de la calibración intrínseca</w:t>
      </w:r>
      <w:ins w:id="744" w:author="Rodrigo Alvarez" w:date="2015-10-20T20:33:00Z">
        <w:r w:rsidR="00102367">
          <w:t>,</w:t>
        </w:r>
      </w:ins>
      <w:r>
        <w:t xml:space="preserve"> para la estimación de la matriz de transformación de coordenadas</w:t>
      </w:r>
      <w:sdt>
        <w:sdtPr>
          <w:id w:val="-1723437882"/>
          <w:citation/>
        </w:sdtPr>
        <w:sdtContent>
          <w:r w:rsidR="0044505B">
            <w:fldChar w:fldCharType="begin"/>
          </w:r>
          <w:r w:rsidR="0044505B" w:rsidRPr="004262E9">
            <w:instrText xml:space="preserve"> CITATION par10 \l 1033 </w:instrText>
          </w:r>
          <w:r w:rsidR="0044505B">
            <w:fldChar w:fldCharType="separate"/>
          </w:r>
          <w:r w:rsidR="00556A68">
            <w:rPr>
              <w:noProof/>
            </w:rPr>
            <w:t xml:space="preserve"> </w:t>
          </w:r>
          <w:r w:rsidR="00556A68" w:rsidRPr="00556A68">
            <w:rPr>
              <w:noProof/>
            </w:rPr>
            <w:t>[55]</w:t>
          </w:r>
          <w:r w:rsidR="0044505B">
            <w:fldChar w:fldCharType="end"/>
          </w:r>
        </w:sdtContent>
      </w:sdt>
      <w:r>
        <w:t>.</w:t>
      </w:r>
    </w:p>
    <w:p w14:paraId="4C1028B6" w14:textId="12057036" w:rsidR="009763A9" w:rsidRDefault="009763A9" w:rsidP="009763A9">
      <w:r>
        <w:t>Los parámetros extrínsecos definen la relación que existe entre el sistema tridimensional de coordenadas de la cámara y un sistema determinado de coordenadas del mundo, representada mediante una matriz de transformación. Ésta se compone de dos submatrices, la matriz de rotación y la matriz de traslación</w:t>
      </w:r>
      <w:sdt>
        <w:sdtPr>
          <w:id w:val="1889607023"/>
          <w:citation/>
        </w:sdtPr>
        <w:sdtContent>
          <w:r w:rsidR="0044505B">
            <w:fldChar w:fldCharType="begin"/>
          </w:r>
          <w:r w:rsidR="0044505B" w:rsidRPr="005A4C74">
            <w:instrText xml:space="preserve"> CITATION par101 \l 1033 </w:instrText>
          </w:r>
          <w:r w:rsidR="0044505B">
            <w:fldChar w:fldCharType="separate"/>
          </w:r>
          <w:r w:rsidR="00556A68">
            <w:rPr>
              <w:noProof/>
            </w:rPr>
            <w:t xml:space="preserve"> </w:t>
          </w:r>
          <w:r w:rsidR="00556A68" w:rsidRPr="00556A68">
            <w:rPr>
              <w:noProof/>
            </w:rPr>
            <w:t>[56]</w:t>
          </w:r>
          <w:r w:rsidR="0044505B">
            <w:fldChar w:fldCharType="end"/>
          </w:r>
        </w:sdtContent>
      </w:sdt>
      <w:r>
        <w:t>.</w:t>
      </w:r>
    </w:p>
    <w:p w14:paraId="22F69C0B" w14:textId="77777777" w:rsidR="009763A9" w:rsidRDefault="009763A9" w:rsidP="009763A9">
      <w:r>
        <w:t>Puesto que la calibración extrínseca depende de la calibración intrínseca, ésta última debe hacerse previa a la primera. Después de realizada la calibración extrínseca, la posición de las cámaras, con respecto al sistema de coordenadas que se utilizó como referencia, no puede cambiar.</w:t>
      </w:r>
    </w:p>
    <w:p w14:paraId="69CD283D" w14:textId="77777777" w:rsidR="009763A9" w:rsidRDefault="009763A9" w:rsidP="009763A9"/>
    <w:p w14:paraId="7E8D889E" w14:textId="77777777" w:rsidR="009763A9" w:rsidRDefault="009763A9" w:rsidP="009763A9">
      <w:pPr>
        <w:pStyle w:val="Ttulo4"/>
      </w:pPr>
      <w:bookmarkStart w:id="745" w:name="_Toc429920297"/>
      <w:bookmarkStart w:id="746" w:name="_Toc429920770"/>
      <w:bookmarkStart w:id="747" w:name="_Toc429929237"/>
      <w:bookmarkStart w:id="748" w:name="_Ref432614657"/>
      <w:r>
        <w:lastRenderedPageBreak/>
        <w:t>Calibración Intrínseca</w:t>
      </w:r>
      <w:bookmarkEnd w:id="745"/>
      <w:bookmarkEnd w:id="746"/>
      <w:bookmarkEnd w:id="747"/>
      <w:bookmarkEnd w:id="748"/>
    </w:p>
    <w:tbl>
      <w:tblPr>
        <w:tblStyle w:val="Tablanormal21"/>
        <w:tblW w:w="0" w:type="auto"/>
        <w:tblLook w:val="04A0" w:firstRow="1" w:lastRow="0" w:firstColumn="1" w:lastColumn="0" w:noHBand="0" w:noVBand="1"/>
      </w:tblPr>
      <w:tblGrid>
        <w:gridCol w:w="4252"/>
        <w:gridCol w:w="4252"/>
      </w:tblGrid>
      <w:tr w:rsidR="002D7C0A" w14:paraId="4F53B518" w14:textId="77777777" w:rsidTr="002D7C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2" w:type="dxa"/>
            <w:tcBorders>
              <w:bottom w:val="nil"/>
            </w:tcBorders>
          </w:tcPr>
          <w:p w14:paraId="2EA3904A" w14:textId="77777777" w:rsidR="002D7C0A" w:rsidRDefault="002D7C0A" w:rsidP="002D7C0A">
            <w:pPr>
              <w:keepNext/>
              <w:spacing w:before="120" w:line="360" w:lineRule="auto"/>
              <w:jc w:val="center"/>
            </w:pPr>
            <w:r>
              <w:rPr>
                <w:noProof/>
                <w:lang w:val="es-ES" w:eastAsia="es-ES"/>
              </w:rPr>
              <w:drawing>
                <wp:inline distT="0" distB="0" distL="0" distR="0" wp14:anchorId="4BE41E95" wp14:editId="097616AB">
                  <wp:extent cx="2545242" cy="1908000"/>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1240.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45242" cy="1908000"/>
                          </a:xfrm>
                          <a:prstGeom prst="rect">
                            <a:avLst/>
                          </a:prstGeom>
                        </pic:spPr>
                      </pic:pic>
                    </a:graphicData>
                  </a:graphic>
                </wp:inline>
              </w:drawing>
            </w:r>
          </w:p>
        </w:tc>
        <w:tc>
          <w:tcPr>
            <w:tcW w:w="4252" w:type="dxa"/>
            <w:tcBorders>
              <w:bottom w:val="nil"/>
            </w:tcBorders>
          </w:tcPr>
          <w:p w14:paraId="53E33ACD" w14:textId="77777777" w:rsidR="002D7C0A" w:rsidRDefault="002D7C0A" w:rsidP="002D7C0A">
            <w:pPr>
              <w:keepNext/>
              <w:spacing w:before="120" w:line="360" w:lineRule="auto"/>
              <w:jc w:val="center"/>
              <w:cnfStyle w:val="100000000000" w:firstRow="1"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2505E1D" wp14:editId="303736A8">
                  <wp:extent cx="2545200" cy="1908000"/>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_1240_und.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45200" cy="1908000"/>
                          </a:xfrm>
                          <a:prstGeom prst="rect">
                            <a:avLst/>
                          </a:prstGeom>
                        </pic:spPr>
                      </pic:pic>
                    </a:graphicData>
                  </a:graphic>
                </wp:inline>
              </w:drawing>
            </w:r>
          </w:p>
        </w:tc>
      </w:tr>
      <w:tr w:rsidR="002D7C0A" w14:paraId="041C4733" w14:textId="77777777" w:rsidTr="002D7C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tcBorders>
          </w:tcPr>
          <w:p w14:paraId="595745C4" w14:textId="5AAE627C" w:rsidR="002D7C0A" w:rsidRPr="006F1273" w:rsidDel="00F51EC7" w:rsidRDefault="002D7C0A" w:rsidP="002D7C0A">
            <w:pPr>
              <w:keepNext/>
              <w:spacing w:before="120" w:line="360" w:lineRule="auto"/>
              <w:jc w:val="center"/>
              <w:rPr>
                <w:noProof/>
              </w:rPr>
            </w:pPr>
            <w:r w:rsidRPr="006F1273">
              <w:rPr>
                <w:b w:val="0"/>
                <w:bCs w:val="0"/>
                <w:color w:val="5B9BD5" w:themeColor="accent1"/>
                <w:sz w:val="18"/>
                <w:szCs w:val="18"/>
              </w:rPr>
              <w:t xml:space="preserve">Imagen </w:t>
            </w:r>
            <w:r w:rsidR="00692428">
              <w:rPr>
                <w:color w:val="5B9BD5" w:themeColor="accent1"/>
                <w:sz w:val="18"/>
                <w:szCs w:val="18"/>
              </w:rPr>
              <w:fldChar w:fldCharType="begin"/>
            </w:r>
            <w:r w:rsidR="00692428">
              <w:rPr>
                <w:b w:val="0"/>
                <w:bCs w:val="0"/>
                <w:color w:val="5B9BD5" w:themeColor="accent1"/>
                <w:sz w:val="18"/>
                <w:szCs w:val="18"/>
              </w:rPr>
              <w:instrText xml:space="preserve"> STYLEREF 1 \s </w:instrText>
            </w:r>
            <w:r w:rsidR="00692428">
              <w:rPr>
                <w:color w:val="5B9BD5" w:themeColor="accent1"/>
                <w:sz w:val="18"/>
                <w:szCs w:val="18"/>
              </w:rPr>
              <w:fldChar w:fldCharType="separate"/>
            </w:r>
            <w:r w:rsidR="00CA3206">
              <w:rPr>
                <w:b w:val="0"/>
                <w:bCs w:val="0"/>
                <w:noProof/>
                <w:color w:val="5B9BD5" w:themeColor="accent1"/>
                <w:sz w:val="18"/>
                <w:szCs w:val="18"/>
              </w:rPr>
              <w:t>4</w:t>
            </w:r>
            <w:r w:rsidR="00692428">
              <w:rPr>
                <w:color w:val="5B9BD5" w:themeColor="accent1"/>
                <w:sz w:val="18"/>
                <w:szCs w:val="18"/>
              </w:rPr>
              <w:fldChar w:fldCharType="end"/>
            </w:r>
            <w:r w:rsidR="00692428">
              <w:rPr>
                <w:b w:val="0"/>
                <w:bCs w:val="0"/>
                <w:color w:val="5B9BD5" w:themeColor="accent1"/>
                <w:sz w:val="18"/>
                <w:szCs w:val="18"/>
              </w:rPr>
              <w:noBreakHyphen/>
            </w:r>
            <w:r w:rsidR="00692428">
              <w:rPr>
                <w:color w:val="5B9BD5" w:themeColor="accent1"/>
                <w:sz w:val="18"/>
                <w:szCs w:val="18"/>
              </w:rPr>
              <w:fldChar w:fldCharType="begin"/>
            </w:r>
            <w:r w:rsidR="00692428">
              <w:rPr>
                <w:b w:val="0"/>
                <w:bCs w:val="0"/>
                <w:color w:val="5B9BD5" w:themeColor="accent1"/>
                <w:sz w:val="18"/>
                <w:szCs w:val="18"/>
              </w:rPr>
              <w:instrText xml:space="preserve"> SEQ Imagen \* ARABIC \s 1 </w:instrText>
            </w:r>
            <w:r w:rsidR="00692428">
              <w:rPr>
                <w:color w:val="5B9BD5" w:themeColor="accent1"/>
                <w:sz w:val="18"/>
                <w:szCs w:val="18"/>
              </w:rPr>
              <w:fldChar w:fldCharType="separate"/>
            </w:r>
            <w:r w:rsidR="00CA3206">
              <w:rPr>
                <w:b w:val="0"/>
                <w:bCs w:val="0"/>
                <w:noProof/>
                <w:color w:val="5B9BD5" w:themeColor="accent1"/>
                <w:sz w:val="18"/>
                <w:szCs w:val="18"/>
              </w:rPr>
              <w:t>2</w:t>
            </w:r>
            <w:r w:rsidR="00692428">
              <w:rPr>
                <w:color w:val="5B9BD5" w:themeColor="accent1"/>
                <w:sz w:val="18"/>
                <w:szCs w:val="18"/>
              </w:rPr>
              <w:fldChar w:fldCharType="end"/>
            </w:r>
            <w:r>
              <w:t xml:space="preserve"> </w:t>
            </w:r>
            <w:r>
              <w:rPr>
                <w:b w:val="0"/>
                <w:bCs w:val="0"/>
                <w:i/>
                <w:color w:val="808080" w:themeColor="background1" w:themeShade="80"/>
                <w:sz w:val="20"/>
                <w:szCs w:val="18"/>
              </w:rPr>
              <w:t>Imagen del antes y del después de una foto tomada por una</w:t>
            </w:r>
            <w:r w:rsidRPr="006F1273">
              <w:rPr>
                <w:b w:val="0"/>
                <w:bCs w:val="0"/>
                <w:i/>
                <w:color w:val="808080" w:themeColor="background1" w:themeShade="80"/>
                <w:sz w:val="20"/>
                <w:szCs w:val="18"/>
              </w:rPr>
              <w:t xml:space="preserve"> cámara RGB cualquiera </w:t>
            </w:r>
            <w:r>
              <w:rPr>
                <w:b w:val="0"/>
                <w:bCs w:val="0"/>
                <w:i/>
                <w:color w:val="808080" w:themeColor="background1" w:themeShade="80"/>
                <w:sz w:val="20"/>
                <w:szCs w:val="18"/>
              </w:rPr>
              <w:t xml:space="preserve">que pasó por el proceso de </w:t>
            </w:r>
            <w:r w:rsidRPr="006F1273">
              <w:rPr>
                <w:b w:val="0"/>
                <w:bCs w:val="0"/>
                <w:i/>
                <w:color w:val="808080" w:themeColor="background1" w:themeShade="80"/>
                <w:sz w:val="20"/>
                <w:szCs w:val="18"/>
              </w:rPr>
              <w:t>Calibración intrínseca.</w:t>
            </w:r>
          </w:p>
        </w:tc>
      </w:tr>
    </w:tbl>
    <w:p w14:paraId="7CFC3B2B" w14:textId="77777777" w:rsidR="009763A9" w:rsidRDefault="009763A9" w:rsidP="009763A9"/>
    <w:p w14:paraId="7376D26F" w14:textId="7FD33B9B" w:rsidR="009763A9" w:rsidRDefault="009763A9" w:rsidP="009763A9">
      <w:r>
        <w:t>Luego de investigar las prestaciones de openFrameworks</w:t>
      </w:r>
      <w:ins w:id="749" w:author="Rodrigo Alvarez" w:date="2015-10-20T20:35:00Z">
        <w:r w:rsidR="00102367">
          <w:t>,</w:t>
        </w:r>
      </w:ins>
      <w:r>
        <w:t xml:space="preserve"> se encontró que </w:t>
      </w:r>
      <w:ins w:id="750" w:author="Rodrigo Alvarez" w:date="2015-10-20T20:37:00Z">
        <w:r w:rsidR="00102367">
          <w:t>O</w:t>
        </w:r>
      </w:ins>
      <w:del w:id="751" w:author="Rodrigo Alvarez" w:date="2015-10-20T20:35:00Z">
        <w:r w:rsidDel="00102367">
          <w:delText>O</w:delText>
        </w:r>
      </w:del>
      <w:r>
        <w:t xml:space="preserve">penCV, un </w:t>
      </w:r>
      <w:r w:rsidR="00B04DD7">
        <w:t>add</w:t>
      </w:r>
      <w:r>
        <w:t>on de openFrameworks, ya cuenta con instrumentos para la calibración de cámaras.</w:t>
      </w:r>
    </w:p>
    <w:p w14:paraId="3073E93B" w14:textId="77777777" w:rsidR="009763A9" w:rsidRDefault="009763A9" w:rsidP="009763A9">
      <w:r>
        <w:t>Ahora se pasará a resumir la teoría que hay detrás del proceso de calibración que OpenCV implementa para la calibración intrínseca.</w:t>
      </w:r>
    </w:p>
    <w:p w14:paraId="4AE103C7" w14:textId="52EFD427" w:rsidR="00622B9D" w:rsidRDefault="00622B9D" w:rsidP="00622B9D">
      <w:r>
        <w:t xml:space="preserve">En este </w:t>
      </w:r>
      <w:del w:id="752" w:author="Rodrigo Alvarez" w:date="2015-10-20T20:40:00Z">
        <w:r w:rsidDel="00102367">
          <w:delText xml:space="preserve">artículo </w:delText>
        </w:r>
      </w:del>
      <w:ins w:id="753" w:author="Rodrigo Alvarez" w:date="2015-10-20T20:40:00Z">
        <w:r>
          <w:t xml:space="preserve">texto </w:t>
        </w:r>
      </w:ins>
      <w:r>
        <w:t xml:space="preserve">no se explicará cómo es que se </w:t>
      </w:r>
      <w:r w:rsidR="00E83677">
        <w:t>derivan</w:t>
      </w:r>
      <w:r>
        <w:t xml:space="preserve"> las ecuaciones </w:t>
      </w:r>
      <w:r w:rsidR="00E83677">
        <w:t>siguientes</w:t>
      </w:r>
      <w:r>
        <w:t>, puesto que no es el objetivo del informe ahondar en la matemática que implica la lógica que sigue el algoritmo utilizado por OpenCV, para determinar la distorsión producto de estos parámetros intrínsecos de las cámaras</w:t>
      </w:r>
      <w:r w:rsidRPr="0012452F">
        <w:t xml:space="preserve"> </w:t>
      </w:r>
      <w:sdt>
        <w:sdtPr>
          <w:id w:val="-1730612312"/>
          <w:citation/>
        </w:sdtPr>
        <w:sdtContent>
          <w:r>
            <w:fldChar w:fldCharType="begin"/>
          </w:r>
          <w:r w:rsidRPr="00673C9F">
            <w:instrText xml:space="preserve"> CITATION Ope15 \l 1033 </w:instrText>
          </w:r>
          <w:r>
            <w:fldChar w:fldCharType="separate"/>
          </w:r>
          <w:r w:rsidR="00556A68" w:rsidRPr="00556A68">
            <w:rPr>
              <w:noProof/>
            </w:rPr>
            <w:t>[57]</w:t>
          </w:r>
          <w:r>
            <w:fldChar w:fldCharType="end"/>
          </w:r>
        </w:sdtContent>
      </w:sdt>
      <w:r>
        <w:t>.</w:t>
      </w:r>
    </w:p>
    <w:p w14:paraId="69C74E7A" w14:textId="77777777" w:rsidR="009763A9" w:rsidRDefault="009763A9" w:rsidP="009763A9">
      <w:r>
        <w:t>Para la distorsión de las imágenes, OpenCV tiene en cuenta los factores radial y tangencial. El primero se produce por la curvatura del lente y el segundo porque el lente de la cámara no se encuentra perfectamente paralelo al plano de la imagen.</w:t>
      </w:r>
    </w:p>
    <w:p w14:paraId="1E1A9A8E" w14:textId="655D95F9" w:rsidR="009763A9" w:rsidRDefault="009763A9" w:rsidP="009763A9">
      <w:r>
        <w:t xml:space="preserve">Para el factor radial, </w:t>
      </w:r>
      <w:r w:rsidR="00B04DD7">
        <w:t>O</w:t>
      </w:r>
      <w:r>
        <w:t>penCV se vale de las siguientes ecuaciones para hacer la corrección:</w:t>
      </w:r>
    </w:p>
    <w:p w14:paraId="278BD3BA" w14:textId="11E76470" w:rsidR="00411107" w:rsidRDefault="00CA3206" w:rsidP="009763A9">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corrected</m:t>
              </m:r>
            </m:sub>
          </m:sSub>
          <m:r>
            <w:rPr>
              <w:rFonts w:ascii="Cambria Math" w:hAnsi="Cambria Math"/>
            </w:rPr>
            <m:t>=x(1+</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oMath>
      </m:oMathPara>
    </w:p>
    <w:p w14:paraId="7DA7F334" w14:textId="09412A61" w:rsidR="009763A9" w:rsidRDefault="00CA3206" w:rsidP="00411107">
      <m:oMathPara>
        <m:oMath>
          <m:sSub>
            <m:sSubPr>
              <m:ctrlPr>
                <w:rPr>
                  <w:rFonts w:ascii="Cambria Math" w:hAnsi="Cambria Math"/>
                  <w:i/>
                </w:rPr>
              </m:ctrlPr>
            </m:sSubPr>
            <m:e>
              <m:r>
                <w:rPr>
                  <w:rFonts w:ascii="Cambria Math" w:hAnsi="Cambria Math"/>
                </w:rPr>
                <m:t>y</m:t>
              </m:r>
            </m:e>
            <m:sub>
              <m:r>
                <w:rPr>
                  <w:rFonts w:ascii="Cambria Math" w:hAnsi="Cambria Math"/>
                </w:rPr>
                <m:t>corrected</m:t>
              </m:r>
            </m:sub>
          </m:sSub>
          <m:r>
            <w:rPr>
              <w:rFonts w:ascii="Cambria Math" w:hAnsi="Cambria Math"/>
            </w:rPr>
            <m:t>=y(1+</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oMath>
      </m:oMathPara>
    </w:p>
    <w:p w14:paraId="2F2A05E2" w14:textId="77777777" w:rsidR="009763A9" w:rsidRDefault="009763A9" w:rsidP="009763A9">
      <w:r>
        <w:t>Por otro lado, la distorsión tangencial puede ser corregida a partir de este otro par de ecuaciones:</w:t>
      </w:r>
    </w:p>
    <w:p w14:paraId="739C0954" w14:textId="653C3F3D" w:rsidR="00411107" w:rsidRDefault="00CA3206" w:rsidP="00411107">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corrected</m:t>
              </m:r>
            </m:sub>
          </m:sSub>
          <m:r>
            <w:rPr>
              <w:rFonts w:ascii="Cambria Math" w:hAnsi="Cambria Math"/>
            </w:rPr>
            <m:t>=x+[2</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xy+</m:t>
          </m:r>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e>
          </m:d>
          <m:r>
            <w:rPr>
              <w:rFonts w:ascii="Cambria Math" w:hAnsi="Cambria Math"/>
            </w:rPr>
            <m:t>]</m:t>
          </m:r>
        </m:oMath>
      </m:oMathPara>
    </w:p>
    <w:p w14:paraId="7A306978" w14:textId="14908F0D" w:rsidR="009763A9" w:rsidRDefault="00CA3206" w:rsidP="00411107">
      <m:oMathPara>
        <m:oMath>
          <m:sSub>
            <m:sSubPr>
              <m:ctrlPr>
                <w:rPr>
                  <w:rFonts w:ascii="Cambria Math" w:hAnsi="Cambria Math"/>
                  <w:i/>
                </w:rPr>
              </m:ctrlPr>
            </m:sSubPr>
            <m:e>
              <m:r>
                <w:rPr>
                  <w:rFonts w:ascii="Cambria Math" w:hAnsi="Cambria Math"/>
                </w:rPr>
                <m:t>y</m:t>
              </m:r>
            </m:e>
            <m:sub>
              <m:r>
                <w:rPr>
                  <w:rFonts w:ascii="Cambria Math" w:hAnsi="Cambria Math"/>
                </w:rPr>
                <m:t>corrected</m:t>
              </m:r>
            </m:sub>
          </m:sSub>
          <m:r>
            <w:rPr>
              <w:rFonts w:ascii="Cambria Math" w:hAnsi="Cambria Math"/>
            </w:rPr>
            <m:t>=y+[</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y</m:t>
                  </m:r>
                </m:e>
                <m:sup>
                  <m:r>
                    <w:rPr>
                      <w:rFonts w:ascii="Cambria Math" w:hAnsi="Cambria Math"/>
                    </w:rPr>
                    <m:t>2</m:t>
                  </m:r>
                </m:sup>
              </m:sSup>
            </m:e>
          </m:d>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xy]</m:t>
          </m:r>
        </m:oMath>
      </m:oMathPara>
    </w:p>
    <w:p w14:paraId="2E4B0D8A" w14:textId="77777777" w:rsidR="009763A9" w:rsidRDefault="009763A9" w:rsidP="009763A9">
      <w:r>
        <w:t>Se tienen entonces dos pares de ecuaciones, de las que surgen cinco coeficientes de distorsión:</w:t>
      </w:r>
    </w:p>
    <w:p w14:paraId="1053452C" w14:textId="471A71BA" w:rsidR="009763A9" w:rsidRDefault="00CA3206" w:rsidP="0012452F">
      <m:oMathPara>
        <m:oMath>
          <m:sSub>
            <m:sSubPr>
              <m:ctrlPr>
                <w:rPr>
                  <w:rFonts w:ascii="Cambria Math" w:hAnsi="Cambria Math"/>
                  <w:i/>
                </w:rPr>
              </m:ctrlPr>
            </m:sSubPr>
            <m:e>
              <m:r>
                <w:rPr>
                  <w:rFonts w:ascii="Cambria Math" w:hAnsi="Cambria Math"/>
                </w:rPr>
                <m:t>Distortion</m:t>
              </m:r>
            </m:e>
            <m:sub>
              <m:r>
                <w:rPr>
                  <w:rFonts w:ascii="Cambria Math" w:hAnsi="Cambria Math"/>
                </w:rPr>
                <m:t>coefficients</m:t>
              </m:r>
            </m:sub>
          </m:sSub>
          <m:r>
            <w:rPr>
              <w:rFonts w:ascii="Cambria Math" w:hAnsi="Cambria Math"/>
            </w:rPr>
            <m:t>=(</m:t>
          </m:r>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k</m:t>
                    </m:r>
                  </m:e>
                  <m:sub>
                    <m:r>
                      <w:rPr>
                        <w:rFonts w:ascii="Cambria Math" w:hAnsi="Cambria Math"/>
                      </w:rPr>
                      <m:t>1</m:t>
                    </m:r>
                  </m:sub>
                </m:sSub>
              </m:e>
              <m:e>
                <m:sSub>
                  <m:sSubPr>
                    <m:ctrlPr>
                      <w:rPr>
                        <w:rFonts w:ascii="Cambria Math" w:hAnsi="Cambria Math"/>
                        <w:i/>
                      </w:rPr>
                    </m:ctrlPr>
                  </m:sSubPr>
                  <m:e>
                    <m:r>
                      <w:rPr>
                        <w:rFonts w:ascii="Cambria Math" w:hAnsi="Cambria Math"/>
                      </w:rPr>
                      <m:t>k</m:t>
                    </m:r>
                  </m:e>
                  <m:sub>
                    <m:r>
                      <w:rPr>
                        <w:rFonts w:ascii="Cambria Math" w:hAnsi="Cambria Math"/>
                      </w:rPr>
                      <m:t>2</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1</m:t>
                          </m:r>
                        </m:sub>
                      </m:sSub>
                    </m:e>
                    <m:e>
                      <m:sSub>
                        <m:sSubPr>
                          <m:ctrlPr>
                            <w:rPr>
                              <w:rFonts w:ascii="Cambria Math" w:hAnsi="Cambria Math"/>
                              <w:i/>
                            </w:rPr>
                          </m:ctrlPr>
                        </m:sSubPr>
                        <m:e>
                          <m:r>
                            <w:rPr>
                              <w:rFonts w:ascii="Cambria Math" w:hAnsi="Cambria Math"/>
                            </w:rPr>
                            <m:t>p</m:t>
                          </m:r>
                        </m:e>
                        <m:sub>
                          <m:r>
                            <w:rPr>
                              <w:rFonts w:ascii="Cambria Math" w:hAnsi="Cambria Math"/>
                            </w:rPr>
                            <m:t>2</m:t>
                          </m:r>
                        </m:sub>
                      </m:sSub>
                    </m:e>
                    <m:e>
                      <m:sSub>
                        <m:sSubPr>
                          <m:ctrlPr>
                            <w:rPr>
                              <w:rFonts w:ascii="Cambria Math" w:hAnsi="Cambria Math"/>
                              <w:i/>
                            </w:rPr>
                          </m:ctrlPr>
                        </m:sSubPr>
                        <m:e>
                          <m:r>
                            <w:rPr>
                              <w:rFonts w:ascii="Cambria Math" w:hAnsi="Cambria Math"/>
                            </w:rPr>
                            <m:t>k</m:t>
                          </m:r>
                        </m:e>
                        <m:sub>
                          <m:r>
                            <w:rPr>
                              <w:rFonts w:ascii="Cambria Math" w:hAnsi="Cambria Math"/>
                            </w:rPr>
                            <m:t>3</m:t>
                          </m:r>
                        </m:sub>
                      </m:sSub>
                    </m:e>
                  </m:mr>
                </m:m>
              </m:e>
            </m:mr>
          </m:m>
          <m:r>
            <w:rPr>
              <w:rFonts w:ascii="Cambria Math" w:hAnsi="Cambria Math"/>
            </w:rPr>
            <m:t>)</m:t>
          </m:r>
        </m:oMath>
      </m:oMathPara>
    </w:p>
    <w:p w14:paraId="65915AE2" w14:textId="77777777" w:rsidR="009763A9" w:rsidRDefault="009763A9" w:rsidP="009763A9">
      <w:r>
        <w:t>A su vez, para la conversión de unidades se utiliza una matriz, denominada matriz de cámara, que está compuesta por cuatro parámetros a determinar (f</w:t>
      </w:r>
      <w:r w:rsidRPr="0012452F">
        <w:rPr>
          <w:vertAlign w:val="subscript"/>
        </w:rPr>
        <w:t>x</w:t>
      </w:r>
      <w:r>
        <w:t>, f</w:t>
      </w:r>
      <w:r w:rsidRPr="0012452F">
        <w:rPr>
          <w:vertAlign w:val="subscript"/>
        </w:rPr>
        <w:t>y</w:t>
      </w:r>
      <w:r>
        <w:t>, c</w:t>
      </w:r>
      <w:r w:rsidRPr="0012452F">
        <w:rPr>
          <w:vertAlign w:val="subscript"/>
        </w:rPr>
        <w:t>x</w:t>
      </w:r>
      <w:r>
        <w:t>, c</w:t>
      </w:r>
      <w:r w:rsidRPr="0012452F">
        <w:rPr>
          <w:vertAlign w:val="subscript"/>
        </w:rPr>
        <w:t>y</w:t>
      </w:r>
      <w:r>
        <w:t>) que dependen de la resolución de la imagen.</w:t>
      </w:r>
    </w:p>
    <w:p w14:paraId="14588F42" w14:textId="58CE5C4E" w:rsidR="009763A9" w:rsidRDefault="00CA3206" w:rsidP="0012452F">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w</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y</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r>
                  <m:e>
                    <m:r>
                      <w:rPr>
                        <w:rFonts w:ascii="Cambria Math" w:hAnsi="Cambria Math"/>
                      </w:rPr>
                      <m:t>Z</m:t>
                    </m:r>
                  </m:e>
                </m:mr>
              </m:m>
            </m:e>
          </m:d>
        </m:oMath>
      </m:oMathPara>
    </w:p>
    <w:p w14:paraId="247C93D2" w14:textId="77777777" w:rsidR="009763A9" w:rsidRDefault="009763A9" w:rsidP="009763A9">
      <w:r>
        <w:t>En este caso se explica la presencia de w debido al uso de coordenadas homogéneas. Los parámetros f</w:t>
      </w:r>
      <w:r w:rsidRPr="00CB49C2">
        <w:rPr>
          <w:vertAlign w:val="subscript"/>
        </w:rPr>
        <w:t>x</w:t>
      </w:r>
      <w:r>
        <w:t xml:space="preserve"> y f</w:t>
      </w:r>
      <w:r w:rsidRPr="00CB49C2">
        <w:rPr>
          <w:vertAlign w:val="subscript"/>
        </w:rPr>
        <w:t>y</w:t>
      </w:r>
      <w:r>
        <w:t xml:space="preserve"> corresponden a la distancia focal y los parámetros c</w:t>
      </w:r>
      <w:r w:rsidRPr="00CB49C2">
        <w:rPr>
          <w:vertAlign w:val="subscript"/>
        </w:rPr>
        <w:t>x</w:t>
      </w:r>
      <w:r>
        <w:t xml:space="preserve"> y c</w:t>
      </w:r>
      <w:r w:rsidRPr="00CB49C2">
        <w:rPr>
          <w:vertAlign w:val="subscript"/>
        </w:rPr>
        <w:t>y</w:t>
      </w:r>
      <w:r>
        <w:t xml:space="preserve"> corresponden a los centros ópticos expresados en píxeles.</w:t>
      </w:r>
    </w:p>
    <w:p w14:paraId="5A3FA5A5" w14:textId="77777777" w:rsidR="009763A9" w:rsidRDefault="009763A9" w:rsidP="009763A9">
      <w:r>
        <w:t>Determinar estas dos matrices es fundamental para calibrar una cámara. El cálculo de los parámetros antes mencionados se hace a partir de ecuaciones geométricas que dependen de los objetos que se utilicen para la calibración, en este caso, un tablero de ajedrez. OpenCV además soporta imágenes de otras superficies como método de entrada para las ecuaciones.</w:t>
      </w:r>
    </w:p>
    <w:p w14:paraId="02A5B937" w14:textId="77777777" w:rsidR="009763A9" w:rsidRDefault="009763A9" w:rsidP="009763A9"/>
    <w:p w14:paraId="2ABF2C87" w14:textId="77777777" w:rsidR="009763A9" w:rsidRPr="007245D9" w:rsidRDefault="009763A9" w:rsidP="00A27341">
      <w:pPr>
        <w:pStyle w:val="Ttulo5"/>
      </w:pPr>
      <w:r w:rsidRPr="007245D9">
        <w:t>Herramienta de Calibración Intrínseca</w:t>
      </w:r>
    </w:p>
    <w:p w14:paraId="031BFDB5" w14:textId="7E36C22B" w:rsidR="009763A9" w:rsidRDefault="009763A9" w:rsidP="009763A9">
      <w:r>
        <w:t>Para esta parte d</w:t>
      </w:r>
      <w:r w:rsidR="00E83677">
        <w:t>el proceso de calibración</w:t>
      </w:r>
      <w:r>
        <w:t xml:space="preserve"> se decidió utilizar una herramienta de código abierto que ya ataca este problema, GML Camera Calibration Toolbox. La herramienta utiliza </w:t>
      </w:r>
      <w:r w:rsidR="00CB49C2">
        <w:t>O</w:t>
      </w:r>
      <w:r>
        <w:t>penCV y con ello las mismas ecuaciones que se describieron antes</w:t>
      </w:r>
      <w:sdt>
        <w:sdtPr>
          <w:id w:val="774522570"/>
          <w:citation/>
        </w:sdtPr>
        <w:sdtContent>
          <w:r w:rsidR="0012452F">
            <w:fldChar w:fldCharType="begin"/>
          </w:r>
          <w:r w:rsidR="0012452F" w:rsidRPr="00C403CF">
            <w:instrText xml:space="preserve"> CITATION Gra14 \l 1033 </w:instrText>
          </w:r>
          <w:r w:rsidR="0012452F">
            <w:fldChar w:fldCharType="separate"/>
          </w:r>
          <w:r w:rsidR="00556A68">
            <w:rPr>
              <w:noProof/>
            </w:rPr>
            <w:t xml:space="preserve"> </w:t>
          </w:r>
          <w:r w:rsidR="00556A68" w:rsidRPr="00556A68">
            <w:rPr>
              <w:noProof/>
            </w:rPr>
            <w:t>[58]</w:t>
          </w:r>
          <w:r w:rsidR="0012452F">
            <w:fldChar w:fldCharType="end"/>
          </w:r>
        </w:sdtContent>
      </w:sdt>
      <w:r>
        <w:t>.</w:t>
      </w:r>
    </w:p>
    <w:p w14:paraId="63E0B7E2" w14:textId="1A10CFBC" w:rsidR="009763A9" w:rsidRDefault="009763A9" w:rsidP="009763A9">
      <w:r>
        <w:t xml:space="preserve">Antes de comenzar con este proceso, que se repetirá para cada una de las cámaras, es necesario tomar una serie de </w:t>
      </w:r>
      <w:r w:rsidR="00E83677">
        <w:t>fotografías</w:t>
      </w:r>
      <w:r>
        <w:t xml:space="preserve"> del tablero</w:t>
      </w:r>
      <w:r w:rsidR="00E83677">
        <w:t xml:space="preserve"> de calibración</w:t>
      </w:r>
      <w:r>
        <w:t>, para convertirlas en valores numéricos que formarán parte de las ecuaciones mencionadas. Mientras más imágenes se utilicen, mayor será el número de ecuaciones y por ende mejor el resultado de calibración que se obtendrá.</w:t>
      </w:r>
    </w:p>
    <w:p w14:paraId="7A39FF06" w14:textId="0A417FED" w:rsidR="004C0DB4" w:rsidRDefault="004C0DB4" w:rsidP="009763A9">
      <w:r>
        <w:t>Los pasos a seguir para hacer la calibración intrínseca con la herramienta se encuentran en una sección del Anexo.</w:t>
      </w:r>
    </w:p>
    <w:p w14:paraId="64E5D8A2" w14:textId="596874AD" w:rsidR="009763A9" w:rsidRDefault="009763A9" w:rsidP="009763A9">
      <w:r>
        <w:t>Como resultado de este proceso, el programa despliega, la matriz de cámara y los coeficientes de distorsión. Los valores serán colocados en un archivo de texto, separados por espacios y en el siguiente orden: k</w:t>
      </w:r>
      <w:r w:rsidRPr="00E72A8C">
        <w:rPr>
          <w:vertAlign w:val="subscript"/>
        </w:rPr>
        <w:t>1</w:t>
      </w:r>
      <w:r>
        <w:t>, k</w:t>
      </w:r>
      <w:r w:rsidRPr="00E72A8C">
        <w:rPr>
          <w:vertAlign w:val="subscript"/>
        </w:rPr>
        <w:t>2</w:t>
      </w:r>
      <w:r>
        <w:t>, k</w:t>
      </w:r>
      <w:r w:rsidRPr="00E72A8C">
        <w:rPr>
          <w:vertAlign w:val="subscript"/>
        </w:rPr>
        <w:t>3</w:t>
      </w:r>
      <w:r>
        <w:t>, k</w:t>
      </w:r>
      <w:r w:rsidRPr="00E72A8C">
        <w:rPr>
          <w:vertAlign w:val="subscript"/>
        </w:rPr>
        <w:t>4</w:t>
      </w:r>
      <w:r>
        <w:t>, f</w:t>
      </w:r>
      <w:r w:rsidRPr="00E72A8C">
        <w:rPr>
          <w:vertAlign w:val="subscript"/>
        </w:rPr>
        <w:t>x</w:t>
      </w:r>
      <w:r>
        <w:t>, f</w:t>
      </w:r>
      <w:r w:rsidRPr="00E72A8C">
        <w:rPr>
          <w:vertAlign w:val="subscript"/>
        </w:rPr>
        <w:t>y</w:t>
      </w:r>
      <w:r>
        <w:t>, c</w:t>
      </w:r>
      <w:r w:rsidRPr="00E72A8C">
        <w:rPr>
          <w:vertAlign w:val="subscript"/>
        </w:rPr>
        <w:t>x</w:t>
      </w:r>
      <w:r>
        <w:t>, c</w:t>
      </w:r>
      <w:r w:rsidRPr="00E72A8C">
        <w:rPr>
          <w:vertAlign w:val="subscript"/>
        </w:rPr>
        <w:t>y</w:t>
      </w:r>
      <w:r>
        <w:t>. Estos archivos, uno por cada una de las cámaras, serán tomados opcionalmente como entrada del programa Calibrador, quien incluirá los datos en los archivos de configuración correspondientes a dichas cámaras.</w:t>
      </w:r>
    </w:p>
    <w:p w14:paraId="60B4B9E2" w14:textId="77777777" w:rsidR="009763A9" w:rsidRDefault="009763A9" w:rsidP="009763A9"/>
    <w:p w14:paraId="104BF6AF" w14:textId="77777777" w:rsidR="009763A9" w:rsidRDefault="009763A9" w:rsidP="009763A9">
      <w:pPr>
        <w:pStyle w:val="Ttulo4"/>
      </w:pPr>
      <w:bookmarkStart w:id="754" w:name="_Toc429920298"/>
      <w:bookmarkStart w:id="755" w:name="_Toc429920771"/>
      <w:bookmarkStart w:id="756" w:name="_Toc429929238"/>
      <w:bookmarkStart w:id="757" w:name="_Ref432614795"/>
      <w:r>
        <w:t>Calibración Extrínseca</w:t>
      </w:r>
      <w:bookmarkEnd w:id="754"/>
      <w:bookmarkEnd w:id="755"/>
      <w:bookmarkEnd w:id="756"/>
      <w:bookmarkEnd w:id="757"/>
    </w:p>
    <w:p w14:paraId="4D435A69" w14:textId="71791060" w:rsidR="009763A9" w:rsidRDefault="009763A9" w:rsidP="009763A9">
      <w:r>
        <w:t>La calibración extrínseca constituye el punto fundamental en la unión de los datos recogidos por las diferentes cámaras, ya sea que éstas provean imágenes o matrices de puntos. El objetivo detrás de este proceso es determinar la posición de las cámaras en el espacio para poder aplicar después las transformaciones adecuadas para hacer coincidir las nubes de puntos y las texturas.</w:t>
      </w:r>
    </w:p>
    <w:p w14:paraId="2BF048E2" w14:textId="4C76243E" w:rsidR="009763A9" w:rsidRDefault="009763A9" w:rsidP="009763A9">
      <w:r>
        <w:t>La lógica que se utilizó para atacar este punto se verá con mayor detenimiento en las siguientes dos secciones, a continuación se detallarán los conceptos teóricos que hacen esto posible.</w:t>
      </w:r>
    </w:p>
    <w:p w14:paraId="3C28DEAB" w14:textId="77777777" w:rsidR="009763A9" w:rsidRDefault="009763A9" w:rsidP="009763A9">
      <w:r>
        <w:t xml:space="preserve">Cada cámara del sistema se encuentra en una posición fija del espacio tridimensional con una orientación determinada. En un principio el objetivo es determinar dichas posiciones y orientaciones para un origen de coordenadas, pero la solución más adecuada es descubrir las </w:t>
      </w:r>
      <w:r>
        <w:lastRenderedPageBreak/>
        <w:t>posiciones y orientaciones relativas de una cámara con respecto a todas las demás. Es decir, la solución que se adoptó pasó por dar una matriz que diga que la cámara B se encuentra a distancia (x, y, z) de la cámara A, y no en una posición (x’, y’, z’) respecto a un origen arbitrario. Con ello, se necesitan n-1 matrices de transformación, puesto que la primera es la identidad, y la escena resulta ser independiente del lugar en el que se encuentra.</w:t>
      </w:r>
    </w:p>
    <w:p w14:paraId="06F3146D" w14:textId="6D20F0E7" w:rsidR="009763A9" w:rsidRDefault="009763A9" w:rsidP="009763A9">
      <w:r>
        <w:t>Esas transformaciones, que hacen coincidir la cámara A con la cámara B pueden expresarse por medio de una matriz de transformación. Es decir, que al final del proceso de calibración se obtendrá una matriz que hace coincidir la cámara A, con la cámara B; otra matriz que hace coincidir la A con la C; otra para la A con la D y así sucesivamente.</w:t>
      </w:r>
    </w:p>
    <w:p w14:paraId="23C6B206" w14:textId="77777777" w:rsidR="00CB49C2" w:rsidRDefault="00CB49C2" w:rsidP="009763A9"/>
    <w:tbl>
      <w:tblPr>
        <w:tblStyle w:val="Tablanormal21"/>
        <w:tblW w:w="5000" w:type="pct"/>
        <w:tblLook w:val="04A0" w:firstRow="1" w:lastRow="0" w:firstColumn="1" w:lastColumn="0" w:noHBand="0" w:noVBand="1"/>
        <w:tblPrChange w:id="758" w:author="Invitado" w:date="2015-09-13T13:02:00Z">
          <w:tblPr>
            <w:tblW w:w="0" w:type="auto"/>
            <w:tblLook w:val="04A0" w:firstRow="1" w:lastRow="0" w:firstColumn="1" w:lastColumn="0" w:noHBand="0" w:noVBand="1"/>
          </w:tblPr>
        </w:tblPrChange>
      </w:tblPr>
      <w:tblGrid>
        <w:gridCol w:w="8504"/>
        <w:tblGridChange w:id="759">
          <w:tblGrid>
            <w:gridCol w:w="8494"/>
          </w:tblGrid>
        </w:tblGridChange>
      </w:tblGrid>
      <w:tr w:rsidR="009763A9" w14:paraId="4DBECC2E" w14:textId="77777777" w:rsidTr="008B6B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Change w:id="760" w:author="Invitado" w:date="2015-09-13T13:02:00Z">
              <w:tcPr>
                <w:tcW w:w="8494" w:type="dxa"/>
              </w:tcPr>
            </w:tcPrChange>
          </w:tcPr>
          <w:p w14:paraId="3EDA6BC5" w14:textId="77777777" w:rsidR="009763A9" w:rsidRDefault="009763A9" w:rsidP="008C002A">
            <w:pPr>
              <w:keepNext/>
              <w:spacing w:before="120" w:after="120"/>
              <w:jc w:val="center"/>
              <w:cnfStyle w:val="101000000000" w:firstRow="1" w:lastRow="0" w:firstColumn="1" w:lastColumn="0" w:oddVBand="0" w:evenVBand="0" w:oddHBand="0" w:evenHBand="0" w:firstRowFirstColumn="0" w:firstRowLastColumn="0" w:lastRowFirstColumn="0" w:lastRowLastColumn="0"/>
              <w:rPr>
                <w:b w:val="0"/>
                <w:bCs w:val="0"/>
              </w:rPr>
            </w:pPr>
            <w:r>
              <w:rPr>
                <w:noProof/>
                <w:lang w:val="es-ES" w:eastAsia="es-ES"/>
              </w:rPr>
              <w:drawing>
                <wp:inline distT="0" distB="0" distL="0" distR="0" wp14:anchorId="7D38F301" wp14:editId="0BD3E216">
                  <wp:extent cx="4082400" cy="2041200"/>
                  <wp:effectExtent l="0" t="0" r="0" b="0"/>
                  <wp:docPr id="19318944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a:extLst>
                              <a:ext uri="{28A0092B-C50C-407E-A947-70E740481C1C}">
                                <a14:useLocalDpi xmlns:a14="http://schemas.microsoft.com/office/drawing/2010/main" val="0"/>
                              </a:ext>
                            </a:extLst>
                          </a:blip>
                          <a:stretch>
                            <a:fillRect/>
                          </a:stretch>
                        </pic:blipFill>
                        <pic:spPr>
                          <a:xfrm>
                            <a:off x="0" y="0"/>
                            <a:ext cx="4082400" cy="2041200"/>
                          </a:xfrm>
                          <a:prstGeom prst="rect">
                            <a:avLst/>
                          </a:prstGeom>
                        </pic:spPr>
                      </pic:pic>
                    </a:graphicData>
                  </a:graphic>
                </wp:inline>
              </w:drawing>
            </w:r>
          </w:p>
          <w:p w14:paraId="197F8FDD" w14:textId="6C04C2A1" w:rsidR="009763A9" w:rsidRDefault="009763A9" w:rsidP="008C002A">
            <w:pPr>
              <w:pStyle w:val="Descripcin"/>
              <w:jc w:val="center"/>
              <w:cnfStyle w:val="101000000000" w:firstRow="1" w:lastRow="0" w:firstColumn="1" w:lastColumn="0" w:oddVBand="0" w:evenVBand="0" w:oddHBand="0" w:evenHBand="0" w:firstRowFirstColumn="0" w:firstRowLastColumn="0" w:lastRowFirstColumn="0" w:lastRowLastColumn="0"/>
            </w:pPr>
            <w:r>
              <w:t xml:space="preserve">Ilustración </w:t>
            </w:r>
            <w:r w:rsidR="00CA3206">
              <w:fldChar w:fldCharType="begin"/>
            </w:r>
            <w:r w:rsidR="00CA3206">
              <w:instrText xml:space="preserve"> STYLEREF 1 \s </w:instrText>
            </w:r>
            <w:r w:rsidR="00CA3206">
              <w:fldChar w:fldCharType="separate"/>
            </w:r>
            <w:r w:rsidR="00CA3206">
              <w:rPr>
                <w:noProof/>
              </w:rPr>
              <w:t>4</w:t>
            </w:r>
            <w:r w:rsidR="00CA3206">
              <w:rPr>
                <w:noProof/>
              </w:rPr>
              <w:fldChar w:fldCharType="end"/>
            </w:r>
            <w:r w:rsidR="00692428">
              <w:noBreakHyphen/>
            </w:r>
            <w:r w:rsidR="00CA3206">
              <w:fldChar w:fldCharType="begin"/>
            </w:r>
            <w:r w:rsidR="00CA3206">
              <w:instrText xml:space="preserve"> SEQ Ilustración \* ARABIC \s 1 </w:instrText>
            </w:r>
            <w:r w:rsidR="00CA3206">
              <w:fldChar w:fldCharType="separate"/>
            </w:r>
            <w:r w:rsidR="00CA3206">
              <w:rPr>
                <w:noProof/>
              </w:rPr>
              <w:t>1</w:t>
            </w:r>
            <w:r w:rsidR="00CA3206">
              <w:rPr>
                <w:noProof/>
              </w:rPr>
              <w:fldChar w:fldCharType="end"/>
            </w:r>
            <w:r>
              <w:t xml:space="preserve"> </w:t>
            </w:r>
            <w:r>
              <w:rPr>
                <w:i/>
                <w:color w:val="808080" w:themeColor="background1" w:themeShade="80"/>
                <w:sz w:val="20"/>
              </w:rPr>
              <w:t>Representación vista de arriba de tres cámaras y una caja. En la ilustración de la izquierda se aprecia la posición real de las cámaras y la caja. En la ilustración de la derecha, la unión de las partes que ven cada una de las cámaras. El objetivo de la calibración extrínseca, es encontrar las matrices de transformación para cada una de esas partes que reconstruyen la escena.</w:t>
            </w:r>
          </w:p>
        </w:tc>
      </w:tr>
    </w:tbl>
    <w:p w14:paraId="2BABD1B6" w14:textId="77777777" w:rsidR="009763A9" w:rsidRDefault="009763A9" w:rsidP="009763A9"/>
    <w:p w14:paraId="7998F427" w14:textId="77777777" w:rsidR="009763A9" w:rsidRDefault="009763A9" w:rsidP="009763A9">
      <w:r>
        <w:t>Esas matrices serán utilizadas más tarde por los programas Clientes para reorientar las nubes de puntos, por el programa Servidor para unir correctamente dichas nubes, y por el programa Reproductor para aplicar con exactitud las texturas.</w:t>
      </w:r>
    </w:p>
    <w:p w14:paraId="7BDB6F7B" w14:textId="6CA6DC8A" w:rsidR="009763A9" w:rsidRDefault="009763A9" w:rsidP="009763A9">
      <w:r>
        <w:t>El Calibrador divide la calibración extrínseca en dos etapas. Por un lado</w:t>
      </w:r>
      <w:r w:rsidR="00CB49C2">
        <w:t>,</w:t>
      </w:r>
      <w:r>
        <w:t xml:space="preserve"> la calibración de las nubes de puntos de las cámaras de profundidad</w:t>
      </w:r>
      <w:ins w:id="761" w:author="Rodrigo Alvarez" w:date="2015-10-20T20:44:00Z">
        <w:r w:rsidR="006A69FF">
          <w:t xml:space="preserve">, </w:t>
        </w:r>
      </w:ins>
      <w:del w:id="762" w:author="Rodrigo Alvarez" w:date="2015-10-20T20:44:00Z">
        <w:r w:rsidDel="006A69FF">
          <w:delText xml:space="preserve"> (</w:delText>
        </w:r>
      </w:del>
      <w:r>
        <w:t>que se denomina calibración 3D</w:t>
      </w:r>
      <w:ins w:id="763" w:author="Rodrigo Alvarez" w:date="2015-10-20T20:44:00Z">
        <w:r w:rsidR="006A69FF">
          <w:t>,</w:t>
        </w:r>
      </w:ins>
      <w:del w:id="764" w:author="Rodrigo Alvarez" w:date="2015-10-20T20:44:00Z">
        <w:r w:rsidDel="006A69FF">
          <w:delText>)</w:delText>
        </w:r>
      </w:del>
      <w:r>
        <w:t xml:space="preserve"> y por otro lado la calibración de las imágenes de las cámaras RGB</w:t>
      </w:r>
      <w:ins w:id="765" w:author="Rodrigo Alvarez" w:date="2015-10-20T20:44:00Z">
        <w:r w:rsidR="006A69FF">
          <w:t xml:space="preserve">, </w:t>
        </w:r>
      </w:ins>
      <w:del w:id="766" w:author="Rodrigo Alvarez" w:date="2015-10-20T20:44:00Z">
        <w:r w:rsidDel="006A69FF">
          <w:delText xml:space="preserve"> (</w:delText>
        </w:r>
      </w:del>
      <w:r>
        <w:t>que se denomina calibración 2D</w:t>
      </w:r>
      <w:del w:id="767" w:author="Rodrigo Alvarez" w:date="2015-10-20T20:44:00Z">
        <w:r w:rsidDel="006A69FF">
          <w:delText>)</w:delText>
        </w:r>
      </w:del>
      <w:r>
        <w:t>. El orden de los pasos no puede invertirse dado que la calibración de las cámaras RGB requiere como entrada una malla de polígonos, generada ésta a partir de la calibración de las nubes de puntos, que será utilizada como lienzo para proyectar sobre ellas las texturas.</w:t>
      </w:r>
    </w:p>
    <w:p w14:paraId="2C50B081" w14:textId="77777777" w:rsidR="009763A9" w:rsidRDefault="009763A9" w:rsidP="009763A9">
      <w:r>
        <w:t>El proceso que debe seguir el usuario para utilizar con éxito este programa se describe en la siguiente sección.</w:t>
      </w:r>
    </w:p>
    <w:p w14:paraId="2E901137" w14:textId="7E556369" w:rsidR="009763A9" w:rsidRDefault="009763A9" w:rsidP="009763A9"/>
    <w:p w14:paraId="2CD3B658" w14:textId="510729E8" w:rsidR="002E573C" w:rsidRDefault="002E573C" w:rsidP="009763A9"/>
    <w:p w14:paraId="1ADF7E41" w14:textId="77777777" w:rsidR="002E573C" w:rsidRDefault="002E573C" w:rsidP="009763A9"/>
    <w:p w14:paraId="67F14857" w14:textId="77777777" w:rsidR="009763A9" w:rsidRDefault="009763A9" w:rsidP="009763A9">
      <w:pPr>
        <w:pStyle w:val="Ttulo4"/>
      </w:pPr>
      <w:bookmarkStart w:id="768" w:name="_Toc429920299"/>
      <w:bookmarkStart w:id="769" w:name="_Toc429920772"/>
      <w:bookmarkStart w:id="770" w:name="_Toc429929239"/>
      <w:r>
        <w:lastRenderedPageBreak/>
        <w:t>Calibración 3D</w:t>
      </w:r>
      <w:bookmarkEnd w:id="768"/>
      <w:bookmarkEnd w:id="769"/>
      <w:bookmarkEnd w:id="770"/>
    </w:p>
    <w:tbl>
      <w:tblPr>
        <w:tblStyle w:val="Tablanormal21"/>
        <w:tblW w:w="0" w:type="auto"/>
        <w:tblLook w:val="04A0" w:firstRow="1" w:lastRow="0" w:firstColumn="1" w:lastColumn="0" w:noHBand="0" w:noVBand="1"/>
      </w:tblPr>
      <w:tblGrid>
        <w:gridCol w:w="8504"/>
      </w:tblGrid>
      <w:tr w:rsidR="00404252" w14:paraId="3489D634" w14:textId="77777777" w:rsidTr="004042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28D3B5FD" w14:textId="77777777" w:rsidR="00404252" w:rsidRPr="00404252" w:rsidRDefault="00404252" w:rsidP="00404252">
            <w:pPr>
              <w:rPr>
                <w:sz w:val="16"/>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4"/>
              <w:gridCol w:w="4144"/>
            </w:tblGrid>
            <w:tr w:rsidR="00404252" w14:paraId="72BED262" w14:textId="77777777" w:rsidTr="00404252">
              <w:tc>
                <w:tcPr>
                  <w:tcW w:w="4134" w:type="dxa"/>
                </w:tcPr>
                <w:p w14:paraId="55D6B3E5" w14:textId="2A30C063" w:rsidR="00404252" w:rsidRDefault="00404252" w:rsidP="00D42D88">
                  <w:r>
                    <w:rPr>
                      <w:noProof/>
                      <w:lang w:val="es-ES" w:eastAsia="es-ES"/>
                    </w:rPr>
                    <w:drawing>
                      <wp:inline distT="0" distB="0" distL="0" distR="0" wp14:anchorId="2B515654" wp14:editId="6A69AF7A">
                        <wp:extent cx="3193200" cy="2196000"/>
                        <wp:effectExtent l="0" t="0" r="7620" b="0"/>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93200" cy="2196000"/>
                                </a:xfrm>
                                <a:prstGeom prst="rect">
                                  <a:avLst/>
                                </a:prstGeom>
                              </pic:spPr>
                            </pic:pic>
                          </a:graphicData>
                        </a:graphic>
                      </wp:inline>
                    </w:drawing>
                  </w:r>
                </w:p>
              </w:tc>
              <w:tc>
                <w:tcPr>
                  <w:tcW w:w="4134" w:type="dxa"/>
                </w:tcPr>
                <w:p w14:paraId="28C0425E" w14:textId="0C0D9B45" w:rsidR="00404252" w:rsidRDefault="00404252" w:rsidP="00D42D88">
                  <w:r>
                    <w:rPr>
                      <w:noProof/>
                      <w:lang w:val="es-ES" w:eastAsia="es-ES"/>
                    </w:rPr>
                    <w:drawing>
                      <wp:inline distT="0" distB="0" distL="0" distR="0" wp14:anchorId="010A4D68" wp14:editId="0348501F">
                        <wp:extent cx="3193200" cy="2196000"/>
                        <wp:effectExtent l="0" t="0" r="762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93200" cy="2196000"/>
                                </a:xfrm>
                                <a:prstGeom prst="rect">
                                  <a:avLst/>
                                </a:prstGeom>
                              </pic:spPr>
                            </pic:pic>
                          </a:graphicData>
                        </a:graphic>
                      </wp:inline>
                    </w:drawing>
                  </w:r>
                </w:p>
              </w:tc>
            </w:tr>
            <w:tr w:rsidR="00404252" w14:paraId="6358A58A" w14:textId="77777777" w:rsidTr="00404252">
              <w:tc>
                <w:tcPr>
                  <w:tcW w:w="4134" w:type="dxa"/>
                </w:tcPr>
                <w:p w14:paraId="1D99E952" w14:textId="234EEFB6" w:rsidR="00404252" w:rsidRDefault="00404252" w:rsidP="00D42D88">
                  <w:r>
                    <w:rPr>
                      <w:noProof/>
                      <w:lang w:val="es-ES" w:eastAsia="es-ES"/>
                    </w:rPr>
                    <w:drawing>
                      <wp:inline distT="0" distB="0" distL="0" distR="0" wp14:anchorId="264EDE47" wp14:editId="3AB2165F">
                        <wp:extent cx="3193200" cy="2196000"/>
                        <wp:effectExtent l="0" t="0" r="7620" b="0"/>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93200" cy="2196000"/>
                                </a:xfrm>
                                <a:prstGeom prst="rect">
                                  <a:avLst/>
                                </a:prstGeom>
                              </pic:spPr>
                            </pic:pic>
                          </a:graphicData>
                        </a:graphic>
                      </wp:inline>
                    </w:drawing>
                  </w:r>
                </w:p>
              </w:tc>
              <w:tc>
                <w:tcPr>
                  <w:tcW w:w="4134" w:type="dxa"/>
                </w:tcPr>
                <w:p w14:paraId="3498C209" w14:textId="48280304" w:rsidR="00404252" w:rsidRDefault="00404252" w:rsidP="00D42D88">
                  <w:r>
                    <w:rPr>
                      <w:noProof/>
                      <w:lang w:val="es-ES" w:eastAsia="es-ES"/>
                    </w:rPr>
                    <w:drawing>
                      <wp:inline distT="0" distB="0" distL="0" distR="0" wp14:anchorId="420884E6" wp14:editId="5BDF3A3A">
                        <wp:extent cx="3193200" cy="2196000"/>
                        <wp:effectExtent l="0" t="0" r="762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93200" cy="2196000"/>
                                </a:xfrm>
                                <a:prstGeom prst="rect">
                                  <a:avLst/>
                                </a:prstGeom>
                              </pic:spPr>
                            </pic:pic>
                          </a:graphicData>
                        </a:graphic>
                      </wp:inline>
                    </w:drawing>
                  </w:r>
                </w:p>
              </w:tc>
            </w:tr>
          </w:tbl>
          <w:p w14:paraId="16898396" w14:textId="0556508E" w:rsidR="00404252" w:rsidRDefault="00D1799A" w:rsidP="00D42D88">
            <w:pPr>
              <w:pStyle w:val="Descripcin"/>
              <w:spacing w:before="120"/>
              <w:jc w:val="center"/>
            </w:pPr>
            <w:r>
              <w:t xml:space="preserve">Imagen </w:t>
            </w:r>
            <w:r w:rsidR="00CA3206">
              <w:fldChar w:fldCharType="begin"/>
            </w:r>
            <w:r w:rsidR="00CA3206">
              <w:instrText xml:space="preserve"> STYLEREF 1 \s </w:instrText>
            </w:r>
            <w:r w:rsidR="00CA3206">
              <w:fldChar w:fldCharType="separate"/>
            </w:r>
            <w:r w:rsidR="00CA3206">
              <w:rPr>
                <w:noProof/>
              </w:rPr>
              <w:t>4</w:t>
            </w:r>
            <w:r w:rsidR="00CA3206">
              <w:rPr>
                <w:noProof/>
              </w:rPr>
              <w:fldChar w:fldCharType="end"/>
            </w:r>
            <w:r w:rsidR="00692428">
              <w:noBreakHyphen/>
            </w:r>
            <w:r w:rsidR="00CA3206">
              <w:fldChar w:fldCharType="begin"/>
            </w:r>
            <w:r w:rsidR="00CA3206">
              <w:instrText xml:space="preserve"> SEQ Imagen \* ARABIC \s 1 </w:instrText>
            </w:r>
            <w:r w:rsidR="00CA3206">
              <w:fldChar w:fldCharType="separate"/>
            </w:r>
            <w:r w:rsidR="00CA3206">
              <w:rPr>
                <w:noProof/>
              </w:rPr>
              <w:t>3</w:t>
            </w:r>
            <w:r w:rsidR="00CA3206">
              <w:rPr>
                <w:noProof/>
              </w:rPr>
              <w:fldChar w:fldCharType="end"/>
            </w:r>
            <w:r>
              <w:t xml:space="preserve"> </w:t>
            </w:r>
            <w:r w:rsidRPr="00D1799A">
              <w:rPr>
                <w:i/>
                <w:color w:val="808080" w:themeColor="background1" w:themeShade="80"/>
                <w:sz w:val="20"/>
              </w:rPr>
              <w:t>En la imagen de arriba a la izquierda, se muestra la unión de dos nubes de puntos tal y como son provistas por las cámaras de profundidad. En la imagen de arriba a la derecha y abajo a la izquierda, se visualizan las nubes de puntos seleccionadas para su transformación manual. En la imagen de abajo a la derecha, se muestra el resultado final de ambas nubes de puntos transformadas.</w:t>
            </w:r>
          </w:p>
        </w:tc>
      </w:tr>
    </w:tbl>
    <w:p w14:paraId="1CF679C4" w14:textId="77777777" w:rsidR="009763A9" w:rsidRDefault="009763A9" w:rsidP="009763A9"/>
    <w:p w14:paraId="36AA09A1" w14:textId="0C35B253" w:rsidR="009763A9" w:rsidRDefault="009763A9" w:rsidP="009763A9">
      <w:r>
        <w:t>Antes de iniciar el programa de calibración</w:t>
      </w:r>
      <w:ins w:id="771" w:author="Rodrigo Alvarez" w:date="2015-10-20T20:45:00Z">
        <w:r w:rsidR="006A69FF">
          <w:t>,</w:t>
        </w:r>
      </w:ins>
      <w:r>
        <w:t xml:space="preserve"> el usuario debe colocar bajo el directorio </w:t>
      </w:r>
      <w:r w:rsidRPr="58BC8BF9">
        <w:rPr>
          <w:i/>
          <w:iCs/>
          <w:rPrChange w:id="772" w:author="Christian Clark" w:date="2015-09-06T18:56:00Z">
            <w:rPr/>
          </w:rPrChange>
        </w:rPr>
        <w:t>data</w:t>
      </w:r>
      <w:r>
        <w:t xml:space="preserve"> una carpeta </w:t>
      </w:r>
      <w:del w:id="773" w:author="Rodrigo Alvarez" w:date="2015-10-20T20:45:00Z">
        <w:r w:rsidDel="006A69FF">
          <w:delText xml:space="preserve">con </w:delText>
        </w:r>
      </w:del>
      <w:ins w:id="774" w:author="Rodrigo Alvarez" w:date="2015-10-20T20:45:00Z">
        <w:r w:rsidR="006A69FF">
          <w:t xml:space="preserve">por </w:t>
        </w:r>
      </w:ins>
      <w:r>
        <w:t xml:space="preserve">cada uno de los clientes del sistema. A su vez, dentro de cada directorio cliente debe existir una carpeta por cada cámara conectada a dicho </w:t>
      </w:r>
      <w:r w:rsidR="007C7D8A">
        <w:t>C</w:t>
      </w:r>
      <w:r>
        <w:t>liente. Los directorios de las cámaras pueden contener un archivo de imagen (en formatos BMP, JPG o PNG), un archivo de nube de puntos (en formato XYZ) o ambos, si es que la cámara captura tanto imágenes como matrices de profundidad.</w:t>
      </w:r>
    </w:p>
    <w:p w14:paraId="34402C85" w14:textId="77777777" w:rsidR="009763A9" w:rsidRDefault="009763A9" w:rsidP="009763A9">
      <w:r>
        <w:t xml:space="preserve">Opcionalmente, se puede incluir una serie de archivos </w:t>
      </w:r>
      <w:r w:rsidRPr="006A69FF">
        <w:rPr>
          <w:i/>
          <w:rPrChange w:id="775" w:author="Rodrigo Alvarez" w:date="2015-10-20T20:48:00Z">
            <w:rPr/>
          </w:rPrChange>
        </w:rPr>
        <w:t>TXT</w:t>
      </w:r>
      <w:r>
        <w:t xml:space="preserve"> con matrices de pre-calibración 3D. La explicación de esto es que el usuario puede contar con información de calibración, referente a la posición relativa entre las nubes de puntos, si es ese el caso, solo debe tener un archivo de éstos por cada nube de puntos, con la matriz correspondiente.</w:t>
      </w:r>
    </w:p>
    <w:p w14:paraId="0EA1CEF1" w14:textId="77777777" w:rsidR="007C7D8A" w:rsidRDefault="009763A9" w:rsidP="009763A9">
      <w:r>
        <w:t>Existen algunos aspectos a tener en cuenta a la hora de realizar esta parte de la calibraci</w:t>
      </w:r>
      <w:r w:rsidR="007C7D8A">
        <w:t>ón y obtener buenos resultados.</w:t>
      </w:r>
    </w:p>
    <w:p w14:paraId="3AC7E3D3" w14:textId="77777777" w:rsidR="007C7D8A" w:rsidRDefault="009763A9" w:rsidP="007C7D8A">
      <w:pPr>
        <w:pStyle w:val="Prrafodelista"/>
        <w:numPr>
          <w:ilvl w:val="0"/>
          <w:numId w:val="56"/>
        </w:numPr>
      </w:pPr>
      <w:r>
        <w:lastRenderedPageBreak/>
        <w:t>El primero de ellos es evitar, en la medida de lo posible, incluir en la escena objetos en movimiento durante la calibración, si bien durante el resto del proceso de grabación su presenc</w:t>
      </w:r>
      <w:r w:rsidR="007C7D8A">
        <w:t>ia no supondrá ningún problema.</w:t>
      </w:r>
    </w:p>
    <w:p w14:paraId="36AF6ADE" w14:textId="77777777" w:rsidR="007C7D8A" w:rsidRDefault="009763A9" w:rsidP="007C7D8A">
      <w:pPr>
        <w:pStyle w:val="Prrafodelista"/>
        <w:numPr>
          <w:ilvl w:val="0"/>
          <w:numId w:val="56"/>
        </w:numPr>
      </w:pPr>
      <w:r>
        <w:t>El segundo aspecto, es que todas las nubes de puntos deberían de haber sido tomadas al mismo tiempo, para evitar inconsistencias a la hora de unirlas si es que en la escena existen o</w:t>
      </w:r>
      <w:r w:rsidR="007C7D8A">
        <w:t>bjetos que están en movimiento.</w:t>
      </w:r>
    </w:p>
    <w:p w14:paraId="1CF8CBA7" w14:textId="1DB4A876" w:rsidR="009763A9" w:rsidRDefault="009763A9" w:rsidP="007C7D8A">
      <w:pPr>
        <w:pStyle w:val="Prrafodelista"/>
        <w:numPr>
          <w:ilvl w:val="0"/>
          <w:numId w:val="56"/>
        </w:numPr>
      </w:pPr>
      <w:r>
        <w:t>El tercer aspecto, es disponer las cámaras de tal manera que, al menos una parte de la nube de puntos que cada cámara captura, se encuentre comprendida en la nube de puntos de otra cámara, de esta manera se consiguen vértices en común entre las diferentes nubes de puntos, que serán utilizados como referencia para la correcta unión de las mismas.</w:t>
      </w:r>
    </w:p>
    <w:p w14:paraId="0FA97746" w14:textId="5413189A" w:rsidR="009763A9" w:rsidRDefault="009763A9" w:rsidP="009763A9">
      <w:r>
        <w:t>Cuando el Calibrador se inicia, tanto los archivos de nube de puntos</w:t>
      </w:r>
      <w:ins w:id="776" w:author="Rodrigo Alvarez" w:date="2015-10-20T20:50:00Z">
        <w:r w:rsidR="006A69FF">
          <w:t xml:space="preserve">, </w:t>
        </w:r>
      </w:ins>
      <w:del w:id="777" w:author="Rodrigo Alvarez" w:date="2015-10-20T20:50:00Z">
        <w:r w:rsidDel="006A69FF">
          <w:delText xml:space="preserve"> (</w:delText>
        </w:r>
      </w:del>
      <w:r>
        <w:t>en formato XYZ</w:t>
      </w:r>
      <w:del w:id="778" w:author="Rodrigo Alvarez" w:date="2015-10-20T20:50:00Z">
        <w:r w:rsidDel="006A69FF">
          <w:delText>)</w:delText>
        </w:r>
      </w:del>
      <w:ins w:id="779" w:author="Rodrigo Alvarez" w:date="2015-10-20T20:50:00Z">
        <w:r w:rsidR="006A69FF">
          <w:t>,</w:t>
        </w:r>
      </w:ins>
      <w:r>
        <w:t xml:space="preserve"> como los archivos de imagen</w:t>
      </w:r>
      <w:ins w:id="780" w:author="Rodrigo Alvarez" w:date="2015-10-20T20:50:00Z">
        <w:r w:rsidR="006A69FF">
          <w:t xml:space="preserve">, </w:t>
        </w:r>
      </w:ins>
      <w:del w:id="781" w:author="Rodrigo Alvarez" w:date="2015-10-20T20:50:00Z">
        <w:r w:rsidDel="006A69FF">
          <w:delText xml:space="preserve"> (</w:delText>
        </w:r>
      </w:del>
      <w:r>
        <w:t>en formato JPG</w:t>
      </w:r>
      <w:ins w:id="782" w:author="Rodrigo Alvarez" w:date="2015-10-20T20:50:00Z">
        <w:r w:rsidR="006A69FF">
          <w:t>,</w:t>
        </w:r>
      </w:ins>
      <w:del w:id="783" w:author="Rodrigo Alvarez" w:date="2015-10-20T20:50:00Z">
        <w:r w:rsidDel="006A69FF">
          <w:delText>)</w:delText>
        </w:r>
      </w:del>
      <w:r>
        <w:t xml:space="preserve"> son precargados, fijando así automáticamente parámetros como la cantidad de cámaras, el tipo de cada una de ellas y la distribución de las mismas entre los diferentes clientes, todo a partir del número y tipo de archivos que se encuentren en la raíz del programa.</w:t>
      </w:r>
    </w:p>
    <w:p w14:paraId="2AB497F6" w14:textId="77777777" w:rsidR="00404252" w:rsidRDefault="00404252" w:rsidP="009763A9"/>
    <w:tbl>
      <w:tblPr>
        <w:tblStyle w:val="Tablanormal21"/>
        <w:tblW w:w="0" w:type="auto"/>
        <w:tblLook w:val="04A0" w:firstRow="1" w:lastRow="0" w:firstColumn="1" w:lastColumn="0" w:noHBand="0" w:noVBand="1"/>
      </w:tblPr>
      <w:tblGrid>
        <w:gridCol w:w="8504"/>
      </w:tblGrid>
      <w:tr w:rsidR="009763A9" w14:paraId="4E2CAC41" w14:textId="77777777" w:rsidTr="008C00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4" w:type="dxa"/>
          </w:tcPr>
          <w:p w14:paraId="73517558" w14:textId="77777777" w:rsidR="009763A9" w:rsidRDefault="009763A9" w:rsidP="008C002A">
            <w:pPr>
              <w:keepNext/>
              <w:spacing w:before="120" w:after="120"/>
              <w:jc w:val="center"/>
              <w:rPr>
                <w:b w:val="0"/>
                <w:bCs w:val="0"/>
              </w:rPr>
            </w:pPr>
            <w:r>
              <w:rPr>
                <w:noProof/>
                <w:lang w:val="es-ES" w:eastAsia="es-ES"/>
              </w:rPr>
              <w:drawing>
                <wp:inline distT="0" distB="0" distL="0" distR="0" wp14:anchorId="023317DD" wp14:editId="7D2721F8">
                  <wp:extent cx="1861200" cy="2833200"/>
                  <wp:effectExtent l="0" t="0" r="5715"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a.png"/>
                          <pic:cNvPicPr/>
                        </pic:nvPicPr>
                        <pic:blipFill>
                          <a:blip r:embed="rId53">
                            <a:extLst>
                              <a:ext uri="{28A0092B-C50C-407E-A947-70E740481C1C}">
                                <a14:useLocalDpi xmlns:a14="http://schemas.microsoft.com/office/drawing/2010/main" val="0"/>
                              </a:ext>
                            </a:extLst>
                          </a:blip>
                          <a:stretch>
                            <a:fillRect/>
                          </a:stretch>
                        </pic:blipFill>
                        <pic:spPr>
                          <a:xfrm>
                            <a:off x="0" y="0"/>
                            <a:ext cx="1861200" cy="2833200"/>
                          </a:xfrm>
                          <a:prstGeom prst="rect">
                            <a:avLst/>
                          </a:prstGeom>
                        </pic:spPr>
                      </pic:pic>
                    </a:graphicData>
                  </a:graphic>
                </wp:inline>
              </w:drawing>
            </w:r>
          </w:p>
          <w:p w14:paraId="170FA4A9" w14:textId="2FF49004" w:rsidR="009763A9" w:rsidRDefault="009763A9" w:rsidP="008C002A">
            <w:pPr>
              <w:pStyle w:val="Descripcin"/>
              <w:jc w:val="center"/>
            </w:pPr>
            <w:r>
              <w:t xml:space="preserve">Diagrama </w:t>
            </w:r>
            <w:r w:rsidR="00CA3206">
              <w:fldChar w:fldCharType="begin"/>
            </w:r>
            <w:r w:rsidR="00CA3206">
              <w:instrText xml:space="preserve"> STYLEREF 1 \s </w:instrText>
            </w:r>
            <w:r w:rsidR="00CA3206">
              <w:fldChar w:fldCharType="separate"/>
            </w:r>
            <w:r w:rsidR="00CA3206">
              <w:rPr>
                <w:noProof/>
              </w:rPr>
              <w:t>4</w:t>
            </w:r>
            <w:r w:rsidR="00CA3206">
              <w:rPr>
                <w:noProof/>
              </w:rPr>
              <w:fldChar w:fldCharType="end"/>
            </w:r>
            <w:r w:rsidR="00732CF2">
              <w:noBreakHyphen/>
            </w:r>
            <w:r w:rsidR="00CA3206">
              <w:fldChar w:fldCharType="begin"/>
            </w:r>
            <w:r w:rsidR="00CA3206">
              <w:instrText xml:space="preserve"> SEQ Diagrama \* ARABIC \s 1 </w:instrText>
            </w:r>
            <w:r w:rsidR="00CA3206">
              <w:fldChar w:fldCharType="separate"/>
            </w:r>
            <w:r w:rsidR="00CA3206">
              <w:rPr>
                <w:noProof/>
              </w:rPr>
              <w:t>5</w:t>
            </w:r>
            <w:r w:rsidR="00CA3206">
              <w:rPr>
                <w:noProof/>
              </w:rPr>
              <w:fldChar w:fldCharType="end"/>
            </w:r>
            <w:r>
              <w:rPr>
                <w:i/>
                <w:color w:val="808080" w:themeColor="background1" w:themeShade="80"/>
                <w:sz w:val="20"/>
              </w:rPr>
              <w:t xml:space="preserve"> En el diagrama se muestra un ejemplo de la estructura de carpetas y archivos que hay en la raíz del Calibrador. En este caso, la estructura determina que hay dos Clientes, uno con tres y otro con dos cámaras respectivamente. Donde la Cámara 1 es RGB y de profundidad, la cámara 2 es RGB, la cámara 3 es RGB y de profundidad, la cámara 4 es de profundidad y la cámara 5 es RGB.</w:t>
            </w:r>
          </w:p>
        </w:tc>
      </w:tr>
    </w:tbl>
    <w:p w14:paraId="22D910AF" w14:textId="77777777" w:rsidR="009763A9" w:rsidRDefault="009763A9" w:rsidP="009763A9"/>
    <w:p w14:paraId="7C61BF98" w14:textId="5F6BF345" w:rsidR="009763A9" w:rsidRDefault="009763A9" w:rsidP="009763A9">
      <w:r>
        <w:t xml:space="preserve">Al principio, el Calibrador hace el renderizado de la unión de las nubes de puntos para mostrar al usuario </w:t>
      </w:r>
      <w:del w:id="784" w:author="Rodrigo Alvarez" w:date="2015-10-20T20:52:00Z">
        <w:r w:rsidDel="00854A03">
          <w:delText>todos  los</w:delText>
        </w:r>
      </w:del>
      <w:ins w:id="785" w:author="Rodrigo Alvarez" w:date="2015-10-20T20:52:00Z">
        <w:r w:rsidR="00854A03">
          <w:t>todos los</w:t>
        </w:r>
      </w:ins>
      <w:r>
        <w:t xml:space="preserve"> vértices de la escena. El objetivo de éste será entonces reorganizar dichos vértices para conseguir una representación virtual que se asemeje a la realidad.</w:t>
      </w:r>
    </w:p>
    <w:p w14:paraId="4D0028FF" w14:textId="06690847" w:rsidR="009763A9" w:rsidRDefault="009763A9" w:rsidP="009763A9">
      <w:r>
        <w:t xml:space="preserve">Una vez el usuario esté conforme con el resultado obtenido, puede pasar a la modalidad de calibración 2D. En este punto el programa generará dinámicamente una malla </w:t>
      </w:r>
      <w:ins w:id="786" w:author="Rodrigo Alvarez" w:date="2015-10-20T20:53:00Z">
        <w:r w:rsidR="00854A03">
          <w:t xml:space="preserve">de polígonos </w:t>
        </w:r>
      </w:ins>
      <w:r>
        <w:t>a partir de la unión de las nubes de puntos modificadas por el usuario.</w:t>
      </w:r>
    </w:p>
    <w:p w14:paraId="23E8A3DE" w14:textId="77777777" w:rsidR="009763A9" w:rsidRDefault="009763A9" w:rsidP="00F739E7"/>
    <w:p w14:paraId="2EE335A5" w14:textId="77777777" w:rsidR="009763A9" w:rsidRDefault="009763A9" w:rsidP="009763A9">
      <w:pPr>
        <w:pStyle w:val="Ttulo4"/>
      </w:pPr>
      <w:bookmarkStart w:id="787" w:name="_Toc429920301"/>
      <w:bookmarkStart w:id="788" w:name="_Toc429920774"/>
      <w:bookmarkStart w:id="789" w:name="_Toc429929241"/>
      <w:r>
        <w:t>Calibración 2D</w:t>
      </w:r>
      <w:bookmarkEnd w:id="787"/>
      <w:bookmarkEnd w:id="788"/>
      <w:bookmarkEnd w:id="789"/>
    </w:p>
    <w:tbl>
      <w:tblPr>
        <w:tblStyle w:val="Tablanormal21"/>
        <w:tblW w:w="0" w:type="auto"/>
        <w:tblLook w:val="04A0" w:firstRow="1" w:lastRow="0" w:firstColumn="1" w:lastColumn="0" w:noHBand="0" w:noVBand="1"/>
      </w:tblPr>
      <w:tblGrid>
        <w:gridCol w:w="8504"/>
      </w:tblGrid>
      <w:tr w:rsidR="009763A9" w14:paraId="24607FF6" w14:textId="77777777" w:rsidTr="008C00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tcPr>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790" w:author="Invitado" w:date="2015-09-13T13:02:00Z">
                <w:tblPr>
                  <w:tblW w:w="0" w:type="auto"/>
                  <w:tblLook w:val="04A0" w:firstRow="1" w:lastRow="0" w:firstColumn="1" w:lastColumn="0" w:noHBand="0" w:noVBand="1"/>
                </w:tblPr>
              </w:tblPrChange>
            </w:tblPr>
            <w:tblGrid>
              <w:gridCol w:w="4144"/>
              <w:gridCol w:w="4144"/>
              <w:tblGridChange w:id="791">
                <w:tblGrid>
                  <w:gridCol w:w="4252"/>
                  <w:gridCol w:w="4252"/>
                </w:tblGrid>
              </w:tblGridChange>
            </w:tblGrid>
            <w:tr w:rsidR="009763A9" w14:paraId="33BD68DE" w14:textId="77777777" w:rsidTr="00530DAA">
              <w:tc>
                <w:tcPr>
                  <w:tcW w:w="4252" w:type="dxa"/>
                  <w:tcPrChange w:id="792" w:author="Invitado" w:date="2015-09-13T13:02:00Z">
                    <w:tcPr>
                      <w:tcW w:w="4247" w:type="dxa"/>
                    </w:tcPr>
                  </w:tcPrChange>
                </w:tcPr>
                <w:p w14:paraId="5D8DC50B" w14:textId="77777777" w:rsidR="009763A9" w:rsidRDefault="009763A9" w:rsidP="008C002A">
                  <w:pPr>
                    <w:spacing w:before="120" w:after="120"/>
                  </w:pPr>
                  <w:r>
                    <w:rPr>
                      <w:noProof/>
                      <w:lang w:val="es-ES" w:eastAsia="es-ES"/>
                    </w:rPr>
                    <w:drawing>
                      <wp:inline distT="0" distB="0" distL="0" distR="0" wp14:anchorId="614F1923" wp14:editId="32842FCE">
                        <wp:extent cx="3045600" cy="2124000"/>
                        <wp:effectExtent l="0" t="0" r="2540" b="0"/>
                        <wp:docPr id="7120805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4">
                                  <a:extLst>
                                    <a:ext uri="{28A0092B-C50C-407E-A947-70E740481C1C}">
                                      <a14:useLocalDpi xmlns:a14="http://schemas.microsoft.com/office/drawing/2010/main" val="0"/>
                                    </a:ext>
                                  </a:extLst>
                                </a:blip>
                                <a:stretch>
                                  <a:fillRect/>
                                </a:stretch>
                              </pic:blipFill>
                              <pic:spPr>
                                <a:xfrm>
                                  <a:off x="0" y="0"/>
                                  <a:ext cx="3045600" cy="2124000"/>
                                </a:xfrm>
                                <a:prstGeom prst="rect">
                                  <a:avLst/>
                                </a:prstGeom>
                              </pic:spPr>
                            </pic:pic>
                          </a:graphicData>
                        </a:graphic>
                      </wp:inline>
                    </w:drawing>
                  </w:r>
                </w:p>
              </w:tc>
              <w:tc>
                <w:tcPr>
                  <w:tcW w:w="4252" w:type="dxa"/>
                  <w:tcPrChange w:id="793" w:author="Invitado" w:date="2015-09-13T13:02:00Z">
                    <w:tcPr>
                      <w:tcW w:w="4247" w:type="dxa"/>
                    </w:tcPr>
                  </w:tcPrChange>
                </w:tcPr>
                <w:p w14:paraId="22CD297D" w14:textId="77777777" w:rsidR="009763A9" w:rsidRDefault="009763A9" w:rsidP="008C002A">
                  <w:pPr>
                    <w:spacing w:before="120" w:after="120"/>
                  </w:pPr>
                  <w:r>
                    <w:rPr>
                      <w:noProof/>
                      <w:lang w:val="es-ES" w:eastAsia="es-ES"/>
                    </w:rPr>
                    <w:drawing>
                      <wp:inline distT="0" distB="0" distL="0" distR="0" wp14:anchorId="142AAE62" wp14:editId="44709016">
                        <wp:extent cx="3045600" cy="2124000"/>
                        <wp:effectExtent l="0" t="0" r="2540" b="0"/>
                        <wp:docPr id="2734851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5">
                                  <a:extLst>
                                    <a:ext uri="{28A0092B-C50C-407E-A947-70E740481C1C}">
                                      <a14:useLocalDpi xmlns:a14="http://schemas.microsoft.com/office/drawing/2010/main" val="0"/>
                                    </a:ext>
                                  </a:extLst>
                                </a:blip>
                                <a:stretch>
                                  <a:fillRect/>
                                </a:stretch>
                              </pic:blipFill>
                              <pic:spPr>
                                <a:xfrm>
                                  <a:off x="0" y="0"/>
                                  <a:ext cx="3045600" cy="2124000"/>
                                </a:xfrm>
                                <a:prstGeom prst="rect">
                                  <a:avLst/>
                                </a:prstGeom>
                              </pic:spPr>
                            </pic:pic>
                          </a:graphicData>
                        </a:graphic>
                      </wp:inline>
                    </w:drawing>
                  </w:r>
                </w:p>
              </w:tc>
            </w:tr>
            <w:tr w:rsidR="009763A9" w14:paraId="25F9EFCF" w14:textId="77777777" w:rsidTr="00530DAA">
              <w:tc>
                <w:tcPr>
                  <w:tcW w:w="4252" w:type="dxa"/>
                  <w:tcPrChange w:id="794" w:author="Invitado" w:date="2015-09-13T13:02:00Z">
                    <w:tcPr>
                      <w:tcW w:w="4247" w:type="dxa"/>
                    </w:tcPr>
                  </w:tcPrChange>
                </w:tcPr>
                <w:p w14:paraId="046CD8EE" w14:textId="77777777" w:rsidR="009763A9" w:rsidRDefault="009763A9" w:rsidP="008C002A">
                  <w:pPr>
                    <w:spacing w:after="120"/>
                  </w:pPr>
                  <w:r>
                    <w:rPr>
                      <w:noProof/>
                      <w:lang w:val="es-ES" w:eastAsia="es-ES"/>
                    </w:rPr>
                    <w:drawing>
                      <wp:inline distT="0" distB="0" distL="0" distR="0" wp14:anchorId="2D547575" wp14:editId="1C2ADEB3">
                        <wp:extent cx="3045600" cy="2124000"/>
                        <wp:effectExtent l="0" t="0" r="2540" b="0"/>
                        <wp:docPr id="19752255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6">
                                  <a:extLst>
                                    <a:ext uri="{28A0092B-C50C-407E-A947-70E740481C1C}">
                                      <a14:useLocalDpi xmlns:a14="http://schemas.microsoft.com/office/drawing/2010/main" val="0"/>
                                    </a:ext>
                                  </a:extLst>
                                </a:blip>
                                <a:stretch>
                                  <a:fillRect/>
                                </a:stretch>
                              </pic:blipFill>
                              <pic:spPr>
                                <a:xfrm>
                                  <a:off x="0" y="0"/>
                                  <a:ext cx="3045600" cy="2124000"/>
                                </a:xfrm>
                                <a:prstGeom prst="rect">
                                  <a:avLst/>
                                </a:prstGeom>
                              </pic:spPr>
                            </pic:pic>
                          </a:graphicData>
                        </a:graphic>
                      </wp:inline>
                    </w:drawing>
                  </w:r>
                </w:p>
              </w:tc>
              <w:tc>
                <w:tcPr>
                  <w:tcW w:w="4252" w:type="dxa"/>
                  <w:tcPrChange w:id="795" w:author="Invitado" w:date="2015-09-13T13:02:00Z">
                    <w:tcPr>
                      <w:tcW w:w="4247" w:type="dxa"/>
                    </w:tcPr>
                  </w:tcPrChange>
                </w:tcPr>
                <w:p w14:paraId="5ECAD27D" w14:textId="77777777" w:rsidR="009763A9" w:rsidRDefault="009763A9" w:rsidP="008C002A">
                  <w:pPr>
                    <w:keepNext/>
                    <w:spacing w:after="120"/>
                  </w:pPr>
                  <w:r>
                    <w:rPr>
                      <w:noProof/>
                      <w:lang w:val="es-ES" w:eastAsia="es-ES"/>
                    </w:rPr>
                    <w:drawing>
                      <wp:inline distT="0" distB="0" distL="0" distR="0" wp14:anchorId="33AE40A9" wp14:editId="3EF35FBF">
                        <wp:extent cx="3045600" cy="2124000"/>
                        <wp:effectExtent l="0" t="0" r="2540" b="0"/>
                        <wp:docPr id="1031539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7">
                                  <a:extLst>
                                    <a:ext uri="{28A0092B-C50C-407E-A947-70E740481C1C}">
                                      <a14:useLocalDpi xmlns:a14="http://schemas.microsoft.com/office/drawing/2010/main" val="0"/>
                                    </a:ext>
                                  </a:extLst>
                                </a:blip>
                                <a:stretch>
                                  <a:fillRect/>
                                </a:stretch>
                              </pic:blipFill>
                              <pic:spPr>
                                <a:xfrm>
                                  <a:off x="0" y="0"/>
                                  <a:ext cx="3045600" cy="2124000"/>
                                </a:xfrm>
                                <a:prstGeom prst="rect">
                                  <a:avLst/>
                                </a:prstGeom>
                              </pic:spPr>
                            </pic:pic>
                          </a:graphicData>
                        </a:graphic>
                      </wp:inline>
                    </w:drawing>
                  </w:r>
                </w:p>
              </w:tc>
            </w:tr>
          </w:tbl>
          <w:p w14:paraId="0071AF58" w14:textId="5E36C459" w:rsidR="009763A9" w:rsidRDefault="009763A9" w:rsidP="008C002A">
            <w:pPr>
              <w:pStyle w:val="Descripcin"/>
            </w:pPr>
            <w:r>
              <w:t xml:space="preserve">Imagen </w:t>
            </w:r>
            <w:r w:rsidR="00CA3206">
              <w:fldChar w:fldCharType="begin"/>
            </w:r>
            <w:r w:rsidR="00CA3206">
              <w:instrText xml:space="preserve"> STYLEREF 1 \s </w:instrText>
            </w:r>
            <w:r w:rsidR="00CA3206">
              <w:fldChar w:fldCharType="separate"/>
            </w:r>
            <w:r w:rsidR="00CA3206">
              <w:rPr>
                <w:noProof/>
              </w:rPr>
              <w:t>4</w:t>
            </w:r>
            <w:r w:rsidR="00CA3206">
              <w:rPr>
                <w:noProof/>
              </w:rPr>
              <w:fldChar w:fldCharType="end"/>
            </w:r>
            <w:r w:rsidR="00692428">
              <w:noBreakHyphen/>
            </w:r>
            <w:r w:rsidR="00CA3206">
              <w:fldChar w:fldCharType="begin"/>
            </w:r>
            <w:r w:rsidR="00CA3206">
              <w:instrText xml:space="preserve"> SEQ Imagen \* ARABIC \s 1 </w:instrText>
            </w:r>
            <w:r w:rsidR="00CA3206">
              <w:fldChar w:fldCharType="separate"/>
            </w:r>
            <w:r w:rsidR="00CA3206">
              <w:rPr>
                <w:noProof/>
              </w:rPr>
              <w:t>4</w:t>
            </w:r>
            <w:r w:rsidR="00CA3206">
              <w:rPr>
                <w:noProof/>
              </w:rPr>
              <w:fldChar w:fldCharType="end"/>
            </w:r>
            <w:r>
              <w:rPr>
                <w:i/>
                <w:color w:val="808080" w:themeColor="background1" w:themeShade="80"/>
                <w:sz w:val="20"/>
              </w:rPr>
              <w:t xml:space="preserve"> En la imagen de arriba a la izquierda, se muestra la malla de polígonos sin texturizar. En la imagen de arriba a la derecha y abajo a la izquierda, se visualiza la malla de polígonos junto a la textura seleccionada, que se dibuja por sobre la malla, para su calibración manual. En la imagen de abajo a la derecha, se muestra el resultado final de ambas nubes de puntos transformadas.</w:t>
            </w:r>
          </w:p>
        </w:tc>
      </w:tr>
    </w:tbl>
    <w:p w14:paraId="2519D4AA" w14:textId="77777777" w:rsidR="009763A9" w:rsidRDefault="009763A9" w:rsidP="009763A9"/>
    <w:p w14:paraId="6B0049FF" w14:textId="504F8A40" w:rsidR="009763A9" w:rsidRDefault="009763A9" w:rsidP="009763A9">
      <w:r>
        <w:t>Una vez</w:t>
      </w:r>
      <w:r w:rsidR="00F739E7">
        <w:t xml:space="preserve"> que</w:t>
      </w:r>
      <w:r>
        <w:t xml:space="preserve"> el Calibrador pasa al modo de calibración 2D, el programa genera la malla de polígonos a partir de las nubes de puntos transformadas, resultado del proceso anterior.</w:t>
      </w:r>
    </w:p>
    <w:p w14:paraId="0523A1BB" w14:textId="76350487" w:rsidR="009763A9" w:rsidRDefault="009763A9" w:rsidP="009763A9">
      <w:r>
        <w:t>Lo siguiente que hará el programa será proyectar cada una de las imágenes de las cámaras RGB sobre la renderización del modelo 3D. Entonces, en este punto, el usuario solo debe ajustar la posición de dicho modelo, a trav</w:t>
      </w:r>
      <w:r w:rsidR="00F739E7">
        <w:t>és de traslaciones y rotaciones</w:t>
      </w:r>
      <w:r>
        <w:t xml:space="preserve"> a la imagen que se está proyectando sobre la escena.</w:t>
      </w:r>
    </w:p>
    <w:p w14:paraId="430035F6" w14:textId="5F5AF2AB" w:rsidR="009763A9" w:rsidRDefault="009763A9" w:rsidP="009763A9">
      <w:r>
        <w:t>Se podría decir entonces que la cámara que se está calibrando hace las veces de un proyector colocado en una posición estática del espacio, y que lo que se mueve no es el proyector, sino que es la propia escena, para que ésta coincida con la imagen que el proyector emite.</w:t>
      </w:r>
      <w:r w:rsidR="009578A2">
        <w:t xml:space="preserve"> Este proceso se repite para cada una de las cámaras de forma independiente, por lo que la calibración de una cámara no afecta la calibración de las cámaras anteriores.</w:t>
      </w:r>
    </w:p>
    <w:p w14:paraId="7A22EC97" w14:textId="77777777" w:rsidR="009763A9" w:rsidRDefault="009763A9" w:rsidP="009763A9">
      <w:r>
        <w:t xml:space="preserve">Una vez el usuario esté conforme con la texturización del modelo, éste puede persistir las transformaciones de las nubes de puntos y las imágenes en archivos </w:t>
      </w:r>
      <w:r w:rsidRPr="00960686">
        <w:rPr>
          <w:i/>
        </w:rPr>
        <w:t>XML</w:t>
      </w:r>
      <w:r>
        <w:t>.</w:t>
      </w:r>
    </w:p>
    <w:p w14:paraId="28DB4EF9" w14:textId="77777777" w:rsidR="009763A9" w:rsidRDefault="009763A9" w:rsidP="009763A9"/>
    <w:p w14:paraId="00717283" w14:textId="6FCA42BC" w:rsidR="009763A9" w:rsidRDefault="009763A9" w:rsidP="00F739E7">
      <w:pPr>
        <w:pStyle w:val="Ttulo4"/>
      </w:pPr>
      <w:bookmarkStart w:id="796" w:name="_Toc429920302"/>
      <w:bookmarkStart w:id="797" w:name="_Toc429920775"/>
      <w:bookmarkStart w:id="798" w:name="_Toc429929242"/>
      <w:r>
        <w:t>Algoritmo de Calibración</w:t>
      </w:r>
      <w:bookmarkEnd w:id="796"/>
      <w:bookmarkEnd w:id="797"/>
      <w:bookmarkEnd w:id="798"/>
    </w:p>
    <w:p w14:paraId="08ACF9CB" w14:textId="77777777" w:rsidR="00F739E7" w:rsidRDefault="00F739E7" w:rsidP="00F739E7">
      <w:r>
        <w:t xml:space="preserve">Cuando </w:t>
      </w:r>
      <w:del w:id="799" w:author="Rodrigo Alvarez" w:date="2015-10-20T20:54:00Z">
        <w:r w:rsidDel="00854A03">
          <w:delText>el Calibrador se inicia</w:delText>
        </w:r>
      </w:del>
      <w:ins w:id="800" w:author="Rodrigo Alvarez" w:date="2015-10-20T20:54:00Z">
        <w:r>
          <w:t>comienza la ejecución del Calibrador</w:t>
        </w:r>
      </w:ins>
      <w:r>
        <w:t>, se establecen las configuraciones iniciales de la interfaz de usuario y se procede a buscar en el directorio local los archivos de entrada, como las nubes de puntos, las imágenes y las matrices de pre-calibración.</w:t>
      </w:r>
    </w:p>
    <w:p w14:paraId="6EF79A5D" w14:textId="77777777" w:rsidR="00F739E7" w:rsidRDefault="00F739E7" w:rsidP="00F739E7">
      <w:r>
        <w:t>El próximo paso consiste en crea</w:t>
      </w:r>
      <w:ins w:id="801" w:author="Rodrigo Alvarez" w:date="2015-10-20T20:55:00Z">
        <w:r>
          <w:t>r</w:t>
        </w:r>
      </w:ins>
      <w:r>
        <w:t xml:space="preserve"> un juego de estructuras, para almacenar la información relacionada a la calibración de cada uno de los Clientes.</w:t>
      </w:r>
    </w:p>
    <w:p w14:paraId="2BE9D5C7" w14:textId="77777777" w:rsidR="00F739E7" w:rsidRDefault="00F739E7" w:rsidP="00F739E7">
      <w:r>
        <w:t>Lo siguiente que hace el Calibrador es renderizar todas las nubes de puntos, habilitando una serie de opciones de teclado y ratón para moverlas.</w:t>
      </w:r>
    </w:p>
    <w:p w14:paraId="3D6F1710" w14:textId="28432648" w:rsidR="00F739E7" w:rsidRPr="00F739E7" w:rsidRDefault="00F739E7" w:rsidP="00F739E7">
      <w:r>
        <w:t>Durante la renderización se dibujan las nubes de puntos, tanto la que se encuentra seleccionada, identificable a través de un color único, como la unión de las demás nubes, en color gris.</w:t>
      </w:r>
    </w:p>
    <w:p w14:paraId="5A5309B4" w14:textId="7D782B44" w:rsidR="00B15CC3" w:rsidRDefault="009763A9" w:rsidP="009763A9">
      <w:r>
        <w:t xml:space="preserve">Una vez </w:t>
      </w:r>
      <w:r w:rsidR="00F739E7">
        <w:t xml:space="preserve">que </w:t>
      </w:r>
      <w:r>
        <w:t xml:space="preserve">el usuario haya concluido la calibración 3D y decida pasar al modo de calibración 2D, el sistema genera una malla de polígonos, a partir de la </w:t>
      </w:r>
      <w:r w:rsidR="00FE00D1">
        <w:t xml:space="preserve">unión de las nubes de puntos, habilitando una serie de opciones de teclado y ratón para mover dicha </w:t>
      </w:r>
      <w:r w:rsidR="00B15CC3">
        <w:t>malla</w:t>
      </w:r>
      <w:r>
        <w:t>.</w:t>
      </w:r>
    </w:p>
    <w:p w14:paraId="6CC248AA" w14:textId="63696A46" w:rsidR="009763A9" w:rsidRDefault="00B15CC3" w:rsidP="009763A9">
      <w:r>
        <w:t xml:space="preserve">Las opciones que ofrece el programa en el modo de calibración 2D no difieren mucho de las del modo de calibración 3D. </w:t>
      </w:r>
      <w:r w:rsidR="009763A9">
        <w:t xml:space="preserve">Sin embargo, la </w:t>
      </w:r>
      <w:r w:rsidR="007D5803">
        <w:t xml:space="preserve">lógica </w:t>
      </w:r>
      <w:r w:rsidR="009763A9">
        <w:t xml:space="preserve">de </w:t>
      </w:r>
      <w:r w:rsidR="007D5803">
        <w:t>renderización</w:t>
      </w:r>
      <w:r w:rsidR="009763A9">
        <w:t xml:space="preserve"> es completamente diferente.</w:t>
      </w:r>
    </w:p>
    <w:p w14:paraId="3A8A36E9" w14:textId="3868BE8E" w:rsidR="001340D2" w:rsidRDefault="001340D2" w:rsidP="009763A9">
      <w:r>
        <w:t xml:space="preserve">Al igual que en la primera etapa de </w:t>
      </w:r>
      <w:r w:rsidR="00237F0B">
        <w:t xml:space="preserve">la </w:t>
      </w:r>
      <w:r>
        <w:t>calibración, el Calibrador cuenta con dos m</w:t>
      </w:r>
      <w:r w:rsidR="00BF24BB">
        <w:t>odos para esta segunda etapa. El</w:t>
      </w:r>
      <w:r>
        <w:t xml:space="preserve"> modo de calibración 2D y el modo de visualización </w:t>
      </w:r>
      <w:r w:rsidR="00237F0B">
        <w:t>final</w:t>
      </w:r>
      <w:r>
        <w:t>.</w:t>
      </w:r>
    </w:p>
    <w:p w14:paraId="2B7B2C14" w14:textId="497FD8CF" w:rsidR="00237F0B" w:rsidRDefault="00237F0B" w:rsidP="009763A9">
      <w:r>
        <w:t xml:space="preserve">En el primer modo, el usuario puede trasladar y rotar la malla de polígonos para hacerla coincidir con la imagen proyectada por una de las cámaras en particular. </w:t>
      </w:r>
      <w:r w:rsidR="00B962A1">
        <w:t>Por otro lado,</w:t>
      </w:r>
      <w:r>
        <w:t xml:space="preserve"> en el segundo modo, el usuario tiene la posibilidad de navegar por la escena </w:t>
      </w:r>
      <w:r w:rsidR="00B962A1">
        <w:t>ya texturizada.</w:t>
      </w:r>
    </w:p>
    <w:p w14:paraId="75795EC3" w14:textId="51A025B6" w:rsidR="001B425A" w:rsidRDefault="00B962A1" w:rsidP="009763A9">
      <w:r>
        <w:t>Es durante el proceso de calibración 2D, que se determina la posición y ángulo de cada una de las cámaras RGB, así como qué caras de la malla de polígonos deben ser pintadas por una u otra textura.</w:t>
      </w:r>
    </w:p>
    <w:p w14:paraId="42CA89BD" w14:textId="77777777" w:rsidR="001B425A" w:rsidRDefault="001B425A" w:rsidP="009763A9"/>
    <w:p w14:paraId="35414373" w14:textId="77777777" w:rsidR="009763A9" w:rsidRDefault="009763A9" w:rsidP="009763A9">
      <w:pPr>
        <w:pStyle w:val="Ttulo3"/>
      </w:pPr>
      <w:bookmarkStart w:id="802" w:name="_Toc429920303"/>
      <w:bookmarkStart w:id="803" w:name="_Toc429920776"/>
      <w:bookmarkStart w:id="804" w:name="_Toc429929243"/>
      <w:bookmarkStart w:id="805" w:name="_Toc430199783"/>
      <w:bookmarkStart w:id="806" w:name="_Toc432846485"/>
      <w:bookmarkStart w:id="807" w:name="_Toc432859554"/>
      <w:bookmarkStart w:id="808" w:name="_Toc432866774"/>
      <w:bookmarkStart w:id="809" w:name="_Toc432869138"/>
      <w:bookmarkStart w:id="810" w:name="_Toc432875563"/>
      <w:bookmarkStart w:id="811" w:name="_Toc432876492"/>
      <w:bookmarkStart w:id="812" w:name="_Toc433481806"/>
      <w:bookmarkStart w:id="813" w:name="_Toc434069899"/>
      <w:bookmarkStart w:id="814" w:name="_Toc445320380"/>
      <w:r>
        <w:t>Cliente</w:t>
      </w:r>
      <w:bookmarkEnd w:id="802"/>
      <w:bookmarkEnd w:id="803"/>
      <w:bookmarkEnd w:id="804"/>
      <w:bookmarkEnd w:id="805"/>
      <w:bookmarkEnd w:id="806"/>
      <w:bookmarkEnd w:id="807"/>
      <w:bookmarkEnd w:id="808"/>
      <w:bookmarkEnd w:id="809"/>
      <w:bookmarkEnd w:id="810"/>
      <w:bookmarkEnd w:id="811"/>
      <w:bookmarkEnd w:id="812"/>
      <w:bookmarkEnd w:id="813"/>
      <w:bookmarkEnd w:id="814"/>
    </w:p>
    <w:p w14:paraId="44F8F030" w14:textId="77777777" w:rsidR="000855B2" w:rsidRPr="000855B2" w:rsidRDefault="000855B2" w:rsidP="000855B2">
      <w:r w:rsidRPr="000855B2">
        <w:t>El Cliente es un programa basado en openFrameworks que tiene por objetivo obtener los datos de cámaras RGB y sensores de profundidad, pre-procesarlos y transmitirlos por red al Servidor.</w:t>
      </w:r>
    </w:p>
    <w:p w14:paraId="1D23435F" w14:textId="01A8557C" w:rsidR="000855B2" w:rsidRPr="000855B2" w:rsidRDefault="000855B2" w:rsidP="000855B2">
      <w:r w:rsidRPr="000855B2">
        <w:t xml:space="preserve">Toma como entrada el archivo </w:t>
      </w:r>
      <w:r w:rsidRPr="00960686">
        <w:rPr>
          <w:i/>
        </w:rPr>
        <w:t>XML</w:t>
      </w:r>
      <w:r w:rsidRPr="000855B2">
        <w:t xml:space="preserve"> de nombre </w:t>
      </w:r>
      <w:r w:rsidRPr="000855B2">
        <w:rPr>
          <w:i/>
        </w:rPr>
        <w:t>settings.xml</w:t>
      </w:r>
      <w:r w:rsidRPr="000855B2">
        <w:t xml:space="preserve"> generado por el Calibrador para las cámaras asociadas a éste</w:t>
      </w:r>
      <w:r>
        <w:t>,</w:t>
      </w:r>
      <w:r w:rsidRPr="000855B2">
        <w:t xml:space="preserve"> y por cada una</w:t>
      </w:r>
      <w:r>
        <w:t>,</w:t>
      </w:r>
      <w:r w:rsidRPr="000855B2">
        <w:t xml:space="preserve"> se inicia un hilo de ejecución que es responsable de instanciarlas y consumir sus datos.</w:t>
      </w:r>
    </w:p>
    <w:p w14:paraId="540DAB1F" w14:textId="77777777" w:rsidR="00663B07" w:rsidRPr="000855B2" w:rsidRDefault="00663B07" w:rsidP="009763A9"/>
    <w:tbl>
      <w:tblPr>
        <w:tblStyle w:val="Tablanormal21"/>
        <w:tblW w:w="0" w:type="auto"/>
        <w:tblLook w:val="04A0" w:firstRow="1" w:lastRow="0" w:firstColumn="1" w:lastColumn="0" w:noHBand="0" w:noVBand="1"/>
        <w:tblPrChange w:id="815" w:author="Invitado" w:date="2015-09-13T13:02:00Z">
          <w:tblPr>
            <w:tblW w:w="0" w:type="auto"/>
            <w:tblLook w:val="04A0" w:firstRow="1" w:lastRow="0" w:firstColumn="1" w:lastColumn="0" w:noHBand="0" w:noVBand="1"/>
          </w:tblPr>
        </w:tblPrChange>
      </w:tblPr>
      <w:tblGrid>
        <w:gridCol w:w="8076"/>
        <w:tblGridChange w:id="816">
          <w:tblGrid>
            <w:gridCol w:w="8494"/>
          </w:tblGrid>
        </w:tblGridChange>
      </w:tblGrid>
      <w:tr w:rsidR="009763A9" w14:paraId="459204EF" w14:textId="77777777" w:rsidTr="008C00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Change w:id="817" w:author="Invitado" w:date="2015-09-13T13:02:00Z">
              <w:tcPr>
                <w:tcW w:w="8494" w:type="dxa"/>
              </w:tcPr>
            </w:tcPrChange>
          </w:tcPr>
          <w:p w14:paraId="175080BA" w14:textId="121FE74A" w:rsidR="00663B07" w:rsidRDefault="00B64296" w:rsidP="00663B07">
            <w:pPr>
              <w:keepNext/>
              <w:spacing w:before="120" w:after="120"/>
              <w:jc w:val="center"/>
              <w:cnfStyle w:val="101000000000" w:firstRow="1" w:lastRow="0" w:firstColumn="1" w:lastColumn="0" w:oddVBand="0" w:evenVBand="0" w:oddHBand="0" w:evenHBand="0" w:firstRowFirstColumn="0" w:firstRowLastColumn="0" w:lastRowFirstColumn="0" w:lastRowLastColumn="0"/>
              <w:rPr>
                <w:b w:val="0"/>
                <w:bCs w:val="0"/>
              </w:rPr>
            </w:pPr>
            <w:r>
              <w:rPr>
                <w:noProof/>
                <w:lang w:val="es-ES" w:eastAsia="es-ES"/>
              </w:rPr>
              <w:lastRenderedPageBreak/>
              <w:drawing>
                <wp:inline distT="0" distB="0" distL="0" distR="0" wp14:anchorId="2A31DE9B" wp14:editId="55DE8DBC">
                  <wp:extent cx="4989600" cy="896400"/>
                  <wp:effectExtent l="0" t="0" r="190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indmap3.png"/>
                          <pic:cNvPicPr/>
                        </pic:nvPicPr>
                        <pic:blipFill>
                          <a:blip r:embed="rId58">
                            <a:extLst>
                              <a:ext uri="{28A0092B-C50C-407E-A947-70E740481C1C}">
                                <a14:useLocalDpi xmlns:a14="http://schemas.microsoft.com/office/drawing/2010/main" val="0"/>
                              </a:ext>
                            </a:extLst>
                          </a:blip>
                          <a:stretch>
                            <a:fillRect/>
                          </a:stretch>
                        </pic:blipFill>
                        <pic:spPr>
                          <a:xfrm>
                            <a:off x="0" y="0"/>
                            <a:ext cx="4989600" cy="896400"/>
                          </a:xfrm>
                          <a:prstGeom prst="rect">
                            <a:avLst/>
                          </a:prstGeom>
                        </pic:spPr>
                      </pic:pic>
                    </a:graphicData>
                  </a:graphic>
                </wp:inline>
              </w:drawing>
            </w:r>
          </w:p>
          <w:p w14:paraId="1E4B308B" w14:textId="000498C9" w:rsidR="009763A9" w:rsidRDefault="00663B07" w:rsidP="00663B07">
            <w:pPr>
              <w:pStyle w:val="Descripcin"/>
              <w:jc w:val="center"/>
              <w:cnfStyle w:val="101000000000" w:firstRow="1" w:lastRow="0" w:firstColumn="1" w:lastColumn="0" w:oddVBand="0" w:evenVBand="0" w:oddHBand="0" w:evenHBand="0" w:firstRowFirstColumn="0" w:firstRowLastColumn="0" w:lastRowFirstColumn="0" w:lastRowLastColumn="0"/>
            </w:pPr>
            <w:r>
              <w:t xml:space="preserve">Diagrama </w:t>
            </w:r>
            <w:r w:rsidR="00CA3206">
              <w:fldChar w:fldCharType="begin"/>
            </w:r>
            <w:r w:rsidR="00CA3206">
              <w:instrText xml:space="preserve"> STYLEREF 1 \s </w:instrText>
            </w:r>
            <w:r w:rsidR="00CA3206">
              <w:fldChar w:fldCharType="separate"/>
            </w:r>
            <w:r w:rsidR="00CA3206">
              <w:rPr>
                <w:noProof/>
              </w:rPr>
              <w:t>4</w:t>
            </w:r>
            <w:r w:rsidR="00CA3206">
              <w:rPr>
                <w:noProof/>
              </w:rPr>
              <w:fldChar w:fldCharType="end"/>
            </w:r>
            <w:r w:rsidR="00732CF2">
              <w:noBreakHyphen/>
            </w:r>
            <w:r w:rsidR="00CA3206">
              <w:fldChar w:fldCharType="begin"/>
            </w:r>
            <w:r w:rsidR="00CA3206">
              <w:instrText xml:space="preserve"> SEQ Diagrama \* ARABIC \s 1 </w:instrText>
            </w:r>
            <w:r w:rsidR="00CA3206">
              <w:fldChar w:fldCharType="separate"/>
            </w:r>
            <w:r w:rsidR="00CA3206">
              <w:rPr>
                <w:noProof/>
              </w:rPr>
              <w:t>6</w:t>
            </w:r>
            <w:r w:rsidR="00CA3206">
              <w:rPr>
                <w:noProof/>
              </w:rPr>
              <w:fldChar w:fldCharType="end"/>
            </w:r>
            <w:r>
              <w:t xml:space="preserve"> </w:t>
            </w:r>
            <w:r>
              <w:rPr>
                <w:i/>
                <w:color w:val="808080" w:themeColor="background1" w:themeShade="80"/>
                <w:sz w:val="20"/>
              </w:rPr>
              <w:t>Representación del pasaje de datos entre los módulos Device Detector, Calibrador y Cliente, durante el proceso de calibración.</w:t>
            </w:r>
          </w:p>
        </w:tc>
      </w:tr>
    </w:tbl>
    <w:p w14:paraId="048ECE8C" w14:textId="77777777" w:rsidR="009763A9" w:rsidRDefault="009763A9" w:rsidP="009763A9"/>
    <w:p w14:paraId="75967AD1" w14:textId="4D0F8051" w:rsidR="009763A9" w:rsidRDefault="009763A9" w:rsidP="009763A9">
      <w:r>
        <w:t xml:space="preserve">Como se verá más adelante, el Cliente puede ser </w:t>
      </w:r>
      <w:r w:rsidR="00D3171F">
        <w:t>empleado</w:t>
      </w:r>
      <w:r>
        <w:t xml:space="preserve"> tanto para transmitir y enviar a procesar la información hacia un Servidor en tiempo real, como para persistir los </w:t>
      </w:r>
      <w:r w:rsidR="00D3171F">
        <w:t>datos al disco para ser utilizados</w:t>
      </w:r>
      <w:r>
        <w:t xml:space="preserve"> posteriormente.</w:t>
      </w:r>
    </w:p>
    <w:p w14:paraId="28F29957" w14:textId="5F12C607" w:rsidR="009763A9" w:rsidRDefault="009763A9" w:rsidP="009763A9">
      <w:r>
        <w:t>Utiliza internamente un conjunto de hilos de ejecución, que ayudan a dividir el problema en tres áreas específicas: lectura de datos, pre-procesamiento y trasmisión. A continuación</w:t>
      </w:r>
      <w:r w:rsidR="00D42D88">
        <w:t>,</w:t>
      </w:r>
      <w:r>
        <w:t xml:space="preserve"> se detalla cómo se comunican estos hilos y cómo fluye la información entre ellos.</w:t>
      </w:r>
    </w:p>
    <w:p w14:paraId="7DF16A5B" w14:textId="77777777" w:rsidR="009763A9" w:rsidRDefault="009763A9" w:rsidP="009763A9"/>
    <w:p w14:paraId="318A1766" w14:textId="77777777" w:rsidR="009763A9" w:rsidRDefault="009763A9" w:rsidP="009763A9">
      <w:pPr>
        <w:pStyle w:val="Ttulo4"/>
      </w:pPr>
      <w:bookmarkStart w:id="818" w:name="_Toc429920304"/>
      <w:bookmarkStart w:id="819" w:name="_Toc429920777"/>
      <w:bookmarkStart w:id="820" w:name="_Toc429929244"/>
      <w:r>
        <w:t>Clasificación de hilos por área</w:t>
      </w:r>
      <w:bookmarkEnd w:id="818"/>
      <w:bookmarkEnd w:id="819"/>
      <w:bookmarkEnd w:id="820"/>
    </w:p>
    <w:p w14:paraId="19B08517" w14:textId="08ACBFBD" w:rsidR="009763A9" w:rsidRDefault="00D3171F" w:rsidP="009763A9">
      <w:r>
        <w:t>Se puede</w:t>
      </w:r>
      <w:r w:rsidR="009763A9">
        <w:t xml:space="preserve"> dividir los hilos involucrados en el trabajo del Cliente en tres categorías: lectura de datos (Thread2D, Thread3D y ThreadONI), pre</w:t>
      </w:r>
      <w:r w:rsidR="00D42D88">
        <w:t>-</w:t>
      </w:r>
      <w:r w:rsidR="009763A9">
        <w:t>procesamiento (Grabber) y transmisión (Trasmitter). Se detallarán las categorías y los hilos que las componen.</w:t>
      </w:r>
    </w:p>
    <w:p w14:paraId="651B7E0C" w14:textId="77777777" w:rsidR="000855B2" w:rsidRPr="000855B2" w:rsidRDefault="000855B2" w:rsidP="000855B2"/>
    <w:p w14:paraId="6ABF8765" w14:textId="77777777" w:rsidR="000855B2" w:rsidRPr="000855B2" w:rsidRDefault="000855B2" w:rsidP="000855B2">
      <w:pPr>
        <w:pStyle w:val="Ttulo4"/>
      </w:pPr>
      <w:r w:rsidRPr="000855B2">
        <w:t>Hilos de lectura de datos</w:t>
      </w:r>
    </w:p>
    <w:p w14:paraId="50BA2341" w14:textId="77777777" w:rsidR="000855B2" w:rsidRPr="000855B2" w:rsidRDefault="000855B2" w:rsidP="000855B2">
      <w:r w:rsidRPr="000855B2">
        <w:t>El Cliente acepta información de entrada de tres fuentes de datos distintas: Cámaras RGB, Sensores de profundidad y archivos ONI. Existe una implementación específica para atender a cada una de estas entradas.</w:t>
      </w:r>
    </w:p>
    <w:p w14:paraId="0FE74E3B" w14:textId="0AB3D7D5" w:rsidR="000855B2" w:rsidRPr="000855B2" w:rsidRDefault="000855B2" w:rsidP="000855B2">
      <w:r w:rsidRPr="000855B2">
        <w:t xml:space="preserve">Se denomina Thread2D, a los hilos que consumen información específicamente de cámaras RGB. Por su parte, los hilos Thread3D, </w:t>
      </w:r>
      <w:r w:rsidR="00D3171F">
        <w:t>toman</w:t>
      </w:r>
      <w:r w:rsidRPr="000855B2">
        <w:t xml:space="preserve"> datos de los sensores de profundidad. Por último, los archivos ONI son </w:t>
      </w:r>
      <w:r w:rsidR="00D3171F">
        <w:t>leídos</w:t>
      </w:r>
      <w:r w:rsidRPr="000855B2">
        <w:t xml:space="preserve"> por hilos denominados ThreadONI.</w:t>
      </w:r>
    </w:p>
    <w:p w14:paraId="37B0EA34" w14:textId="77777777" w:rsidR="000855B2" w:rsidRPr="000855B2" w:rsidRDefault="000855B2" w:rsidP="000855B2"/>
    <w:p w14:paraId="19158C48" w14:textId="77777777" w:rsidR="000855B2" w:rsidRDefault="000855B2" w:rsidP="000855B2">
      <w:pPr>
        <w:pStyle w:val="Ttulo6"/>
      </w:pPr>
      <w:r>
        <w:t>Thread2D</w:t>
      </w:r>
    </w:p>
    <w:p w14:paraId="6AB37341" w14:textId="77777777" w:rsidR="000855B2" w:rsidRPr="000855B2" w:rsidRDefault="000855B2" w:rsidP="000855B2">
      <w:r w:rsidRPr="000855B2">
        <w:t xml:space="preserve">En el Cliente existe un hilo Thread2D por cada cámara RGB configurada en el </w:t>
      </w:r>
      <w:r w:rsidRPr="00D3171F">
        <w:rPr>
          <w:i/>
        </w:rPr>
        <w:t>XML</w:t>
      </w:r>
      <w:r w:rsidRPr="000855B2">
        <w:t xml:space="preserve"> de entrada </w:t>
      </w:r>
      <w:r w:rsidRPr="00D3171F">
        <w:rPr>
          <w:i/>
        </w:rPr>
        <w:t>settings.xml</w:t>
      </w:r>
      <w:r w:rsidRPr="000855B2">
        <w:t>. Cada hilo Thread2D en ejecución se encarga de instanciar una cámara y recolectar su información.</w:t>
      </w:r>
    </w:p>
    <w:p w14:paraId="0159814C" w14:textId="77777777" w:rsidR="000855B2" w:rsidRPr="000855B2" w:rsidRDefault="000855B2" w:rsidP="000855B2">
      <w:r w:rsidRPr="000855B2">
        <w:t>La comunicación con cada dispositivo es realizada a través del complemento de openFrameworks denominado ofVideoGrabber. Este complemento permite, a través de un identificador, solicitar e instanciar una cámara específica, indicando sus dimensiones y la velocidad esperada de actualización de fotogramas.</w:t>
      </w:r>
    </w:p>
    <w:p w14:paraId="61C1FDAD" w14:textId="4B7184F7" w:rsidR="000855B2" w:rsidRPr="000855B2" w:rsidRDefault="000855B2" w:rsidP="000855B2">
      <w:r w:rsidRPr="000855B2">
        <w:t xml:space="preserve">La velocidad máxima de iteraciones que intentará alcanzar el bucle principal de este hilo se establece a través del parámetro </w:t>
      </w:r>
      <w:r w:rsidRPr="000855B2">
        <w:rPr>
          <w:i/>
        </w:rPr>
        <w:t>FPS</w:t>
      </w:r>
      <w:r w:rsidRPr="000855B2">
        <w:t>.</w:t>
      </w:r>
    </w:p>
    <w:p w14:paraId="6A2DB11C" w14:textId="77777777" w:rsidR="000855B2" w:rsidRPr="000855B2" w:rsidRDefault="000855B2" w:rsidP="000855B2">
      <w:r w:rsidRPr="000855B2">
        <w:lastRenderedPageBreak/>
        <w:t>Cada hilo Thread2D mantiene una variable compartida conteniendo el arreglo de bytes de la última imagen leída desde la cámara. Como se explicará más adelante, esta variable compartida se accede luego y su contenido será unido y transformado junto a la información proveniente de los otros hilos de lectura.</w:t>
      </w:r>
    </w:p>
    <w:p w14:paraId="75F06D9D" w14:textId="77777777" w:rsidR="000855B2" w:rsidRPr="000855B2" w:rsidRDefault="000855B2" w:rsidP="000855B2"/>
    <w:p w14:paraId="23AA1633" w14:textId="77777777" w:rsidR="000855B2" w:rsidRDefault="000855B2" w:rsidP="000855B2">
      <w:pPr>
        <w:pStyle w:val="Ttulo6"/>
      </w:pPr>
      <w:r>
        <w:t>Thread3D</w:t>
      </w:r>
    </w:p>
    <w:p w14:paraId="4F22673C" w14:textId="45AC15BA" w:rsidR="000855B2" w:rsidRPr="000855B2" w:rsidRDefault="000855B2" w:rsidP="000855B2">
      <w:r w:rsidRPr="000855B2">
        <w:t xml:space="preserve">De forma análoga a lo descrito previamente sobre los hilos Thread2D, existe un hilo Thread3D por cada sensor de profundidad configurado en el </w:t>
      </w:r>
      <w:r w:rsidRPr="00D3171F">
        <w:rPr>
          <w:i/>
        </w:rPr>
        <w:t>XML</w:t>
      </w:r>
      <w:r w:rsidR="00D3171F" w:rsidRPr="00D3171F">
        <w:t xml:space="preserve"> de entrada</w:t>
      </w:r>
      <w:r w:rsidRPr="000855B2">
        <w:t xml:space="preserve">. Cada sensor de profundidad indicado en dicho </w:t>
      </w:r>
      <w:r w:rsidRPr="000855B2">
        <w:rPr>
          <w:i/>
        </w:rPr>
        <w:t>XML</w:t>
      </w:r>
      <w:r w:rsidRPr="000855B2">
        <w:t xml:space="preserve"> será instanciado y accedido por un único hilo Thread3D.</w:t>
      </w:r>
    </w:p>
    <w:p w14:paraId="75DF584A" w14:textId="77777777" w:rsidR="000855B2" w:rsidRPr="000855B2" w:rsidRDefault="000855B2" w:rsidP="000855B2">
      <w:r w:rsidRPr="000855B2">
        <w:t>Los datos de cada dispositivo son obtenidos a través del addon ofxOpenNI. Tal como se explicó anteriormente, este complemento proporciona una interfaz para trabajar con la librería OpenNI que permite instanciar y comunicarse con un sensor de profundidad.</w:t>
      </w:r>
    </w:p>
    <w:p w14:paraId="144AF384" w14:textId="77777777" w:rsidR="000855B2" w:rsidRPr="000855B2" w:rsidRDefault="000855B2" w:rsidP="000855B2">
      <w:r w:rsidRPr="000855B2">
        <w:t>Cada hilo Thread3D mantiene en todo momento dos variables compartidas. La primera de ellas contiene el arreglo de bytes de la nube de puntos obtenida mientras que la segunda, mantiene la imagen correspondiente recuperada por la cámara. Ambas variables serán accedidas luego para unir sus datos junto con la información proveniente de otros hilos de lectura.</w:t>
      </w:r>
    </w:p>
    <w:p w14:paraId="1A6CC055" w14:textId="77777777" w:rsidR="000855B2" w:rsidRPr="000855B2" w:rsidRDefault="000855B2" w:rsidP="000855B2"/>
    <w:p w14:paraId="591B4B41" w14:textId="77777777" w:rsidR="000855B2" w:rsidRDefault="000855B2" w:rsidP="000855B2">
      <w:pPr>
        <w:pStyle w:val="Ttulo6"/>
      </w:pPr>
      <w:r>
        <w:t>Thread ONI</w:t>
      </w:r>
    </w:p>
    <w:p w14:paraId="0722D64E" w14:textId="77777777" w:rsidR="000855B2" w:rsidRPr="000855B2" w:rsidRDefault="000855B2" w:rsidP="000855B2">
      <w:r w:rsidRPr="000855B2">
        <w:t xml:space="preserve">Los hilos denominados ThreadONI, análogamente a los hilos Thread2D y Thread3D descritos anteriormente, tienen como objetivo consumir datos de un tipo de entrada específica, en este caso, archivos </w:t>
      </w:r>
      <w:r w:rsidRPr="000855B2">
        <w:rPr>
          <w:i/>
        </w:rPr>
        <w:t>ONI</w:t>
      </w:r>
      <w:r w:rsidRPr="000855B2">
        <w:t xml:space="preserve">. Cada hilo ThreadONI consume datos de un archivo </w:t>
      </w:r>
      <w:r w:rsidRPr="000855B2">
        <w:rPr>
          <w:i/>
        </w:rPr>
        <w:t>ONI</w:t>
      </w:r>
      <w:r w:rsidRPr="000855B2">
        <w:t xml:space="preserve"> específico, y estos archivos, son configurados en el </w:t>
      </w:r>
      <w:r w:rsidRPr="000855B2">
        <w:rPr>
          <w:i/>
        </w:rPr>
        <w:t>XML</w:t>
      </w:r>
      <w:r w:rsidRPr="000855B2">
        <w:t xml:space="preserve"> de configuración. </w:t>
      </w:r>
    </w:p>
    <w:p w14:paraId="5E843212" w14:textId="77777777" w:rsidR="000855B2" w:rsidRPr="000855B2" w:rsidRDefault="000855B2" w:rsidP="000855B2">
      <w:r w:rsidRPr="000855B2">
        <w:t>Los archivos de tipo ONI son leídos utilizando la librearía OpenNI, que cuenta con funciones específicas para manejar este tipo de archivos y retorna la información en el mismo formato estándar que lo hace cuando el origen es un dispositivo físico.</w:t>
      </w:r>
    </w:p>
    <w:p w14:paraId="1081BE2D" w14:textId="77777777" w:rsidR="000855B2" w:rsidRPr="000855B2" w:rsidRDefault="000855B2" w:rsidP="000855B2">
      <w:r w:rsidRPr="000855B2">
        <w:t>Cada hilo ThreadONI mantiene dos variables compartidas en las que contiene, por un lado, el arreglo de bytes de la nube de puntos obtenida, y por el otro, la imagen RGB recuperada desde el archivo. Ambas variables serán accedidas luego para unir sus datos junto con la información proveniente de otros procesos de lectura.</w:t>
      </w:r>
    </w:p>
    <w:p w14:paraId="5C696B75" w14:textId="69825CD4" w:rsidR="000855B2" w:rsidRPr="000855B2" w:rsidRDefault="00477C9E" w:rsidP="000855B2">
      <w:r>
        <w:t>E</w:t>
      </w:r>
      <w:r w:rsidR="000855B2" w:rsidRPr="000855B2">
        <w:t>stos hilos son particularmente útiles para simplificar tareas que, o bien consumen mucho tiempo, o bien requerirían de una gran cantidad de cámaras RGB o de profundidad. Los casos identificados fueron los siguientes:</w:t>
      </w:r>
    </w:p>
    <w:p w14:paraId="534C60A9" w14:textId="77777777" w:rsidR="000855B2" w:rsidRPr="000855B2" w:rsidRDefault="000855B2" w:rsidP="000855B2">
      <w:pPr>
        <w:numPr>
          <w:ilvl w:val="0"/>
          <w:numId w:val="12"/>
        </w:numPr>
      </w:pPr>
      <w:r w:rsidRPr="000855B2">
        <w:t xml:space="preserve">El tiempo que se debe invertir para montar una escena con la suficiente cantidad de elementos, sumado al hecho de tener que conectar las cámaras RGB y sensores de profundidad en los lugares adecuados, puede ascender a varios minutos. Para reducir estos tiempos repetitivos, es posible grabar toda la escena una única vez en archivos </w:t>
      </w:r>
      <w:r w:rsidRPr="000855B2">
        <w:rPr>
          <w:i/>
        </w:rPr>
        <w:t>ONI</w:t>
      </w:r>
      <w:r w:rsidRPr="000855B2">
        <w:t xml:space="preserve"> y utilizarlos luego para reproducirla en cualquier momento sin la necesidad de montar nuevamente la escena cada vez.</w:t>
      </w:r>
    </w:p>
    <w:p w14:paraId="34252895" w14:textId="77777777" w:rsidR="000855B2" w:rsidRPr="000855B2" w:rsidRDefault="000855B2" w:rsidP="000855B2">
      <w:pPr>
        <w:numPr>
          <w:ilvl w:val="0"/>
          <w:numId w:val="12"/>
        </w:numPr>
      </w:pPr>
      <w:r w:rsidRPr="000855B2">
        <w:lastRenderedPageBreak/>
        <w:t xml:space="preserve">Analizar y mejorar el proceso de generación de una malla requiere, no sólo tiempo, sino que implica necesariamente tener que comparar los resultados obtenidos a partir del mismo conjunto de datos. Grabar las escenas en formato </w:t>
      </w:r>
      <w:r w:rsidRPr="000855B2">
        <w:rPr>
          <w:i/>
        </w:rPr>
        <w:t>ONI</w:t>
      </w:r>
      <w:r w:rsidRPr="000855B2">
        <w:t xml:space="preserve"> simplifica esta tarea ya que permite utilizar el mismo conjunto de datos y procesarlo múltiples veces, pudiendo así comparar la salida generada por el sistema.</w:t>
      </w:r>
    </w:p>
    <w:p w14:paraId="1092B945" w14:textId="33738A4A" w:rsidR="000855B2" w:rsidRPr="000855B2" w:rsidRDefault="000855B2" w:rsidP="000855B2">
      <w:pPr>
        <w:pStyle w:val="Prrafodelista"/>
        <w:numPr>
          <w:ilvl w:val="0"/>
          <w:numId w:val="12"/>
        </w:numPr>
      </w:pPr>
      <w:r w:rsidRPr="000855B2">
        <w:t>Entre los aspectos a medir al momento de evaluar la robustez del sistema, resulta importante analizar su comportamiento cuando se lo somete al procesamiento de una gran cantidad de cámaras de profundidad de forma simultánea. En general es</w:t>
      </w:r>
      <w:r w:rsidR="00F716B8">
        <w:t>t</w:t>
      </w:r>
      <w:r w:rsidRPr="000855B2">
        <w:t xml:space="preserve">o no es sencillo de lograr ya que la cantidad de dispositivos a menudo es limitada. Sin embargo, no existe una limitación en cuanto a la cantidad de archivos </w:t>
      </w:r>
      <w:r w:rsidRPr="000855B2">
        <w:rPr>
          <w:i/>
        </w:rPr>
        <w:t>ONI</w:t>
      </w:r>
      <w:r w:rsidRPr="000855B2">
        <w:t xml:space="preserve"> que se pueden asignar como entrada a un Cliente. Por tanto, es posible grabar varios ángulos de una misma escena en formato </w:t>
      </w:r>
      <w:r w:rsidRPr="000855B2">
        <w:rPr>
          <w:i/>
        </w:rPr>
        <w:t>ONI</w:t>
      </w:r>
      <w:r w:rsidRPr="000855B2">
        <w:t>, y configurarlos luego como entrada en los Clientes para simular una gran cantidad de dispositivos de profundidad.</w:t>
      </w:r>
    </w:p>
    <w:p w14:paraId="67DA3713" w14:textId="77777777" w:rsidR="000855B2" w:rsidRPr="000855B2" w:rsidRDefault="000855B2" w:rsidP="000855B2"/>
    <w:p w14:paraId="397FB7C8" w14:textId="77777777" w:rsidR="000855B2" w:rsidRPr="000855B2" w:rsidRDefault="000855B2" w:rsidP="000855B2">
      <w:pPr>
        <w:pStyle w:val="Ttulo4"/>
      </w:pPr>
      <w:r w:rsidRPr="000855B2">
        <w:t>Pre-procesamiento</w:t>
      </w:r>
    </w:p>
    <w:p w14:paraId="73BA525D" w14:textId="2C3C2564" w:rsidR="000855B2" w:rsidRPr="000855B2" w:rsidRDefault="000855B2" w:rsidP="000855B2">
      <w:r w:rsidRPr="000855B2">
        <w:t xml:space="preserve">Tal como se detalló en la sección anterior, la información recuperada por los procesos de lectura de datos se mantiene en variables compartidas para ser consumidas. El proceso Grabber mantiene referencias hacia los procesos activos de lectura, y es el responsable de recolectar la información que estos almacenan en cada iteración. </w:t>
      </w:r>
      <w:r w:rsidR="00F716B8">
        <w:t>Los datos aportados</w:t>
      </w:r>
      <w:r w:rsidRPr="000855B2">
        <w:t xml:space="preserve"> por los procesos que leen puede</w:t>
      </w:r>
      <w:r w:rsidR="00F716B8">
        <w:t>n</w:t>
      </w:r>
      <w:r w:rsidRPr="000855B2">
        <w:t xml:space="preserve"> ser de tipo imagen o nubes de puntos, y dependiendo del caso, se le aplica un pre-procesamiento distinto.</w:t>
      </w:r>
    </w:p>
    <w:p w14:paraId="4DF6AA67" w14:textId="77777777" w:rsidR="000855B2" w:rsidRPr="000855B2" w:rsidRDefault="000855B2" w:rsidP="000855B2">
      <w:r w:rsidRPr="000855B2">
        <w:t xml:space="preserve">Las imágenes RGB son re-escaladas según lo indique el atributo </w:t>
      </w:r>
      <w:r w:rsidRPr="000855B2">
        <w:rPr>
          <w:i/>
        </w:rPr>
        <w:t>resolutionDownSample</w:t>
      </w:r>
      <w:r w:rsidRPr="000855B2">
        <w:t xml:space="preserve"> en el </w:t>
      </w:r>
      <w:r w:rsidRPr="000855B2">
        <w:rPr>
          <w:i/>
        </w:rPr>
        <w:t>XML</w:t>
      </w:r>
      <w:r w:rsidRPr="000855B2">
        <w:t xml:space="preserve"> de configuración.</w:t>
      </w:r>
    </w:p>
    <w:p w14:paraId="0AF40B8F" w14:textId="77777777" w:rsidR="000855B2" w:rsidRPr="000855B2" w:rsidRDefault="000855B2" w:rsidP="000855B2">
      <w:r w:rsidRPr="000855B2">
        <w:t>Las nubes de puntos en cambio sufren cuatro transformaciones:</w:t>
      </w:r>
    </w:p>
    <w:p w14:paraId="4F6C3421" w14:textId="17329D64" w:rsidR="000855B2" w:rsidRPr="000855B2" w:rsidRDefault="000855B2" w:rsidP="000855B2">
      <w:pPr>
        <w:pStyle w:val="Prrafodelista"/>
        <w:numPr>
          <w:ilvl w:val="0"/>
          <w:numId w:val="13"/>
        </w:numPr>
      </w:pPr>
      <w:r w:rsidRPr="000855B2">
        <w:t>En primer lugar, se produce una reducción uniforme de los puntos. Esto significa que se genera una nueva nube, con una cantidad</w:t>
      </w:r>
      <w:r w:rsidR="002D3373">
        <w:t xml:space="preserve"> </w:t>
      </w: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pointsDownSample</m:t>
                </m:r>
              </m:e>
              <m:sup>
                <m:r>
                  <w:rPr>
                    <w:rFonts w:ascii="Cambria Math" w:hAnsi="Cambria Math"/>
                  </w:rPr>
                  <m:t>2</m:t>
                </m:r>
              </m:sup>
            </m:sSup>
          </m:den>
        </m:f>
      </m:oMath>
      <w:r w:rsidRPr="000855B2">
        <w:t xml:space="preserve"> de los puntos originales. El valor </w:t>
      </w:r>
      <w:r w:rsidRPr="000855B2">
        <w:rPr>
          <w:i/>
        </w:rPr>
        <w:t>pointsDownSample</w:t>
      </w:r>
      <w:r w:rsidRPr="000855B2">
        <w:t xml:space="preserve"> se establece desde el archivo </w:t>
      </w:r>
      <w:r w:rsidRPr="000855B2">
        <w:rPr>
          <w:i/>
        </w:rPr>
        <w:t>XML</w:t>
      </w:r>
      <w:r w:rsidR="0088060D">
        <w:t xml:space="preserve"> de configuración. U</w:t>
      </w:r>
      <w:r w:rsidRPr="000855B2">
        <w:t xml:space="preserve">n valor de 1, redunda en que la nube se copiará sin cambios, mientras que un valor de 2, implica que se utilizará la </w:t>
      </w:r>
      <w:r w:rsidR="0088060D">
        <w:t>cuarta parte</w:t>
      </w:r>
      <w:r w:rsidRPr="000855B2">
        <w:t xml:space="preserve"> de los puntos, y así sucesivamente.</w:t>
      </w:r>
    </w:p>
    <w:p w14:paraId="0518C543" w14:textId="55EA412B" w:rsidR="000855B2" w:rsidRPr="000855B2" w:rsidRDefault="000855B2" w:rsidP="000855B2">
      <w:pPr>
        <w:pStyle w:val="Prrafodelista"/>
        <w:numPr>
          <w:ilvl w:val="0"/>
          <w:numId w:val="13"/>
        </w:numPr>
      </w:pPr>
      <w:r w:rsidRPr="000855B2">
        <w:t>Una vez obtenida la nu</w:t>
      </w:r>
      <w:r w:rsidR="0088060D">
        <w:t>be de puntos filtrada del paso anterior</w:t>
      </w:r>
      <w:r w:rsidRPr="000855B2">
        <w:t>, se remueven los puntos que no aportan información valiosa, ya sea por estar muy cerca de la cámar</w:t>
      </w:r>
      <w:r w:rsidR="00E508A0">
        <w:t>a o por tener algún valor nulo.</w:t>
      </w:r>
    </w:p>
    <w:p w14:paraId="6B768DAF" w14:textId="23056FF3" w:rsidR="0088060D" w:rsidRDefault="000855B2" w:rsidP="0088060D">
      <w:pPr>
        <w:pStyle w:val="Prrafodelista"/>
        <w:numPr>
          <w:ilvl w:val="0"/>
          <w:numId w:val="13"/>
        </w:numPr>
      </w:pPr>
      <w:r w:rsidRPr="000855B2">
        <w:t>Hasta este momento, los valores de la nube de puntos se encuentran en representación proyectiva. En una representación proyectiva, el espacio tridimensional completo se representa a través de una imagen bidimensional vista desde un punto en particular, mientras que una representación e</w:t>
      </w:r>
      <w:r w:rsidR="0088060D">
        <w:t>n “</w:t>
      </w:r>
      <w:r w:rsidR="0088060D" w:rsidRPr="000855B2">
        <w:t>mundo real</w:t>
      </w:r>
      <w:r w:rsidR="0088060D">
        <w:t>”</w:t>
      </w:r>
      <w:r w:rsidRPr="000855B2">
        <w:t xml:space="preserve">, posiciona al objeto en el espacio 3D. </w:t>
      </w:r>
    </w:p>
    <w:p w14:paraId="3E2673C0" w14:textId="723D5162" w:rsidR="0088060D" w:rsidRDefault="0088060D" w:rsidP="0088060D">
      <w:pPr>
        <w:pStyle w:val="Prrafodelista"/>
      </w:pPr>
      <w:r w:rsidRPr="00666043">
        <w:t>A los puntos de la nube se les aplica una la transformación que cambia su representación de coordenadas proyectivas a coordenadas en el mundo real</w:t>
      </w:r>
      <w:r>
        <w:t xml:space="preserve"> </w:t>
      </w:r>
      <w:sdt>
        <w:sdtPr>
          <w:id w:val="-1316108223"/>
          <w:citation/>
        </w:sdtPr>
        <w:sdtContent>
          <w:r>
            <w:fldChar w:fldCharType="begin"/>
          </w:r>
          <w:r w:rsidRPr="00B379CE">
            <w:rPr>
              <w:lang w:val="es-ES"/>
            </w:rPr>
            <w:instrText xml:space="preserve"> CITATION Gre12 \l 1033 </w:instrText>
          </w:r>
          <w:r>
            <w:fldChar w:fldCharType="separate"/>
          </w:r>
          <w:r w:rsidR="00556A68" w:rsidRPr="00556A68">
            <w:rPr>
              <w:noProof/>
              <w:lang w:val="es-ES"/>
            </w:rPr>
            <w:t>[59]</w:t>
          </w:r>
          <w:r>
            <w:fldChar w:fldCharType="end"/>
          </w:r>
        </w:sdtContent>
      </w:sdt>
      <w:r w:rsidRPr="00666043">
        <w:t>.</w:t>
      </w:r>
    </w:p>
    <w:p w14:paraId="382E21E7" w14:textId="46CFC226" w:rsidR="0088060D" w:rsidRPr="000855B2" w:rsidRDefault="0088060D" w:rsidP="00FD410F"/>
    <w:tbl>
      <w:tblPr>
        <w:tblStyle w:val="Tablanormal21"/>
        <w:tblW w:w="5000" w:type="pct"/>
        <w:tblLook w:val="04A0" w:firstRow="1" w:lastRow="0" w:firstColumn="1" w:lastColumn="0" w:noHBand="0" w:noVBand="1"/>
        <w:tblPrChange w:id="821" w:author="Invitado" w:date="2015-09-13T13:02:00Z">
          <w:tblPr>
            <w:tblW w:w="0" w:type="auto"/>
            <w:tblLook w:val="04A0" w:firstRow="1" w:lastRow="0" w:firstColumn="1" w:lastColumn="0" w:noHBand="0" w:noVBand="1"/>
          </w:tblPr>
        </w:tblPrChange>
      </w:tblPr>
      <w:tblGrid>
        <w:gridCol w:w="8504"/>
        <w:tblGridChange w:id="822">
          <w:tblGrid>
            <w:gridCol w:w="8494"/>
          </w:tblGrid>
        </w:tblGridChange>
      </w:tblGrid>
      <w:tr w:rsidR="00FD410F" w14:paraId="0298E45D" w14:textId="77777777" w:rsidTr="00FD41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Change w:id="823" w:author="Invitado" w:date="2015-09-13T13:02:00Z">
              <w:tcPr>
                <w:tcW w:w="8494" w:type="dxa"/>
              </w:tcPr>
            </w:tcPrChange>
          </w:tcPr>
          <w:p w14:paraId="59278C70" w14:textId="1D4CF7EE" w:rsidR="00FD410F" w:rsidRDefault="00FD410F" w:rsidP="00FB02D6">
            <w:pPr>
              <w:keepNext/>
              <w:spacing w:before="120" w:after="120"/>
              <w:jc w:val="center"/>
              <w:cnfStyle w:val="101000000000" w:firstRow="1" w:lastRow="0" w:firstColumn="1" w:lastColumn="0" w:oddVBand="0" w:evenVBand="0" w:oddHBand="0" w:evenHBand="0" w:firstRowFirstColumn="0" w:firstRowLastColumn="0" w:lastRowFirstColumn="0" w:lastRowLastColumn="0"/>
              <w:rPr>
                <w:b w:val="0"/>
                <w:bCs w:val="0"/>
              </w:rPr>
            </w:pPr>
            <w:r>
              <w:rPr>
                <w:noProof/>
                <w:color w:val="C00000"/>
                <w:lang w:val="es-ES" w:eastAsia="es-ES"/>
              </w:rPr>
              <w:lastRenderedPageBreak/>
              <w:drawing>
                <wp:inline distT="0" distB="0" distL="0" distR="0" wp14:anchorId="2CD01604" wp14:editId="5922D465">
                  <wp:extent cx="3396343" cy="1500750"/>
                  <wp:effectExtent l="0" t="0" r="0" b="4445"/>
                  <wp:docPr id="19" name="18 Imagen" descr="projective-repres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ive-representation.png"/>
                          <pic:cNvPicPr/>
                        </pic:nvPicPr>
                        <pic:blipFill rotWithShape="1">
                          <a:blip r:embed="rId59"/>
                          <a:srcRect t="5763" b="13565"/>
                          <a:stretch/>
                        </pic:blipFill>
                        <pic:spPr bwMode="auto">
                          <a:xfrm>
                            <a:off x="0" y="0"/>
                            <a:ext cx="3468351" cy="1532568"/>
                          </a:xfrm>
                          <a:prstGeom prst="rect">
                            <a:avLst/>
                          </a:prstGeom>
                          <a:ln>
                            <a:noFill/>
                          </a:ln>
                          <a:extLst>
                            <a:ext uri="{53640926-AAD7-44D8-BBD7-CCE9431645EC}">
                              <a14:shadowObscured xmlns:a14="http://schemas.microsoft.com/office/drawing/2010/main"/>
                            </a:ext>
                          </a:extLst>
                        </pic:spPr>
                      </pic:pic>
                    </a:graphicData>
                  </a:graphic>
                </wp:inline>
              </w:drawing>
            </w:r>
          </w:p>
          <w:p w14:paraId="5D4386D8" w14:textId="689693D7" w:rsidR="00FD410F" w:rsidRDefault="00FD410F" w:rsidP="00FD410F">
            <w:pPr>
              <w:pStyle w:val="Descripcin"/>
              <w:jc w:val="center"/>
              <w:cnfStyle w:val="101000000000" w:firstRow="1" w:lastRow="0" w:firstColumn="1" w:lastColumn="0" w:oddVBand="0" w:evenVBand="0" w:oddHBand="0" w:evenHBand="0" w:firstRowFirstColumn="0" w:firstRowLastColumn="0" w:lastRowFirstColumn="0" w:lastRowLastColumn="0"/>
            </w:pPr>
            <w:r>
              <w:t xml:space="preserve">Diagrama </w:t>
            </w:r>
            <w:r w:rsidR="00CA3206">
              <w:fldChar w:fldCharType="begin"/>
            </w:r>
            <w:r w:rsidR="00CA3206">
              <w:instrText xml:space="preserve"> STYLEREF 1 \s </w:instrText>
            </w:r>
            <w:r w:rsidR="00CA3206">
              <w:fldChar w:fldCharType="separate"/>
            </w:r>
            <w:r w:rsidR="00CA3206">
              <w:rPr>
                <w:noProof/>
              </w:rPr>
              <w:t>4</w:t>
            </w:r>
            <w:r w:rsidR="00CA3206">
              <w:rPr>
                <w:noProof/>
              </w:rPr>
              <w:fldChar w:fldCharType="end"/>
            </w:r>
            <w:r>
              <w:noBreakHyphen/>
              <w:t xml:space="preserve">3 </w:t>
            </w:r>
            <w:r w:rsidRPr="00FD410F">
              <w:rPr>
                <w:i/>
                <w:color w:val="808080" w:themeColor="background1" w:themeShade="80"/>
                <w:sz w:val="20"/>
              </w:rPr>
              <w:t>Para la Imagen: Relación entre coordenadas proyectivas y de mundo real. Las coordenadas de mundo real posicionan el objeto en el espacio 3D. Las coordenadas proyectivas describen cómo se vería en un plano de visión</w:t>
            </w:r>
            <w:r>
              <w:rPr>
                <w:i/>
                <w:color w:val="808080" w:themeColor="background1" w:themeShade="80"/>
                <w:sz w:val="20"/>
              </w:rPr>
              <w:t>.</w:t>
            </w:r>
          </w:p>
        </w:tc>
      </w:tr>
    </w:tbl>
    <w:p w14:paraId="38D67578" w14:textId="31B84704" w:rsidR="00FD410F" w:rsidRDefault="00FD410F" w:rsidP="000855B2"/>
    <w:p w14:paraId="05AFC90C" w14:textId="112BC2D4" w:rsidR="000855B2" w:rsidRPr="000855B2" w:rsidRDefault="000855B2" w:rsidP="000855B2">
      <w:pPr>
        <w:pStyle w:val="Prrafodelista"/>
        <w:numPr>
          <w:ilvl w:val="0"/>
          <w:numId w:val="13"/>
        </w:numPr>
      </w:pPr>
      <w:r w:rsidRPr="000855B2">
        <w:t xml:space="preserve">Por último, a los puntos resultantes se les aplica una transformación compuesta por una rotación y una traslación. El objetivo de esta transformación es el de posicionar las nubes de tal forma que se </w:t>
      </w:r>
      <w:r w:rsidR="00E5168C">
        <w:t>unan</w:t>
      </w:r>
      <w:r w:rsidRPr="000855B2">
        <w:t xml:space="preserve"> correctamente con las nubes de otras cámaras al ser unidas posteriormente en el Servidor y lograr así una representación fidedigna de la escena. De no aplicarse esta transformación, los puntos de las nubes permanecerían posicionados de forma relativa a cada cámara, y la unión con otras nubes resultaría en una superposición de puntos que no sería representativa de la escena grabada. En la definición de cada cámara de profundidad </w:t>
      </w:r>
      <w:r w:rsidR="00E5168C">
        <w:t xml:space="preserve">que figura </w:t>
      </w:r>
      <w:r w:rsidRPr="000855B2">
        <w:t xml:space="preserve">en el </w:t>
      </w:r>
      <w:r w:rsidRPr="00E5168C">
        <w:rPr>
          <w:i/>
        </w:rPr>
        <w:t>XML</w:t>
      </w:r>
      <w:r w:rsidRPr="000855B2">
        <w:t xml:space="preserve"> de configuración del Cliente se encuentran los datos necesarios para aplicar la traslación y rotación de sus puntos.</w:t>
      </w:r>
    </w:p>
    <w:p w14:paraId="43C09565" w14:textId="783E94B2" w:rsidR="000855B2" w:rsidRPr="000855B2" w:rsidRDefault="000855B2" w:rsidP="000855B2">
      <w:r w:rsidRPr="000855B2">
        <w:t xml:space="preserve">Culminado el pre-procesamiento, se unifica la información en una sola estructura </w:t>
      </w:r>
      <w:r w:rsidR="00E5168C">
        <w:t xml:space="preserve">almacenándola </w:t>
      </w:r>
      <w:r w:rsidRPr="000855B2">
        <w:t>hasta que el proceso encargado de la transmisión esté libre y en condiciones de utilizar los datos.</w:t>
      </w:r>
    </w:p>
    <w:p w14:paraId="4E301AD5" w14:textId="646DB8AA" w:rsidR="000855B2" w:rsidRPr="000855B2" w:rsidRDefault="000855B2" w:rsidP="000855B2">
      <w:r w:rsidRPr="000855B2">
        <w:t>Cuando el Grabber finaliza su ejecución, libera toda la memoria u</w:t>
      </w:r>
      <w:r w:rsidR="00E5168C">
        <w:t>tilizada como resultado del pre-</w:t>
      </w:r>
      <w:r w:rsidRPr="000855B2">
        <w:t>procesamiento de datos e indica a los procesos de lectura y de trasmisión que también se detengan.</w:t>
      </w:r>
    </w:p>
    <w:p w14:paraId="268240BC" w14:textId="77777777" w:rsidR="000855B2" w:rsidRPr="000855B2" w:rsidRDefault="000855B2" w:rsidP="000855B2"/>
    <w:p w14:paraId="6DFA4097" w14:textId="77777777" w:rsidR="000855B2" w:rsidRPr="000855B2" w:rsidRDefault="000855B2" w:rsidP="000855B2">
      <w:pPr>
        <w:pStyle w:val="Ttulo4"/>
      </w:pPr>
      <w:r w:rsidRPr="000855B2">
        <w:t>Transmisión</w:t>
      </w:r>
    </w:p>
    <w:p w14:paraId="348CC7F5" w14:textId="77777777" w:rsidR="000855B2" w:rsidRPr="0066127B" w:rsidRDefault="000855B2" w:rsidP="000855B2">
      <w:r w:rsidRPr="0066127B">
        <w:t>El proceso Transmitter es el último proceso en la secuencia de ejecución del Cliente, y tiene como responsabilidad mantener abierta la conexión con el Servidor y enviar la información de cada frame.</w:t>
      </w:r>
    </w:p>
    <w:p w14:paraId="17DFD973" w14:textId="77777777" w:rsidR="000855B2" w:rsidRPr="0066127B" w:rsidRDefault="000855B2" w:rsidP="000855B2">
      <w:r w:rsidRPr="0066127B">
        <w:t>Mantiene el estado de la conexión en una variable global, que puede tener los valores: desconectado, conectado, finalizado o reintentando.</w:t>
      </w:r>
    </w:p>
    <w:p w14:paraId="01A5C348" w14:textId="6A5D68A9" w:rsidR="000855B2" w:rsidRPr="0066127B" w:rsidRDefault="000855B2" w:rsidP="000855B2">
      <w:r w:rsidRPr="0066127B">
        <w:t xml:space="preserve">Presionando el botón “Conectar” desde la interfaz del Cliente, el </w:t>
      </w:r>
      <w:r w:rsidR="009D4B6D">
        <w:t>proceso</w:t>
      </w:r>
      <w:r w:rsidRPr="0066127B">
        <w:t xml:space="preserve"> Transmitter intentará comenzar la conexión utilizando los datos contenidos en los atributos </w:t>
      </w:r>
      <w:r w:rsidRPr="0066127B">
        <w:rPr>
          <w:i/>
        </w:rPr>
        <w:t>serverIp</w:t>
      </w:r>
      <w:r w:rsidRPr="0066127B">
        <w:t xml:space="preserve"> y </w:t>
      </w:r>
      <w:r w:rsidRPr="0066127B">
        <w:rPr>
          <w:i/>
        </w:rPr>
        <w:t>serverPort</w:t>
      </w:r>
      <w:r w:rsidRPr="0066127B">
        <w:t xml:space="preserve"> incluidos en el </w:t>
      </w:r>
      <w:r w:rsidRPr="0066127B">
        <w:rPr>
          <w:i/>
        </w:rPr>
        <w:t>XML</w:t>
      </w:r>
      <w:r w:rsidRPr="0066127B">
        <w:t xml:space="preserve"> de configuración.</w:t>
      </w:r>
    </w:p>
    <w:p w14:paraId="4F4164F7" w14:textId="7C9E4C44" w:rsidR="000855B2" w:rsidRPr="0066127B" w:rsidRDefault="000855B2" w:rsidP="000855B2">
      <w:r w:rsidRPr="0066127B">
        <w:t>El proceso monitorea de forma constante el estado de la conexión y, en caso de que ocurra un error, intent</w:t>
      </w:r>
      <w:r w:rsidR="009D4B6D">
        <w:t>a reconectarse automáticamente para</w:t>
      </w:r>
      <w:r w:rsidRPr="0066127B">
        <w:t xml:space="preserve"> continuar transmitiendo. Luego de una caída, </w:t>
      </w:r>
      <w:r w:rsidR="009D4B6D">
        <w:t>el Transmitter espera tres</w:t>
      </w:r>
      <w:r w:rsidRPr="0066127B">
        <w:t xml:space="preserve"> segundos antes de intentar recuperar la conexión.</w:t>
      </w:r>
    </w:p>
    <w:p w14:paraId="1ACB4056" w14:textId="2451C57F" w:rsidR="000855B2" w:rsidRPr="0066127B" w:rsidRDefault="000855B2" w:rsidP="000855B2">
      <w:r w:rsidRPr="0066127B">
        <w:lastRenderedPageBreak/>
        <w:t xml:space="preserve">Una vez que logra establecer la conexión, toma el último </w:t>
      </w:r>
      <w:r w:rsidRPr="009D4B6D">
        <w:rPr>
          <w:i/>
        </w:rPr>
        <w:t>frame</w:t>
      </w:r>
      <w:r w:rsidRPr="0066127B">
        <w:t xml:space="preserve"> generado por el Grabber, calcula el tamaño en bytes a enviar y particiona el paquete en fragmentos más pequeños, tal como se indica en la sección </w:t>
      </w:r>
      <w:r w:rsidRPr="0066127B">
        <w:fldChar w:fldCharType="begin"/>
      </w:r>
      <w:r w:rsidRPr="0066127B">
        <w:instrText xml:space="preserve"> REF _Ref438392705 \r \h </w:instrText>
      </w:r>
      <w:r w:rsidRPr="0066127B">
        <w:fldChar w:fldCharType="separate"/>
      </w:r>
      <w:r w:rsidR="00CA3206">
        <w:t>4.2.4.3</w:t>
      </w:r>
      <w:r w:rsidRPr="0066127B">
        <w:fldChar w:fldCharType="end"/>
      </w:r>
      <w:r w:rsidRPr="0066127B">
        <w:t>.</w:t>
      </w:r>
    </w:p>
    <w:p w14:paraId="026FD1B4" w14:textId="77777777" w:rsidR="000855B2" w:rsidRPr="0066127B" w:rsidRDefault="000855B2" w:rsidP="000855B2">
      <w:r w:rsidRPr="0066127B">
        <w:t>De forma adicional, existen dos últimas transformaciones opcionales que el Trasmitter puede aplicar a los datos con el fin de reducir su tamaño:</w:t>
      </w:r>
    </w:p>
    <w:p w14:paraId="61D17209" w14:textId="0D05C730" w:rsidR="0066127B" w:rsidRPr="0066127B" w:rsidRDefault="000855B2" w:rsidP="000855B2">
      <w:pPr>
        <w:pStyle w:val="Prrafodelista"/>
        <w:numPr>
          <w:ilvl w:val="0"/>
          <w:numId w:val="13"/>
        </w:numPr>
      </w:pPr>
      <w:r w:rsidRPr="0066127B">
        <w:t>A través del parámetro resolutionDownSample, se reduce la calidad de la imagen a transmitir, disminuyendo por consecuencia su tamaño en bytes. Para realizar esta reducción de tamaño se utiliza una librería dinámica externa denominada imageCompression.dll. Se amplía más infor</w:t>
      </w:r>
      <w:r w:rsidR="0066127B" w:rsidRPr="0066127B">
        <w:t xml:space="preserve">mación al respecto en la sección </w:t>
      </w:r>
      <w:r w:rsidR="0066127B" w:rsidRPr="0066127B">
        <w:fldChar w:fldCharType="begin"/>
      </w:r>
      <w:r w:rsidR="0066127B" w:rsidRPr="0066127B">
        <w:instrText xml:space="preserve"> REF _Ref438394124 \r \h </w:instrText>
      </w:r>
      <w:r w:rsidR="0066127B" w:rsidRPr="0066127B">
        <w:fldChar w:fldCharType="separate"/>
      </w:r>
      <w:r w:rsidR="00CA3206">
        <w:t>4.2.3.7</w:t>
      </w:r>
      <w:r w:rsidR="0066127B" w:rsidRPr="0066127B">
        <w:fldChar w:fldCharType="end"/>
      </w:r>
      <w:r w:rsidR="0066127B" w:rsidRPr="0066127B">
        <w:t>.</w:t>
      </w:r>
    </w:p>
    <w:p w14:paraId="400444AC" w14:textId="5CBE69C8" w:rsidR="000855B2" w:rsidRPr="0066127B" w:rsidRDefault="000855B2" w:rsidP="000855B2">
      <w:pPr>
        <w:pStyle w:val="Prrafodelista"/>
        <w:numPr>
          <w:ilvl w:val="0"/>
          <w:numId w:val="13"/>
        </w:numPr>
      </w:pPr>
      <w:r w:rsidRPr="0066127B">
        <w:t xml:space="preserve">El XML de configuración cuenta además con el parámetro denominado allowCompression que permite aplicar un algoritmo de compresión a cada </w:t>
      </w:r>
      <w:r w:rsidRPr="009D4B6D">
        <w:rPr>
          <w:i/>
        </w:rPr>
        <w:t>frame</w:t>
      </w:r>
      <w:r w:rsidRPr="0066127B">
        <w:t xml:space="preserve"> antes de enviarlo. Este parámetro acepta los valores: 0 para deshabilitarlo o 1 para </w:t>
      </w:r>
      <w:r w:rsidR="009D4B6D">
        <w:t>habilitarlo. P</w:t>
      </w:r>
      <w:r w:rsidRPr="0066127B">
        <w:t xml:space="preserve">ara realizar la compresión </w:t>
      </w:r>
      <w:r w:rsidR="009D4B6D">
        <w:t xml:space="preserve">se </w:t>
      </w:r>
      <w:r w:rsidRPr="0066127B">
        <w:t>utiliza una librería dinámica externa</w:t>
      </w:r>
      <w:r w:rsidR="0066127B" w:rsidRPr="0066127B">
        <w:t xml:space="preserve"> denominada FrameCompression.dll</w:t>
      </w:r>
      <w:r w:rsidR="009D4B6D">
        <w:t>, que se describe en la sección</w:t>
      </w:r>
      <w:r w:rsidR="0066127B" w:rsidRPr="0066127B">
        <w:t xml:space="preserve"> </w:t>
      </w:r>
      <w:r w:rsidR="0066127B" w:rsidRPr="0066127B">
        <w:fldChar w:fldCharType="begin"/>
      </w:r>
      <w:r w:rsidR="0066127B" w:rsidRPr="0066127B">
        <w:instrText xml:space="preserve"> REF _Ref438394124 \r \h </w:instrText>
      </w:r>
      <w:r w:rsidR="0066127B" w:rsidRPr="0066127B">
        <w:fldChar w:fldCharType="separate"/>
      </w:r>
      <w:r w:rsidR="00CA3206">
        <w:t>4.2.3.7</w:t>
      </w:r>
      <w:r w:rsidR="0066127B" w:rsidRPr="0066127B">
        <w:fldChar w:fldCharType="end"/>
      </w:r>
      <w:r w:rsidR="0066127B" w:rsidRPr="0066127B">
        <w:t xml:space="preserve">. </w:t>
      </w:r>
      <w:r w:rsidRPr="0066127B">
        <w:t xml:space="preserve">El XML de configuración del Servidor también cuenta con el parámetro </w:t>
      </w:r>
      <w:r w:rsidRPr="009D4B6D">
        <w:rPr>
          <w:i/>
        </w:rPr>
        <w:t>allowCompression</w:t>
      </w:r>
      <w:r w:rsidRPr="0066127B">
        <w:t xml:space="preserve"> y siempre debe tener el mismo valor que el estipulado en los Clientes para que el sistema funcione correctamente.</w:t>
      </w:r>
    </w:p>
    <w:p w14:paraId="7ECB469C" w14:textId="77777777" w:rsidR="000855B2" w:rsidRPr="0066127B" w:rsidRDefault="000855B2" w:rsidP="000855B2"/>
    <w:p w14:paraId="5760BD7D" w14:textId="77777777" w:rsidR="000855B2" w:rsidRPr="000855B2" w:rsidRDefault="000855B2" w:rsidP="000855B2">
      <w:pPr>
        <w:pStyle w:val="Ttulo4"/>
      </w:pPr>
      <w:bookmarkStart w:id="824" w:name="_Toc429920305"/>
      <w:bookmarkStart w:id="825" w:name="_Toc429920778"/>
      <w:bookmarkStart w:id="826" w:name="_Toc429929245"/>
      <w:r w:rsidRPr="000855B2">
        <w:t>Modos de funcionamiento Persistence y Real Time</w:t>
      </w:r>
      <w:bookmarkEnd w:id="824"/>
      <w:bookmarkEnd w:id="825"/>
      <w:bookmarkEnd w:id="826"/>
    </w:p>
    <w:p w14:paraId="35525720" w14:textId="77777777" w:rsidR="000855B2" w:rsidRPr="000855B2" w:rsidRDefault="000855B2" w:rsidP="000855B2">
      <w:r w:rsidRPr="000855B2">
        <w:t>En esta sección se detallarán las dos modalidades principales de ejecución soportadas por el sistema, que se definen con los nombres Persistence y Real Time.</w:t>
      </w:r>
    </w:p>
    <w:p w14:paraId="2C99A313" w14:textId="596180ED" w:rsidR="00826FEE" w:rsidRDefault="000855B2" w:rsidP="000855B2">
      <w:r w:rsidRPr="000855B2">
        <w:t>En modo Persistence, se ejecuta el Cliente sin la necesidad de una instancia de Servidor, ya que en ningún momento envía información a procesar. El</w:t>
      </w:r>
      <w:r w:rsidR="009D4B6D">
        <w:t xml:space="preserve"> único cometido de ejecutar el C</w:t>
      </w:r>
      <w:r w:rsidRPr="000855B2">
        <w:t xml:space="preserve">liente en modo Persistence es el de almacenar en disco la información de las cámaras RGB y de profundidad para ser procesadas luego. El sistema genera archivos </w:t>
      </w:r>
      <w:r w:rsidRPr="000855B2">
        <w:rPr>
          <w:i/>
        </w:rPr>
        <w:t xml:space="preserve">MP4 </w:t>
      </w:r>
      <w:r w:rsidRPr="000855B2">
        <w:t xml:space="preserve">y </w:t>
      </w:r>
      <w:r w:rsidRPr="000855B2">
        <w:rPr>
          <w:i/>
        </w:rPr>
        <w:t>ONI</w:t>
      </w:r>
      <w:r w:rsidRPr="000855B2">
        <w:t xml:space="preserve"> correspondientes a la información recibidas por las cámaras, y las almacena en la siguiente estructura de carpetas:</w:t>
      </w:r>
    </w:p>
    <w:p w14:paraId="0C9BEE6D" w14:textId="77777777" w:rsidR="001B5D51" w:rsidRPr="000855B2" w:rsidRDefault="001B5D51" w:rsidP="000855B2"/>
    <w:tbl>
      <w:tblPr>
        <w:tblStyle w:val="Tablanormal21"/>
        <w:tblW w:w="0" w:type="auto"/>
        <w:tblLook w:val="04A0" w:firstRow="1" w:lastRow="0" w:firstColumn="1" w:lastColumn="0" w:noHBand="0" w:noVBand="1"/>
      </w:tblPr>
      <w:tblGrid>
        <w:gridCol w:w="8494"/>
      </w:tblGrid>
      <w:tr w:rsidR="000855B2" w:rsidRPr="00DA22E5" w14:paraId="401C2F74" w14:textId="77777777" w:rsidTr="005D0F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206E00D4" w14:textId="77777777" w:rsidR="000855B2" w:rsidRDefault="000855B2" w:rsidP="002E573C">
            <w:pPr>
              <w:keepNext/>
              <w:spacing w:before="120"/>
              <w:jc w:val="center"/>
              <w:rPr>
                <w:b w:val="0"/>
                <w:bCs w:val="0"/>
              </w:rPr>
            </w:pPr>
            <w:r>
              <w:rPr>
                <w:rFonts w:asciiTheme="majorHAnsi" w:hAnsiTheme="majorHAnsi"/>
                <w:noProof/>
                <w:lang w:val="es-ES" w:eastAsia="es-ES"/>
              </w:rPr>
              <w:drawing>
                <wp:inline distT="0" distB="0" distL="0" distR="0" wp14:anchorId="5A6EE871" wp14:editId="687E892D">
                  <wp:extent cx="1491343" cy="213768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deoDiagra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19311" cy="2177769"/>
                          </a:xfrm>
                          <a:prstGeom prst="rect">
                            <a:avLst/>
                          </a:prstGeom>
                        </pic:spPr>
                      </pic:pic>
                    </a:graphicData>
                  </a:graphic>
                </wp:inline>
              </w:drawing>
            </w:r>
          </w:p>
          <w:p w14:paraId="3722762B" w14:textId="117ACDD4" w:rsidR="000855B2" w:rsidRPr="00732CF2" w:rsidRDefault="000855B2" w:rsidP="00FD410F">
            <w:pPr>
              <w:pStyle w:val="Descripcin"/>
              <w:jc w:val="center"/>
            </w:pPr>
            <w:r>
              <w:t xml:space="preserve">Diagrama </w:t>
            </w:r>
            <w:r w:rsidR="00CA3206">
              <w:fldChar w:fldCharType="begin"/>
            </w:r>
            <w:r w:rsidR="00CA3206">
              <w:instrText xml:space="preserve"> STYLEREF 1 \s </w:instrText>
            </w:r>
            <w:r w:rsidR="00CA3206">
              <w:fldChar w:fldCharType="separate"/>
            </w:r>
            <w:r w:rsidR="00CA3206">
              <w:rPr>
                <w:noProof/>
              </w:rPr>
              <w:t>4</w:t>
            </w:r>
            <w:r w:rsidR="00CA3206">
              <w:rPr>
                <w:noProof/>
              </w:rPr>
              <w:fldChar w:fldCharType="end"/>
            </w:r>
            <w:r>
              <w:noBreakHyphen/>
            </w:r>
            <w:r w:rsidR="00FD410F">
              <w:t>4</w:t>
            </w:r>
            <w:r w:rsidR="00FD410F">
              <w:rPr>
                <w:noProof/>
              </w:rPr>
              <w:t xml:space="preserve"> </w:t>
            </w:r>
            <w:r>
              <w:rPr>
                <w:rStyle w:val="TituloImagenCar"/>
              </w:rPr>
              <w:t>Estructura del directorio en el que el Cliente persiste los datos en modo Persistencia</w:t>
            </w:r>
            <w:r w:rsidRPr="00013514">
              <w:rPr>
                <w:rStyle w:val="TituloImagenCar"/>
              </w:rPr>
              <w:t>.</w:t>
            </w:r>
          </w:p>
        </w:tc>
      </w:tr>
    </w:tbl>
    <w:p w14:paraId="14555B32" w14:textId="77777777" w:rsidR="000855B2" w:rsidRDefault="000855B2" w:rsidP="000855B2"/>
    <w:p w14:paraId="29984FC7" w14:textId="77777777" w:rsidR="000855B2" w:rsidRPr="005D0F8C" w:rsidRDefault="000855B2" w:rsidP="000855B2">
      <w:r w:rsidRPr="005D0F8C">
        <w:lastRenderedPageBreak/>
        <w:t xml:space="preserve">Esta modalidad se activa cambiando el valor de la bandera </w:t>
      </w:r>
      <w:r w:rsidRPr="005D0F8C">
        <w:rPr>
          <w:i/>
        </w:rPr>
        <w:t>persistence</w:t>
      </w:r>
      <w:r w:rsidRPr="005D0F8C">
        <w:t xml:space="preserve"> a 1 en el archivo de configuración </w:t>
      </w:r>
      <w:r w:rsidRPr="005D0F8C">
        <w:rPr>
          <w:i/>
        </w:rPr>
        <w:t>settings.xml</w:t>
      </w:r>
      <w:r w:rsidRPr="005D0F8C">
        <w:t xml:space="preserve"> del Cliente.</w:t>
      </w:r>
    </w:p>
    <w:p w14:paraId="53394B20" w14:textId="77777777" w:rsidR="000855B2" w:rsidRPr="005D0F8C" w:rsidRDefault="000855B2" w:rsidP="000855B2">
      <w:r w:rsidRPr="005D0F8C">
        <w:t>A diferencia del modo Persistence, en el modo Real Time es necesario contar con una instancia de Servidor en ejecución. El Cliente recopila toda la información recibida de las cámaras y la envía al Servidor para ser procesada.</w:t>
      </w:r>
    </w:p>
    <w:p w14:paraId="5803EF8D" w14:textId="46929C48" w:rsidR="000855B2" w:rsidRDefault="000855B2" w:rsidP="000855B2">
      <w:r w:rsidRPr="005D0F8C">
        <w:t xml:space="preserve">Esta modalidad se activa cambiando el valor de la bandera </w:t>
      </w:r>
      <w:r w:rsidRPr="005D0F8C">
        <w:rPr>
          <w:i/>
        </w:rPr>
        <w:t>realTime</w:t>
      </w:r>
      <w:r w:rsidRPr="005D0F8C">
        <w:t xml:space="preserve"> a 1. Se puede encontrar una descripción más detallada en la sección “Settings.xml del Cliente” del Anexo.</w:t>
      </w:r>
    </w:p>
    <w:p w14:paraId="01824AAE" w14:textId="77777777" w:rsidR="00826FEE" w:rsidRPr="005D0F8C" w:rsidRDefault="00826FEE" w:rsidP="000855B2"/>
    <w:tbl>
      <w:tblPr>
        <w:tblW w:w="0" w:type="auto"/>
        <w:tblLook w:val="04A0" w:firstRow="1" w:lastRow="0" w:firstColumn="1" w:lastColumn="0" w:noHBand="0" w:noVBand="1"/>
        <w:tblPrChange w:id="827" w:author="Invitado" w:date="2015-09-13T13:02:00Z">
          <w:tblPr>
            <w:tblW w:w="0" w:type="auto"/>
            <w:tblLook w:val="04A0" w:firstRow="1" w:lastRow="0" w:firstColumn="1" w:lastColumn="0" w:noHBand="0" w:noVBand="1"/>
          </w:tblPr>
        </w:tblPrChange>
      </w:tblPr>
      <w:tblGrid>
        <w:gridCol w:w="8504"/>
        <w:tblGridChange w:id="828">
          <w:tblGrid>
            <w:gridCol w:w="8494"/>
          </w:tblGrid>
        </w:tblGridChange>
      </w:tblGrid>
      <w:tr w:rsidR="000855B2" w14:paraId="0FBE8954" w14:textId="77777777" w:rsidTr="005D0F8C">
        <w:tc>
          <w:tcPr>
            <w:tcW w:w="8504" w:type="dxa"/>
            <w:tcPrChange w:id="829" w:author="Invitado" w:date="2015-09-13T13:02:00Z">
              <w:tcPr>
                <w:tcW w:w="8494" w:type="dxa"/>
              </w:tcPr>
            </w:tcPrChange>
          </w:tcPr>
          <w:tbl>
            <w:tblPr>
              <w:tblStyle w:val="Tablanormal21"/>
              <w:tblW w:w="0" w:type="auto"/>
              <w:tblLook w:val="04A0" w:firstRow="1" w:lastRow="0" w:firstColumn="1" w:lastColumn="0" w:noHBand="0" w:noVBand="1"/>
            </w:tblPr>
            <w:tblGrid>
              <w:gridCol w:w="8288"/>
            </w:tblGrid>
            <w:tr w:rsidR="000855B2" w14:paraId="62F107EF" w14:textId="77777777" w:rsidTr="005D0F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8" w:type="dxa"/>
                </w:tcPr>
                <w:p w14:paraId="2A09E7C4" w14:textId="3A28F3EF" w:rsidR="000855B2" w:rsidRPr="00013514" w:rsidRDefault="009D4B6D" w:rsidP="005D0F8C">
                  <w:pPr>
                    <w:pStyle w:val="Descripcin"/>
                    <w:keepNext/>
                    <w:jc w:val="center"/>
                  </w:pPr>
                  <w:r>
                    <w:rPr>
                      <w:noProof/>
                      <w:lang w:val="es-ES" w:eastAsia="es-ES"/>
                    </w:rPr>
                    <w:drawing>
                      <wp:inline distT="0" distB="0" distL="0" distR="0" wp14:anchorId="5022D950" wp14:editId="3C2862A6">
                        <wp:extent cx="4049486" cy="3310891"/>
                        <wp:effectExtent l="0" t="0" r="8255"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rama.png"/>
                                <pic:cNvPicPr/>
                              </pic:nvPicPr>
                              <pic:blipFill rotWithShape="1">
                                <a:blip r:embed="rId61">
                                  <a:extLst>
                                    <a:ext uri="{28A0092B-C50C-407E-A947-70E740481C1C}">
                                      <a14:useLocalDpi xmlns:a14="http://schemas.microsoft.com/office/drawing/2010/main" val="0"/>
                                    </a:ext>
                                  </a:extLst>
                                </a:blip>
                                <a:srcRect l="1725" t="773" r="4501" b="6860"/>
                                <a:stretch/>
                              </pic:blipFill>
                              <pic:spPr bwMode="auto">
                                <a:xfrm>
                                  <a:off x="0" y="0"/>
                                  <a:ext cx="4068879" cy="3326747"/>
                                </a:xfrm>
                                <a:prstGeom prst="rect">
                                  <a:avLst/>
                                </a:prstGeom>
                                <a:ln>
                                  <a:noFill/>
                                </a:ln>
                                <a:extLst>
                                  <a:ext uri="{53640926-AAD7-44D8-BBD7-CCE9431645EC}">
                                    <a14:shadowObscured xmlns:a14="http://schemas.microsoft.com/office/drawing/2010/main"/>
                                  </a:ext>
                                </a:extLst>
                              </pic:spPr>
                            </pic:pic>
                          </a:graphicData>
                        </a:graphic>
                      </wp:inline>
                    </w:drawing>
                  </w:r>
                </w:p>
                <w:p w14:paraId="590D0120" w14:textId="6AEF3407" w:rsidR="000855B2" w:rsidRPr="00013514" w:rsidRDefault="000855B2" w:rsidP="00FD410F">
                  <w:pPr>
                    <w:pStyle w:val="Descripcin"/>
                    <w:jc w:val="center"/>
                  </w:pPr>
                  <w:r w:rsidRPr="00013514">
                    <w:t xml:space="preserve">Diagrama </w:t>
                  </w:r>
                  <w:r w:rsidR="00CA3206">
                    <w:fldChar w:fldCharType="begin"/>
                  </w:r>
                  <w:r w:rsidR="00CA3206">
                    <w:instrText xml:space="preserve"> STYLEREF 1 \s </w:instrText>
                  </w:r>
                  <w:r w:rsidR="00CA3206">
                    <w:fldChar w:fldCharType="separate"/>
                  </w:r>
                  <w:r w:rsidR="00CA3206">
                    <w:rPr>
                      <w:noProof/>
                    </w:rPr>
                    <w:t>4</w:t>
                  </w:r>
                  <w:r w:rsidR="00CA3206">
                    <w:rPr>
                      <w:noProof/>
                    </w:rPr>
                    <w:fldChar w:fldCharType="end"/>
                  </w:r>
                  <w:r>
                    <w:noBreakHyphen/>
                  </w:r>
                  <w:r w:rsidR="00FD410F">
                    <w:t>5</w:t>
                  </w:r>
                  <w:r w:rsidR="00FD410F">
                    <w:rPr>
                      <w:noProof/>
                    </w:rPr>
                    <w:t xml:space="preserve"> </w:t>
                  </w:r>
                  <w:r w:rsidRPr="00013514">
                    <w:rPr>
                      <w:rStyle w:val="TituloImagenCar"/>
                    </w:rPr>
                    <w:t>Descripción del modo en que se conectan los hilos dentro del Cliente durante la trasmisión al Servidor y los archivos involucrados. La cantidad de Thread3D, Thread2D y ThreadONI depende exclusivamente de los datos del Settings.xml.</w:t>
                  </w:r>
                </w:p>
              </w:tc>
            </w:tr>
          </w:tbl>
          <w:p w14:paraId="53CA3776" w14:textId="77777777" w:rsidR="000855B2" w:rsidRDefault="000855B2" w:rsidP="005D0F8C">
            <w:pPr>
              <w:pStyle w:val="Descripcin"/>
            </w:pPr>
          </w:p>
        </w:tc>
      </w:tr>
    </w:tbl>
    <w:p w14:paraId="1BA71EBB" w14:textId="77777777" w:rsidR="000855B2" w:rsidRDefault="000855B2" w:rsidP="009D4B6D"/>
    <w:p w14:paraId="75529CC9" w14:textId="77777777" w:rsidR="000855B2" w:rsidRDefault="000855B2" w:rsidP="000855B2">
      <w:pPr>
        <w:pStyle w:val="Ttulo4"/>
      </w:pPr>
      <w:bookmarkStart w:id="830" w:name="_Toc429920306"/>
      <w:bookmarkStart w:id="831" w:name="_Toc429920779"/>
      <w:bookmarkStart w:id="832" w:name="_Toc429929246"/>
      <w:r>
        <w:t>Interfaz del Cliente</w:t>
      </w:r>
      <w:bookmarkEnd w:id="830"/>
      <w:bookmarkEnd w:id="831"/>
      <w:bookmarkEnd w:id="832"/>
    </w:p>
    <w:p w14:paraId="7D55B557" w14:textId="77777777" w:rsidR="000855B2" w:rsidRDefault="000855B2" w:rsidP="000855B2">
      <w:r>
        <w:t>La interfaz del cliente muestra los siguientes datos y funcionalidades:</w:t>
      </w:r>
    </w:p>
    <w:p w14:paraId="5C1AC137" w14:textId="54DB70B8" w:rsidR="000855B2" w:rsidRDefault="000855B2" w:rsidP="000855B2">
      <w:pPr>
        <w:pStyle w:val="Prrafodelista"/>
        <w:numPr>
          <w:ilvl w:val="0"/>
          <w:numId w:val="14"/>
        </w:numPr>
      </w:pPr>
      <w:r w:rsidRPr="006C00E9">
        <w:rPr>
          <w:b/>
        </w:rPr>
        <w:t>FPS</w:t>
      </w:r>
      <w:r>
        <w:t xml:space="preserve">: muestra el </w:t>
      </w:r>
      <w:r w:rsidRPr="00826FEE">
        <w:rPr>
          <w:i/>
        </w:rPr>
        <w:t>framerate</w:t>
      </w:r>
      <w:r>
        <w:t xml:space="preserve"> de ejecución al que están trabajando el Cliente y el Servidor. Existe un parámetro denominado FPS en </w:t>
      </w:r>
      <w:r w:rsidR="00826FEE">
        <w:t>la</w:t>
      </w:r>
      <w:r>
        <w:t xml:space="preserve"> configuración de ambos programas que indica el </w:t>
      </w:r>
      <w:r w:rsidRPr="00826FEE">
        <w:rPr>
          <w:i/>
        </w:rPr>
        <w:t>framerate</w:t>
      </w:r>
      <w:r>
        <w:t xml:space="preserve"> objetivo al que se espera que ejecuten. De todos modos, el </w:t>
      </w:r>
      <w:r w:rsidRPr="00826FEE">
        <w:rPr>
          <w:i/>
        </w:rPr>
        <w:t>framerate</w:t>
      </w:r>
      <w:r>
        <w:t xml:space="preserve"> real tiende a ser siempre menor al objetivo.</w:t>
      </w:r>
    </w:p>
    <w:p w14:paraId="09734981" w14:textId="77777777" w:rsidR="000855B2" w:rsidRDefault="000855B2" w:rsidP="000855B2">
      <w:pPr>
        <w:pStyle w:val="Prrafodelista"/>
        <w:numPr>
          <w:ilvl w:val="0"/>
          <w:numId w:val="14"/>
        </w:numPr>
      </w:pPr>
      <w:r w:rsidRPr="006C00E9">
        <w:rPr>
          <w:b/>
        </w:rPr>
        <w:t>CLI ID</w:t>
      </w:r>
      <w:r>
        <w:t xml:space="preserve">: muestra el ID de Cliente. Este parámetro es tomado también de la configuración inicial, y se muestra en la interfaz para simplificar la identificación de cada uno de los Clientes, particularmente para los casos en los que hay varios de éstos ejecutando simultáneamente. </w:t>
      </w:r>
    </w:p>
    <w:p w14:paraId="26D78A45" w14:textId="77777777" w:rsidR="000855B2" w:rsidRDefault="000855B2" w:rsidP="000855B2">
      <w:pPr>
        <w:pStyle w:val="Prrafodelista"/>
        <w:numPr>
          <w:ilvl w:val="0"/>
          <w:numId w:val="14"/>
        </w:numPr>
      </w:pPr>
      <w:r w:rsidRPr="006C00E9">
        <w:rPr>
          <w:b/>
        </w:rPr>
        <w:t>Botón Connect</w:t>
      </w:r>
      <w:r>
        <w:t xml:space="preserve">: permite iniciar la comunicación con el Servidor y sirve para monitorear la conexión. Si ocurre algún problema en la red, o el Servidor se desconecta por algún </w:t>
      </w:r>
      <w:r>
        <w:lastRenderedPageBreak/>
        <w:t>motivo, el Cliente se desconecta y el estado se ve reflejado en el botón automáticamente.</w:t>
      </w:r>
    </w:p>
    <w:p w14:paraId="35E03995" w14:textId="77777777" w:rsidR="000855B2" w:rsidRDefault="000855B2" w:rsidP="000855B2">
      <w:pPr>
        <w:pStyle w:val="Prrafodelista"/>
        <w:numPr>
          <w:ilvl w:val="0"/>
          <w:numId w:val="14"/>
        </w:numPr>
      </w:pPr>
      <w:r w:rsidRPr="006C00E9">
        <w:rPr>
          <w:b/>
        </w:rPr>
        <w:t>Botón Exit</w:t>
      </w:r>
      <w:r>
        <w:t>: cierra la ejecución del Cliente, desconectándolo del Servidor, finalizando todos los procesos activos (Transmitter, Thread2D, Thread3D y ThreadONI) y saliendo del programa.</w:t>
      </w:r>
    </w:p>
    <w:p w14:paraId="760DCBAA" w14:textId="253AD0BA" w:rsidR="000855B2" w:rsidRDefault="000855B2" w:rsidP="000855B2">
      <w:pPr>
        <w:pStyle w:val="Prrafodelista"/>
        <w:numPr>
          <w:ilvl w:val="0"/>
          <w:numId w:val="14"/>
        </w:numPr>
      </w:pPr>
      <w:r w:rsidRPr="006C00E9">
        <w:rPr>
          <w:b/>
        </w:rPr>
        <w:t>Vista previa de las cámaras</w:t>
      </w:r>
      <w:r>
        <w:t>: al momento de comenzar a transmitir, en el Cliente se muestran las imágenes obtenidas de las cámaras configuradas en el archivo settings.xml. Debajo de cada imagen se muestra el tipo de entrada (ONI, DEPTH, RGB) y el id de cámara especificado (ID CAM).</w:t>
      </w:r>
    </w:p>
    <w:p w14:paraId="5C6627C4" w14:textId="77777777" w:rsidR="00826FEE" w:rsidRDefault="00826FEE" w:rsidP="00826FEE"/>
    <w:tbl>
      <w:tblPr>
        <w:tblStyle w:val="Tablanormal21"/>
        <w:tblW w:w="5000" w:type="pct"/>
        <w:tblLook w:val="04A0" w:firstRow="1" w:lastRow="0" w:firstColumn="1" w:lastColumn="0" w:noHBand="0" w:noVBand="1"/>
        <w:tblPrChange w:id="833" w:author="Invitado" w:date="2015-09-13T13:02:00Z">
          <w:tblPr>
            <w:tblW w:w="0" w:type="auto"/>
            <w:tblLook w:val="04A0" w:firstRow="1" w:lastRow="0" w:firstColumn="1" w:lastColumn="0" w:noHBand="0" w:noVBand="1"/>
          </w:tblPr>
        </w:tblPrChange>
      </w:tblPr>
      <w:tblGrid>
        <w:gridCol w:w="8504"/>
        <w:tblGridChange w:id="834">
          <w:tblGrid>
            <w:gridCol w:w="8494"/>
          </w:tblGrid>
        </w:tblGridChange>
      </w:tblGrid>
      <w:tr w:rsidR="000855B2" w14:paraId="2E79DB41" w14:textId="77777777" w:rsidTr="00FD41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Change w:id="835" w:author="Invitado" w:date="2015-09-13T13:02:00Z">
              <w:tcPr>
                <w:tcW w:w="8494" w:type="dxa"/>
              </w:tcPr>
            </w:tcPrChange>
          </w:tcPr>
          <w:p w14:paraId="0A4B1DFD" w14:textId="77777777" w:rsidR="000855B2" w:rsidRDefault="000855B2" w:rsidP="005D0F8C">
            <w:pPr>
              <w:keepNext/>
              <w:spacing w:before="120" w:after="120"/>
              <w:jc w:val="center"/>
              <w:cnfStyle w:val="101000000000" w:firstRow="1" w:lastRow="0" w:firstColumn="1" w:lastColumn="0" w:oddVBand="0" w:evenVBand="0" w:oddHBand="0" w:evenHBand="0" w:firstRowFirstColumn="0" w:firstRowLastColumn="0" w:lastRowFirstColumn="0" w:lastRowLastColumn="0"/>
              <w:rPr>
                <w:b w:val="0"/>
                <w:bCs w:val="0"/>
              </w:rPr>
            </w:pPr>
            <w:r>
              <w:rPr>
                <w:noProof/>
                <w:lang w:val="es-ES" w:eastAsia="es-ES"/>
              </w:rPr>
              <w:drawing>
                <wp:inline distT="0" distB="0" distL="0" distR="0" wp14:anchorId="0F1D7AA3" wp14:editId="68DEE257">
                  <wp:extent cx="3407228" cy="2663084"/>
                  <wp:effectExtent l="0" t="0" r="3175" b="4445"/>
                  <wp:docPr id="3438734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2">
                            <a:extLst>
                              <a:ext uri="{28A0092B-C50C-407E-A947-70E740481C1C}">
                                <a14:useLocalDpi xmlns:a14="http://schemas.microsoft.com/office/drawing/2010/main" val="0"/>
                              </a:ext>
                            </a:extLst>
                          </a:blip>
                          <a:stretch>
                            <a:fillRect/>
                          </a:stretch>
                        </pic:blipFill>
                        <pic:spPr>
                          <a:xfrm>
                            <a:off x="0" y="0"/>
                            <a:ext cx="3412038" cy="2666844"/>
                          </a:xfrm>
                          <a:prstGeom prst="rect">
                            <a:avLst/>
                          </a:prstGeom>
                        </pic:spPr>
                      </pic:pic>
                    </a:graphicData>
                  </a:graphic>
                </wp:inline>
              </w:drawing>
            </w:r>
          </w:p>
          <w:p w14:paraId="7ECA35AB" w14:textId="4AC5F5EF" w:rsidR="000855B2" w:rsidRDefault="000855B2" w:rsidP="005D0F8C">
            <w:pPr>
              <w:pStyle w:val="Descripcin"/>
              <w:jc w:val="center"/>
              <w:cnfStyle w:val="101000000000" w:firstRow="1" w:lastRow="0" w:firstColumn="1" w:lastColumn="0" w:oddVBand="0" w:evenVBand="0" w:oddHBand="0" w:evenHBand="0" w:firstRowFirstColumn="0" w:firstRowLastColumn="0" w:lastRowFirstColumn="0" w:lastRowLastColumn="0"/>
            </w:pPr>
            <w:r>
              <w:t xml:space="preserve">Imagen </w:t>
            </w:r>
            <w:r w:rsidR="00CA3206">
              <w:fldChar w:fldCharType="begin"/>
            </w:r>
            <w:r w:rsidR="00CA3206">
              <w:instrText xml:space="preserve"> STYLEREF 1 \s </w:instrText>
            </w:r>
            <w:r w:rsidR="00CA3206">
              <w:fldChar w:fldCharType="separate"/>
            </w:r>
            <w:r w:rsidR="00CA3206">
              <w:rPr>
                <w:noProof/>
              </w:rPr>
              <w:t>4</w:t>
            </w:r>
            <w:r w:rsidR="00CA3206">
              <w:rPr>
                <w:noProof/>
              </w:rPr>
              <w:fldChar w:fldCharType="end"/>
            </w:r>
            <w:r w:rsidR="00692428">
              <w:noBreakHyphen/>
            </w:r>
            <w:r w:rsidR="00CA3206">
              <w:fldChar w:fldCharType="begin"/>
            </w:r>
            <w:r w:rsidR="00CA3206">
              <w:instrText xml:space="preserve"> SEQ Imagen \* ARABIC \s 1 </w:instrText>
            </w:r>
            <w:r w:rsidR="00CA3206">
              <w:fldChar w:fldCharType="separate"/>
            </w:r>
            <w:r w:rsidR="00CA3206">
              <w:rPr>
                <w:noProof/>
              </w:rPr>
              <w:t>5</w:t>
            </w:r>
            <w:r w:rsidR="00CA3206">
              <w:rPr>
                <w:noProof/>
              </w:rPr>
              <w:fldChar w:fldCharType="end"/>
            </w:r>
            <w:r>
              <w:rPr>
                <w:i/>
                <w:color w:val="808080" w:themeColor="background1" w:themeShade="80"/>
                <w:sz w:val="20"/>
              </w:rPr>
              <w:t xml:space="preserve"> Esta imagen muestra la interfaz gráfica del Cliente. En este ejemplo, se encuentra trasmitiendo la información de dos cámaras al Servidor.</w:t>
            </w:r>
          </w:p>
        </w:tc>
      </w:tr>
    </w:tbl>
    <w:p w14:paraId="13DD2974" w14:textId="77777777" w:rsidR="000855B2" w:rsidRDefault="000855B2" w:rsidP="000855B2"/>
    <w:p w14:paraId="268BFCA4" w14:textId="16AC8DA6" w:rsidR="000855B2" w:rsidRDefault="000855B2" w:rsidP="000855B2">
      <w:pPr>
        <w:pStyle w:val="Ttulo4"/>
      </w:pPr>
      <w:bookmarkStart w:id="836" w:name="_Toc429920307"/>
      <w:bookmarkStart w:id="837" w:name="_Toc429920780"/>
      <w:bookmarkStart w:id="838" w:name="_Toc429929247"/>
      <w:bookmarkStart w:id="839" w:name="_Ref432876562"/>
      <w:bookmarkStart w:id="840" w:name="_Ref438394124"/>
      <w:r>
        <w:t xml:space="preserve">Compresión de </w:t>
      </w:r>
      <w:bookmarkEnd w:id="836"/>
      <w:bookmarkEnd w:id="837"/>
      <w:bookmarkEnd w:id="838"/>
      <w:bookmarkEnd w:id="839"/>
      <w:r w:rsidR="005D0F8C">
        <w:t>datos</w:t>
      </w:r>
      <w:bookmarkEnd w:id="840"/>
    </w:p>
    <w:p w14:paraId="6367ED94" w14:textId="77777777" w:rsidR="000855B2" w:rsidRPr="005D0F8C" w:rsidRDefault="000855B2" w:rsidP="000855B2">
      <w:r w:rsidRPr="005D0F8C">
        <w:t xml:space="preserve">Tal como se mencionó anteriormente, el proceso Trasmitter cuenta con la posibilidad de aplicar dos operaciones para reducir el tamaño de un </w:t>
      </w:r>
      <w:r w:rsidRPr="00826FEE">
        <w:rPr>
          <w:i/>
        </w:rPr>
        <w:t>frame</w:t>
      </w:r>
      <w:r w:rsidRPr="005D0F8C">
        <w:t xml:space="preserve"> antes de enviarlo al Servidor.</w:t>
      </w:r>
    </w:p>
    <w:p w14:paraId="251223FA" w14:textId="77777777" w:rsidR="000855B2" w:rsidRPr="005D0F8C" w:rsidRDefault="000855B2" w:rsidP="000855B2">
      <w:r w:rsidRPr="005D0F8C">
        <w:t xml:space="preserve">La primera de ellas plantea el enfoque de bajar la calidad de las imágenes que se envían, produciendo en consecuencia una reducción del tamaño del </w:t>
      </w:r>
      <w:r w:rsidRPr="00826FEE">
        <w:rPr>
          <w:i/>
        </w:rPr>
        <w:t>frame</w:t>
      </w:r>
      <w:r w:rsidRPr="005D0F8C">
        <w:t xml:space="preserve"> en su conjunto.</w:t>
      </w:r>
    </w:p>
    <w:p w14:paraId="73F6708C" w14:textId="5F3948B9" w:rsidR="005D0F8C" w:rsidRPr="005D0F8C" w:rsidRDefault="000855B2" w:rsidP="000855B2">
      <w:r w:rsidRPr="005D0F8C">
        <w:t xml:space="preserve"> Se desarrolló para esto una librería dinámica externa denominada </w:t>
      </w:r>
      <w:r w:rsidRPr="005D0F8C">
        <w:rPr>
          <w:i/>
        </w:rPr>
        <w:t>imageCompression.dll</w:t>
      </w:r>
      <w:r w:rsidRPr="005D0F8C">
        <w:t xml:space="preserve"> que encapsula una implementación concreta que soluciona este problema. La implementación utilizada se basó en el proyecto </w:t>
      </w:r>
      <w:r w:rsidRPr="005D0F8C">
        <w:rPr>
          <w:i/>
        </w:rPr>
        <w:t>Jpeg-Compressor</w:t>
      </w:r>
      <w:r w:rsidRPr="005D0F8C">
        <w:t xml:space="preserve"> </w:t>
      </w:r>
      <w:sdt>
        <w:sdtPr>
          <w:id w:val="1589200037"/>
          <w:citation/>
        </w:sdtPr>
        <w:sdtContent>
          <w:r w:rsidR="0066127B">
            <w:fldChar w:fldCharType="begin"/>
          </w:r>
          <w:r w:rsidR="0066127B" w:rsidRPr="0066127B">
            <w:rPr>
              <w:lang w:val="es-ES"/>
            </w:rPr>
            <w:instrText xml:space="preserve"> CITATION Goo15 \l 1033 </w:instrText>
          </w:r>
          <w:r w:rsidR="0066127B">
            <w:fldChar w:fldCharType="separate"/>
          </w:r>
          <w:r w:rsidR="00556A68" w:rsidRPr="00556A68">
            <w:rPr>
              <w:noProof/>
              <w:lang w:val="es-ES"/>
            </w:rPr>
            <w:t>[60]</w:t>
          </w:r>
          <w:r w:rsidR="0066127B">
            <w:fldChar w:fldCharType="end"/>
          </w:r>
        </w:sdtContent>
      </w:sdt>
      <w:r w:rsidR="0066127B">
        <w:t>.</w:t>
      </w:r>
    </w:p>
    <w:p w14:paraId="102832A8" w14:textId="2A418377" w:rsidR="000855B2" w:rsidRPr="005D0F8C" w:rsidRDefault="000855B2" w:rsidP="000855B2">
      <w:r w:rsidRPr="005D0F8C">
        <w:t xml:space="preserve">Este mecanismo de compresión se habilita modificando el valor del parámetro </w:t>
      </w:r>
      <w:r w:rsidRPr="005D0F8C">
        <w:rPr>
          <w:i/>
        </w:rPr>
        <w:t>resolutionDownSample</w:t>
      </w:r>
      <w:r w:rsidRPr="005D0F8C">
        <w:t xml:space="preserve"> en </w:t>
      </w:r>
      <w:r w:rsidR="00826FEE">
        <w:t>la</w:t>
      </w:r>
      <w:r w:rsidRPr="005D0F8C">
        <w:t xml:space="preserve"> configuración del Cliente y acepta valores decimales en el rango de 0 a 1 inclusive. Los valores más próximos a 1 implican una menor reducción de la calidad de la imagen y los próximos a 0, por el contrario, provocan una baja de calidad mayor. Si el parámetro es estipulado en 1, no se aplicará ninguna reducción de calidad y se enviará la imagen original.</w:t>
      </w:r>
    </w:p>
    <w:p w14:paraId="35F42E6C" w14:textId="6A7AA721" w:rsidR="005D0F8C" w:rsidRPr="005D0F8C" w:rsidRDefault="000855B2" w:rsidP="000855B2">
      <w:r w:rsidRPr="005D0F8C">
        <w:lastRenderedPageBreak/>
        <w:t xml:space="preserve">El segundo enfoque incluido para reducir el tamaño de los </w:t>
      </w:r>
      <w:r w:rsidRPr="00826FEE">
        <w:rPr>
          <w:i/>
        </w:rPr>
        <w:t>frames</w:t>
      </w:r>
      <w:r w:rsidRPr="005D0F8C">
        <w:t xml:space="preserve"> apunta a que sean comprimidos antes de enviarlos y descomprimirlos al momento de recibirlos. Se desarrolló con este fin una librería dinámica externa denominada </w:t>
      </w:r>
      <w:r w:rsidRPr="005D0F8C">
        <w:rPr>
          <w:i/>
        </w:rPr>
        <w:t>FrameCompression.dll</w:t>
      </w:r>
      <w:r w:rsidRPr="005D0F8C">
        <w:t>. Al igual que en el caso anterior, propone una solución concreta al problema pero deja la puerta abierta a nuevas implementaciones que mejoren la performance. La implementación incluida con el pr</w:t>
      </w:r>
      <w:r w:rsidR="005D0F8C" w:rsidRPr="005D0F8C">
        <w:t xml:space="preserve">oyecto utiliza la librería </w:t>
      </w:r>
      <w:r w:rsidR="005D0F8C" w:rsidRPr="00826FEE">
        <w:rPr>
          <w:i/>
        </w:rPr>
        <w:t>Zlib</w:t>
      </w:r>
      <w:r w:rsidR="0066127B">
        <w:t xml:space="preserve"> </w:t>
      </w:r>
      <w:sdt>
        <w:sdtPr>
          <w:id w:val="-763380212"/>
          <w:citation/>
        </w:sdtPr>
        <w:sdtContent>
          <w:r w:rsidR="0066127B">
            <w:fldChar w:fldCharType="begin"/>
          </w:r>
          <w:r w:rsidR="0066127B" w:rsidRPr="0066127B">
            <w:rPr>
              <w:lang w:val="es-ES"/>
            </w:rPr>
            <w:instrText xml:space="preserve"> CITATION Gre15 \l 1033 </w:instrText>
          </w:r>
          <w:r w:rsidR="0066127B">
            <w:fldChar w:fldCharType="separate"/>
          </w:r>
          <w:r w:rsidR="00556A68" w:rsidRPr="00556A68">
            <w:rPr>
              <w:noProof/>
              <w:lang w:val="es-ES"/>
            </w:rPr>
            <w:t>[54]</w:t>
          </w:r>
          <w:r w:rsidR="0066127B">
            <w:fldChar w:fldCharType="end"/>
          </w:r>
        </w:sdtContent>
      </w:sdt>
      <w:r w:rsidR="005D0F8C" w:rsidRPr="005D0F8C">
        <w:t>.</w:t>
      </w:r>
    </w:p>
    <w:p w14:paraId="426525D9" w14:textId="67B1D218" w:rsidR="000855B2" w:rsidRPr="005D0F8C" w:rsidRDefault="000855B2" w:rsidP="000855B2">
      <w:r w:rsidRPr="005D0F8C">
        <w:t xml:space="preserve">La compresión de los </w:t>
      </w:r>
      <w:r w:rsidRPr="00826FEE">
        <w:rPr>
          <w:i/>
        </w:rPr>
        <w:t>frames</w:t>
      </w:r>
      <w:r w:rsidRPr="005D0F8C">
        <w:t xml:space="preserve"> con esta librería se habilita mediante el parámetro denominado </w:t>
      </w:r>
      <w:r w:rsidRPr="005D0F8C">
        <w:rPr>
          <w:i/>
        </w:rPr>
        <w:t>allowCompression</w:t>
      </w:r>
      <w:r w:rsidRPr="005D0F8C">
        <w:t xml:space="preserve"> presente tanto en el </w:t>
      </w:r>
      <w:r w:rsidRPr="00826FEE">
        <w:rPr>
          <w:i/>
        </w:rPr>
        <w:t>XML</w:t>
      </w:r>
      <w:r w:rsidRPr="005D0F8C">
        <w:t xml:space="preserve"> de configuración del Cliente como en el del Servidor. Un valor de 1 significa que está habilitada y un valor de 0 desactiva la compresión. Es importante notar que el valor de este parám</w:t>
      </w:r>
      <w:r w:rsidR="00826FEE">
        <w:t>etro debe ser siempre el mismo, ya sea 1 o 0,</w:t>
      </w:r>
      <w:r w:rsidRPr="005D0F8C">
        <w:t xml:space="preserve"> en el Cliente y el Servidor.</w:t>
      </w:r>
    </w:p>
    <w:p w14:paraId="3D69BB4B" w14:textId="77777777" w:rsidR="000855B2" w:rsidRPr="005D0F8C" w:rsidRDefault="000855B2" w:rsidP="000855B2">
      <w:r w:rsidRPr="005D0F8C">
        <w:t>El objetivo de incluir estas implementaciones dentro de librerías externas es que sean fácilmente sustituibles en un futuro por cualquier otra implementación que logre mejores resultados.</w:t>
      </w:r>
    </w:p>
    <w:p w14:paraId="1C42EE56" w14:textId="77777777" w:rsidR="000855B2" w:rsidRPr="005D0F8C" w:rsidRDefault="000855B2" w:rsidP="000855B2"/>
    <w:p w14:paraId="4EBE14A9" w14:textId="77777777" w:rsidR="000855B2" w:rsidRDefault="000855B2" w:rsidP="000855B2">
      <w:pPr>
        <w:pStyle w:val="Ttulo3"/>
      </w:pPr>
      <w:bookmarkStart w:id="841" w:name="_Toc429920308"/>
      <w:bookmarkStart w:id="842" w:name="_Toc429920781"/>
      <w:bookmarkStart w:id="843" w:name="_Toc429923644"/>
      <w:bookmarkStart w:id="844" w:name="_Toc429929248"/>
      <w:bookmarkStart w:id="845" w:name="_Toc430199784"/>
      <w:bookmarkStart w:id="846" w:name="_Toc432846486"/>
      <w:bookmarkStart w:id="847" w:name="_Toc432859555"/>
      <w:bookmarkStart w:id="848" w:name="_Toc432866775"/>
      <w:bookmarkStart w:id="849" w:name="_Toc432869139"/>
      <w:bookmarkStart w:id="850" w:name="_Toc432875564"/>
      <w:bookmarkStart w:id="851" w:name="_Toc432876493"/>
      <w:bookmarkStart w:id="852" w:name="_Toc433481807"/>
      <w:bookmarkStart w:id="853" w:name="_Toc434069900"/>
      <w:bookmarkStart w:id="854" w:name="_Toc445320381"/>
      <w:r>
        <w:t>S</w:t>
      </w:r>
      <w:bookmarkEnd w:id="841"/>
      <w:bookmarkEnd w:id="842"/>
      <w:bookmarkEnd w:id="843"/>
      <w:r>
        <w:t>ervidor</w:t>
      </w:r>
      <w:bookmarkEnd w:id="844"/>
      <w:bookmarkEnd w:id="845"/>
      <w:bookmarkEnd w:id="846"/>
      <w:bookmarkEnd w:id="847"/>
      <w:bookmarkEnd w:id="848"/>
      <w:bookmarkEnd w:id="849"/>
      <w:bookmarkEnd w:id="850"/>
      <w:bookmarkEnd w:id="851"/>
      <w:bookmarkEnd w:id="852"/>
      <w:bookmarkEnd w:id="853"/>
      <w:bookmarkEnd w:id="854"/>
    </w:p>
    <w:p w14:paraId="6D2B72CE" w14:textId="20EC53D1" w:rsidR="000855B2" w:rsidRPr="005D0F8C" w:rsidRDefault="000855B2" w:rsidP="000855B2">
      <w:r w:rsidRPr="005D0F8C">
        <w:t xml:space="preserve">El Servidor tiene como responsabilidad procesar los datos recolectados de los </w:t>
      </w:r>
      <w:r w:rsidR="004513C0">
        <w:t>C</w:t>
      </w:r>
      <w:r w:rsidRPr="005D0F8C">
        <w:t>lientes, sincronizarlos, unir las nubes de puntos recibidas pertenecientes a un instante de tiempo dado, obtener una malla a partir de ellas y brindar las imágenes apropiadas para poder texturizarla.</w:t>
      </w:r>
    </w:p>
    <w:p w14:paraId="36E039C1" w14:textId="15D7D178" w:rsidR="000855B2" w:rsidRPr="005D0F8C" w:rsidRDefault="000855B2" w:rsidP="000855B2">
      <w:r w:rsidRPr="005D0F8C">
        <w:t xml:space="preserve">Cuenta con un proceso principal que está constantemente a la espera de nuevas conexiones. Cuando una nueva conexión arriba, el Servidor le asigna un número de puerto al Cliente e instancia un proceso ThreadServer que atenderá </w:t>
      </w:r>
      <w:r w:rsidR="00861981">
        <w:t>exclusivamente</w:t>
      </w:r>
      <w:r w:rsidRPr="005D0F8C">
        <w:t xml:space="preserve"> a dicho Cliente en el puerto asignado. El objetivo de hacer esta separación es lograr que el Servidor utilice al máximo todos sus recursos y no interferir con el procesamiento de los datos de un Cliente cuando ocurren nuevas conexiones.</w:t>
      </w:r>
    </w:p>
    <w:p w14:paraId="531470C3" w14:textId="313A3631" w:rsidR="000855B2" w:rsidRPr="005D0F8C" w:rsidRDefault="000855B2" w:rsidP="000855B2">
      <w:r w:rsidRPr="005D0F8C">
        <w:t xml:space="preserve">Cada ThreadServer recibe y almacena los </w:t>
      </w:r>
      <w:r w:rsidRPr="00861981">
        <w:rPr>
          <w:i/>
        </w:rPr>
        <w:t>frames</w:t>
      </w:r>
      <w:r w:rsidRPr="005D0F8C">
        <w:t xml:space="preserve"> de los clientes en un buffer circular. La decisión de utilizar un buffer de este estilo implica que, al llenarse, se descartarán los </w:t>
      </w:r>
      <w:r w:rsidRPr="00861981">
        <w:rPr>
          <w:i/>
        </w:rPr>
        <w:t>frames</w:t>
      </w:r>
      <w:r w:rsidRPr="005D0F8C">
        <w:t xml:space="preserve"> más viejos evitando así que la cola de </w:t>
      </w:r>
      <w:r w:rsidRPr="00861981">
        <w:rPr>
          <w:i/>
        </w:rPr>
        <w:t>frames</w:t>
      </w:r>
      <w:r w:rsidRPr="005D0F8C">
        <w:t xml:space="preserve"> crezca indefinidamente. En el apartado</w:t>
      </w:r>
      <w:r w:rsidR="00861981">
        <w:t xml:space="preserve"> </w:t>
      </w:r>
      <w:r w:rsidRPr="005D0F8C">
        <w:t>“Procesos Receptores”</w:t>
      </w:r>
      <w:r w:rsidR="00861981">
        <w:t xml:space="preserve"> del capítulo</w:t>
      </w:r>
      <w:r w:rsidRPr="005D0F8C">
        <w:t xml:space="preserve"> </w:t>
      </w:r>
      <w:r w:rsidR="00861981">
        <w:fldChar w:fldCharType="begin"/>
      </w:r>
      <w:r w:rsidR="00861981">
        <w:instrText xml:space="preserve"> REF _Ref439872030 \r \h </w:instrText>
      </w:r>
      <w:r w:rsidR="00861981">
        <w:fldChar w:fldCharType="separate"/>
      </w:r>
      <w:r w:rsidR="00CA3206">
        <w:t>4.2.4.1</w:t>
      </w:r>
      <w:r w:rsidR="00861981">
        <w:fldChar w:fldCharType="end"/>
      </w:r>
      <w:r w:rsidR="00861981" w:rsidRPr="005D0F8C">
        <w:t xml:space="preserve"> </w:t>
      </w:r>
      <w:r w:rsidRPr="005D0F8C">
        <w:t>se detalla su funcionamiento en profundidad.</w:t>
      </w:r>
    </w:p>
    <w:p w14:paraId="5236C5E6" w14:textId="0ABC1650" w:rsidR="000855B2" w:rsidRPr="005D0F8C" w:rsidRDefault="000855B2" w:rsidP="000855B2">
      <w:r w:rsidRPr="005D0F8C">
        <w:t xml:space="preserve">El proceso principal del Servidor consulta a todas sus instancias de ThreadServer en busca de nuevos </w:t>
      </w:r>
      <w:r w:rsidRPr="00861981">
        <w:rPr>
          <w:i/>
        </w:rPr>
        <w:t>frames</w:t>
      </w:r>
      <w:r w:rsidRPr="005D0F8C">
        <w:t xml:space="preserve">. En cada iteración toma los datos recibidos, los organiza cronológicamente y los combina en un solo </w:t>
      </w:r>
      <w:r w:rsidRPr="00861981">
        <w:rPr>
          <w:i/>
        </w:rPr>
        <w:t>frame</w:t>
      </w:r>
      <w:r w:rsidRPr="005D0F8C">
        <w:t xml:space="preserve">. En este punto la información de todos los clientes queda unificada, sincronizada y en condiciones de ser procesada. Una vez finalizado el procesamiento, se obtiene como resultado una malla de </w:t>
      </w:r>
      <w:r w:rsidR="00861981">
        <w:t>polígonos</w:t>
      </w:r>
      <w:r w:rsidRPr="005D0F8C">
        <w:t>.</w:t>
      </w:r>
    </w:p>
    <w:p w14:paraId="1A52F953" w14:textId="587F38D7" w:rsidR="000855B2" w:rsidRPr="005D0F8C" w:rsidRDefault="00861981" w:rsidP="000855B2">
      <w:r>
        <w:t>Como salida del sistema, el S</w:t>
      </w:r>
      <w:r w:rsidR="000855B2" w:rsidRPr="005D0F8C">
        <w:t>ervidor publica la malla final generada y las imágenes para texturizarla. Las aplicaciones que quieran hacer uso de esta información deberán consumir los dato</w:t>
      </w:r>
      <w:r w:rsidR="005D0F8C" w:rsidRPr="005D0F8C">
        <w:t xml:space="preserve">s según se indica en el apartado </w:t>
      </w:r>
      <w:r w:rsidR="005D0F8C" w:rsidRPr="005D0F8C">
        <w:fldChar w:fldCharType="begin"/>
      </w:r>
      <w:r w:rsidR="005D0F8C" w:rsidRPr="005D0F8C">
        <w:instrText xml:space="preserve"> REF _Ref438393043 \r \h </w:instrText>
      </w:r>
      <w:r w:rsidR="005D0F8C" w:rsidRPr="005D0F8C">
        <w:fldChar w:fldCharType="separate"/>
      </w:r>
      <w:r w:rsidR="00CA3206">
        <w:t>4.2.4.5</w:t>
      </w:r>
      <w:r w:rsidR="005D0F8C" w:rsidRPr="005D0F8C">
        <w:fldChar w:fldCharType="end"/>
      </w:r>
      <w:r w:rsidR="005D0F8C" w:rsidRPr="005D0F8C">
        <w:t>.</w:t>
      </w:r>
    </w:p>
    <w:p w14:paraId="7C33A6C9" w14:textId="77777777" w:rsidR="000855B2" w:rsidRPr="005D0F8C" w:rsidRDefault="000855B2" w:rsidP="000855B2">
      <w:r w:rsidRPr="005D0F8C">
        <w:t>El proceso de generación de la malla, es el punto más costoso de todo el sistema y por este motivo se decidió paralelizarlo según se explicará en un apartado más adelante.</w:t>
      </w:r>
    </w:p>
    <w:p w14:paraId="649271B7" w14:textId="6C656357" w:rsidR="000855B2" w:rsidRPr="005D0F8C" w:rsidRDefault="000855B2" w:rsidP="000855B2">
      <w:r w:rsidRPr="005D0F8C">
        <w:lastRenderedPageBreak/>
        <w:t xml:space="preserve">Toda la actividad que ocurre en el Servidor puede ser registrada en un archivo de log llamado </w:t>
      </w:r>
      <w:r w:rsidRPr="005D0F8C">
        <w:rPr>
          <w:i/>
        </w:rPr>
        <w:t>server_log.txt</w:t>
      </w:r>
      <w:r w:rsidRPr="005D0F8C">
        <w:t xml:space="preserve">. La cantidad de información volcada a este archivo dependerá del atributo </w:t>
      </w:r>
      <w:r w:rsidRPr="005D0F8C">
        <w:rPr>
          <w:i/>
        </w:rPr>
        <w:t>logLevel</w:t>
      </w:r>
      <w:r w:rsidRPr="005D0F8C">
        <w:t xml:space="preserve"> que figura en el </w:t>
      </w:r>
      <w:r w:rsidRPr="005D0F8C">
        <w:rPr>
          <w:i/>
        </w:rPr>
        <w:t>XML</w:t>
      </w:r>
      <w:r w:rsidRPr="005D0F8C">
        <w:t xml:space="preserve"> de configuración.</w:t>
      </w:r>
    </w:p>
    <w:p w14:paraId="08A0EE14" w14:textId="77777777" w:rsidR="005D0F8C" w:rsidRPr="005D0F8C" w:rsidRDefault="005D0F8C" w:rsidP="000855B2"/>
    <w:p w14:paraId="61216DB1" w14:textId="77777777" w:rsidR="000855B2" w:rsidRDefault="000855B2" w:rsidP="000855B2">
      <w:pPr>
        <w:pStyle w:val="Ttulo4"/>
      </w:pPr>
      <w:bookmarkStart w:id="855" w:name="_Toc429920309"/>
      <w:bookmarkStart w:id="856" w:name="_Toc429920782"/>
      <w:bookmarkStart w:id="857" w:name="_Toc429929249"/>
      <w:bookmarkStart w:id="858" w:name="_Ref439872030"/>
      <w:r>
        <w:t>Categorización de procesos del Servidor</w:t>
      </w:r>
      <w:bookmarkEnd w:id="855"/>
      <w:bookmarkEnd w:id="856"/>
      <w:bookmarkEnd w:id="857"/>
      <w:bookmarkEnd w:id="858"/>
    </w:p>
    <w:p w14:paraId="5A7A14F0" w14:textId="20DA3748" w:rsidR="000855B2" w:rsidRPr="005D0F8C" w:rsidRDefault="000855B2" w:rsidP="000855B2">
      <w:r w:rsidRPr="005D0F8C">
        <w:t>Podemos agrupar a los procesos del Servidor en las siguientes categorías dependiendo de su participación en la generación de las mallas: Receptores, Generadores y Publicación.</w:t>
      </w:r>
    </w:p>
    <w:p w14:paraId="6E87799B" w14:textId="77777777" w:rsidR="005D0F8C" w:rsidRPr="005D0F8C" w:rsidRDefault="005D0F8C" w:rsidP="000855B2"/>
    <w:p w14:paraId="18821BC6" w14:textId="77777777" w:rsidR="000855B2" w:rsidRDefault="000855B2" w:rsidP="000855B2">
      <w:pPr>
        <w:pStyle w:val="Ttulo5"/>
      </w:pPr>
      <w:r>
        <w:t>Procesos receptores</w:t>
      </w:r>
    </w:p>
    <w:p w14:paraId="52703393" w14:textId="77777777" w:rsidR="000855B2" w:rsidRPr="005D0F8C" w:rsidRDefault="000855B2" w:rsidP="000855B2">
      <w:pPr>
        <w:spacing w:after="240"/>
      </w:pPr>
      <w:r w:rsidRPr="005D0F8C">
        <w:t>En esta categoría se encuentran los procesos Server y ThreadedServer mencionados anteriormente. Estos procesos están involucrados directamente en la comunicación con los clientes, tanto en la recepción de los datos de cada uno, como en el establecimiento y administración de la conexión con ellos.</w:t>
      </w:r>
    </w:p>
    <w:p w14:paraId="35777488" w14:textId="77777777" w:rsidR="000855B2" w:rsidRPr="005D0F8C" w:rsidRDefault="000855B2" w:rsidP="000855B2">
      <w:r w:rsidRPr="005D0F8C">
        <w:t>El proceso Server tiene además la responsabilidad de realizar la inicialización de todos los procesos involucrados en la generación de las mallas, controlar la interfaz y realizar las eliminaciones correspondientes al momento de cerrar el sistema, dejando la memoria liberada y en el estado original.</w:t>
      </w:r>
    </w:p>
    <w:p w14:paraId="42BE4EFC" w14:textId="77777777" w:rsidR="000855B2" w:rsidRPr="005D0F8C" w:rsidRDefault="000855B2" w:rsidP="000855B2">
      <w:r w:rsidRPr="005D0F8C">
        <w:t xml:space="preserve">Tal como se mencionó anteriormente, el proceso ThreadServer por su parte tiene la responsabilidad de mantener abierta la conexión y recibir los datos que le envíe su Cliente asignado. Existe en el sistema una instancia de ThreadServer activa por cada Cliente que monitorea constantemente la conexión hasta que arriba algún dato. Los primeros datos que recibe de cada </w:t>
      </w:r>
      <w:r w:rsidRPr="00861981">
        <w:rPr>
          <w:i/>
        </w:rPr>
        <w:t>frame</w:t>
      </w:r>
      <w:r w:rsidRPr="005D0F8C">
        <w:t>, determinan la cantidad de paquetes que deberá esperar.</w:t>
      </w:r>
    </w:p>
    <w:p w14:paraId="19E901A0" w14:textId="77777777" w:rsidR="000855B2" w:rsidRPr="005D0F8C" w:rsidRDefault="000855B2" w:rsidP="000855B2">
      <w:r w:rsidRPr="005D0F8C">
        <w:t>Una vez recibida la totalidad de paquetes, los datos son mapeados a su estructura original y almacenados en el buffer circular a la espera de ser procesados por el Servidor.</w:t>
      </w:r>
    </w:p>
    <w:p w14:paraId="1AF01611" w14:textId="5931210F" w:rsidR="000855B2" w:rsidRDefault="000855B2" w:rsidP="000855B2">
      <w:r w:rsidRPr="005D0F8C">
        <w:t>El proceso continúa ejecutando hasta que ocurre una de dos cosas: o bien el usuario indica que desea cerrar el Servidor, o bi</w:t>
      </w:r>
      <w:r w:rsidR="00861981">
        <w:t xml:space="preserve">en el Cliente envía una flag señalando </w:t>
      </w:r>
      <w:r w:rsidRPr="005D0F8C">
        <w:t>que desea dejar de transmitir.</w:t>
      </w:r>
    </w:p>
    <w:p w14:paraId="382852A5" w14:textId="77777777" w:rsidR="005D0F8C" w:rsidRPr="005D0F8C" w:rsidRDefault="005D0F8C" w:rsidP="000855B2"/>
    <w:p w14:paraId="078B53D6" w14:textId="77777777" w:rsidR="000855B2" w:rsidRDefault="000855B2" w:rsidP="000855B2">
      <w:pPr>
        <w:pStyle w:val="Ttulo5"/>
      </w:pPr>
      <w:r>
        <w:t>Procesos generadores</w:t>
      </w:r>
    </w:p>
    <w:p w14:paraId="071BDB10" w14:textId="77777777" w:rsidR="000855B2" w:rsidRPr="005D0F8C" w:rsidRDefault="000855B2" w:rsidP="000855B2">
      <w:r w:rsidRPr="005D0F8C">
        <w:t xml:space="preserve">Para solucionar el problema del alto costo computacional requerido por el procesamiento de las nubes de puntos, se utilizó un enfoque basado en una estrategia de Divide &amp; Conquer que consistió en separar el procesamiento de los </w:t>
      </w:r>
      <w:r w:rsidRPr="003B216B">
        <w:rPr>
          <w:i/>
        </w:rPr>
        <w:t>frames</w:t>
      </w:r>
      <w:r w:rsidRPr="005D0F8C">
        <w:t xml:space="preserve"> entre varios procesos que ejecutan en paralelo.</w:t>
      </w:r>
    </w:p>
    <w:p w14:paraId="52AFAFA1" w14:textId="42631E43" w:rsidR="000855B2" w:rsidRPr="005D0F8C" w:rsidRDefault="000855B2" w:rsidP="000855B2">
      <w:r w:rsidRPr="005D0F8C">
        <w:t>Los procesos generadores están vinculados de forma directa a la obtención de las mallas a partir de las nubes de pun</w:t>
      </w:r>
      <w:r w:rsidR="003B216B">
        <w:t>tos recibidas por parte de los C</w:t>
      </w:r>
      <w:r w:rsidRPr="005D0F8C">
        <w:t>lientes. Dentro de esta categoría se encuentran los procesos Mesh Gene</w:t>
      </w:r>
      <w:r w:rsidR="003B216B">
        <w:t>rator y Mesh Threaded Generator</w:t>
      </w:r>
      <w:r w:rsidRPr="005D0F8C">
        <w:t xml:space="preserve"> que </w:t>
      </w:r>
      <w:r w:rsidR="003B216B">
        <w:t>se describirá</w:t>
      </w:r>
      <w:r w:rsidRPr="005D0F8C">
        <w:t xml:space="preserve"> a continuación.</w:t>
      </w:r>
    </w:p>
    <w:p w14:paraId="38F1A3E2" w14:textId="7DEF9D70" w:rsidR="000855B2" w:rsidRPr="005D0F8C" w:rsidRDefault="000855B2" w:rsidP="000855B2">
      <w:r w:rsidRPr="005D0F8C">
        <w:lastRenderedPageBreak/>
        <w:t xml:space="preserve">El Mesh Generator tiene dos funciones principales: por un lado, inicia la ejecución de los procesos que se encargan de la generación de la malla propiamente dicha, denominados Mesh Threaded Generator. El parámetro </w:t>
      </w:r>
      <w:r w:rsidRPr="005D0F8C">
        <w:rPr>
          <w:i/>
        </w:rPr>
        <w:t>totalFreeCores</w:t>
      </w:r>
      <w:r w:rsidRPr="005D0F8C">
        <w:t xml:space="preserve"> dentro de </w:t>
      </w:r>
      <w:r w:rsidR="003B216B">
        <w:t xml:space="preserve">la </w:t>
      </w:r>
      <w:r w:rsidRPr="005D0F8C">
        <w:t>configuración del Servidor indica la cantidad de procesos Mesh Threaded Generator que serán iniciados.</w:t>
      </w:r>
    </w:p>
    <w:p w14:paraId="2928DA43" w14:textId="41B628F0" w:rsidR="000855B2" w:rsidRPr="005D0F8C" w:rsidRDefault="000855B2" w:rsidP="000855B2">
      <w:r w:rsidRPr="005D0F8C">
        <w:t xml:space="preserve">En segundo lugar, mantiene </w:t>
      </w:r>
      <w:r w:rsidR="004A3D22">
        <w:t>registros de</w:t>
      </w:r>
      <w:r w:rsidRPr="005D0F8C">
        <w:t xml:space="preserve"> los Mesh Threaded Generator iniciados y monitorea su actividad a través de un bucle principal, asignándoles nuevos </w:t>
      </w:r>
      <w:r w:rsidRPr="004A3D22">
        <w:rPr>
          <w:i/>
        </w:rPr>
        <w:t>frames</w:t>
      </w:r>
      <w:r w:rsidRPr="005D0F8C">
        <w:t xml:space="preserve"> para procesar en los momentos en que estos procesos se encuentran ociosos.</w:t>
      </w:r>
    </w:p>
    <w:p w14:paraId="1F4A08EB" w14:textId="3BBBA593" w:rsidR="000855B2" w:rsidRPr="005D0F8C" w:rsidRDefault="004A3D22" w:rsidP="000855B2">
      <w:r>
        <w:t xml:space="preserve">Los </w:t>
      </w:r>
      <w:r w:rsidRPr="004A3D22">
        <w:rPr>
          <w:i/>
        </w:rPr>
        <w:t>f</w:t>
      </w:r>
      <w:r w:rsidR="000855B2" w:rsidRPr="004A3D22">
        <w:rPr>
          <w:i/>
        </w:rPr>
        <w:t>rames</w:t>
      </w:r>
      <w:r w:rsidR="000855B2" w:rsidRPr="005D0F8C">
        <w:t xml:space="preserve"> que </w:t>
      </w:r>
      <w:r>
        <w:t xml:space="preserve">se </w:t>
      </w:r>
      <w:r w:rsidR="000855B2" w:rsidRPr="005D0F8C">
        <w:t>asigna</w:t>
      </w:r>
      <w:r>
        <w:t>n</w:t>
      </w:r>
      <w:r w:rsidR="000855B2" w:rsidRPr="005D0F8C">
        <w:t xml:space="preserve"> para ser procesados, son </w:t>
      </w:r>
      <w:r w:rsidR="000855B2" w:rsidRPr="004A3D22">
        <w:rPr>
          <w:i/>
        </w:rPr>
        <w:t>frames</w:t>
      </w:r>
      <w:r w:rsidR="000855B2" w:rsidRPr="005D0F8C">
        <w:t xml:space="preserve"> finales, es decir que ya contienen toda la información proveniente </w:t>
      </w:r>
      <w:r>
        <w:t xml:space="preserve">de </w:t>
      </w:r>
      <w:r w:rsidR="000855B2" w:rsidRPr="005D0F8C">
        <w:t>las cámaras de los distintos client</w:t>
      </w:r>
      <w:r>
        <w:t>es unificada en una estructura.</w:t>
      </w:r>
    </w:p>
    <w:p w14:paraId="7644EB45" w14:textId="06684DDB" w:rsidR="000855B2" w:rsidRPr="005D0F8C" w:rsidRDefault="000855B2" w:rsidP="000855B2">
      <w:r w:rsidRPr="005D0F8C">
        <w:t xml:space="preserve">Al </w:t>
      </w:r>
      <w:r w:rsidR="002146E7">
        <w:t>terminar</w:t>
      </w:r>
      <w:r w:rsidRPr="005D0F8C">
        <w:t xml:space="preserve"> su ejecución</w:t>
      </w:r>
      <w:r w:rsidR="004A3D22">
        <w:t xml:space="preserve">, el </w:t>
      </w:r>
      <w:r w:rsidR="004A3D22" w:rsidRPr="005D0F8C">
        <w:t>Mesh Generator</w:t>
      </w:r>
      <w:r w:rsidRPr="005D0F8C">
        <w:t xml:space="preserve"> recorre el listado de procesos Mesh Threaded Generator que inició, los finaliza y libera la memoria asignada.</w:t>
      </w:r>
    </w:p>
    <w:p w14:paraId="4D02B658" w14:textId="77777777" w:rsidR="000855B2" w:rsidRPr="005D0F8C" w:rsidRDefault="000855B2" w:rsidP="000855B2">
      <w:r w:rsidRPr="005D0F8C">
        <w:t>Por su parte los procesos Mesh Threaded Generator tienen la responsabilidad exclusiva de generar una malla a partir de una nube de puntos. Se encuentran en ejecución continua ya sea procesando o a la espera del arribo de nueva información.</w:t>
      </w:r>
    </w:p>
    <w:p w14:paraId="7C1A269B" w14:textId="77777777" w:rsidR="000855B2" w:rsidRPr="005D0F8C" w:rsidRDefault="000855B2" w:rsidP="000855B2">
      <w:r w:rsidRPr="005D0F8C">
        <w:t>Los algoritmos que utiliza para la generación de la malla están encapsulados en una librería externa que es invocada dinámicamente. Se optó por este camino para que resultara más sencillo a la hora de modificar el procedimiento o los algoritmos escogidos.</w:t>
      </w:r>
    </w:p>
    <w:p w14:paraId="124803F2" w14:textId="19E1DBF8" w:rsidR="000855B2" w:rsidRPr="005D0F8C" w:rsidRDefault="002146E7" w:rsidP="000855B2">
      <w:r>
        <w:t>C</w:t>
      </w:r>
      <w:r w:rsidR="000855B2" w:rsidRPr="005D0F8C">
        <w:t xml:space="preserve">on el ingreso de </w:t>
      </w:r>
      <w:r>
        <w:t xml:space="preserve">cada </w:t>
      </w:r>
      <w:r w:rsidR="000855B2" w:rsidRPr="005D0F8C">
        <w:t xml:space="preserve">nuevo </w:t>
      </w:r>
      <w:r w:rsidR="000855B2" w:rsidRPr="002146E7">
        <w:rPr>
          <w:i/>
        </w:rPr>
        <w:t>frame</w:t>
      </w:r>
      <w:r w:rsidR="000855B2" w:rsidRPr="005D0F8C">
        <w:t xml:space="preserve"> para procesar, </w:t>
      </w:r>
      <w:r>
        <w:t xml:space="preserve">recibe </w:t>
      </w:r>
      <w:r w:rsidR="00FD448A">
        <w:t>un identificador único</w:t>
      </w:r>
      <w:r w:rsidR="000855B2" w:rsidRPr="005D0F8C">
        <w:t xml:space="preserve"> que será publicado inalterado junto a la malla generada. Este valor se utiliza posteriormente para ordenar las respuestas que los Mesh Threaded Generator activos generan y obtener una secuencia de mallas cronológicamente correcta.</w:t>
      </w:r>
    </w:p>
    <w:p w14:paraId="6FCC034C" w14:textId="77777777" w:rsidR="000855B2" w:rsidRPr="005D0F8C" w:rsidRDefault="000855B2" w:rsidP="000855B2">
      <w:r w:rsidRPr="005D0F8C">
        <w:t>El Mesh Threaded Generator maneja un indicador que puede tomar tres posibles valores. Estos valores reflejan su estado y sirve para diferenciar la etapa en las cual se encuentra la generación de la malla actual.</w:t>
      </w:r>
    </w:p>
    <w:p w14:paraId="00A77725" w14:textId="77777777" w:rsidR="000855B2" w:rsidRPr="005D0F8C" w:rsidRDefault="000855B2" w:rsidP="000855B2">
      <w:pPr>
        <w:pStyle w:val="Prrafodelista"/>
        <w:numPr>
          <w:ilvl w:val="0"/>
          <w:numId w:val="15"/>
        </w:numPr>
      </w:pPr>
      <w:r w:rsidRPr="00FD448A">
        <w:rPr>
          <w:b/>
        </w:rPr>
        <w:t>Idle</w:t>
      </w:r>
      <w:r w:rsidRPr="005D0F8C">
        <w:t>: el proceso se encuentra libre, esperando una nube de puntos para procesar.</w:t>
      </w:r>
    </w:p>
    <w:p w14:paraId="5BCF6C6F" w14:textId="77777777" w:rsidR="00FD448A" w:rsidRDefault="000855B2" w:rsidP="000855B2">
      <w:pPr>
        <w:pStyle w:val="Prrafodelista"/>
        <w:numPr>
          <w:ilvl w:val="0"/>
          <w:numId w:val="15"/>
        </w:numPr>
      </w:pPr>
      <w:r w:rsidRPr="00FD448A">
        <w:rPr>
          <w:b/>
        </w:rPr>
        <w:t>Processing</w:t>
      </w:r>
      <w:r w:rsidRPr="005D0F8C">
        <w:t>: tiene lugar cuando se está trabajando en la generación de una malla. En esta etapa se invoca y utiliza la librería externa.</w:t>
      </w:r>
    </w:p>
    <w:p w14:paraId="13EA0972" w14:textId="2429347D" w:rsidR="005D0F8C" w:rsidRDefault="000855B2" w:rsidP="000855B2">
      <w:pPr>
        <w:pStyle w:val="Prrafodelista"/>
        <w:numPr>
          <w:ilvl w:val="0"/>
          <w:numId w:val="15"/>
        </w:numPr>
      </w:pPr>
      <w:r w:rsidRPr="00FD448A">
        <w:rPr>
          <w:b/>
        </w:rPr>
        <w:t>Complete</w:t>
      </w:r>
      <w:r w:rsidRPr="005D0F8C">
        <w:t>: indica que el procesamiento de la malla fue completado y avisa al MeshCollector que existe una malla generada para ser enviada a la salida del sistema.</w:t>
      </w:r>
    </w:p>
    <w:p w14:paraId="4C6BF6F6" w14:textId="77777777" w:rsidR="005D0F8C" w:rsidRPr="005D0F8C" w:rsidRDefault="005D0F8C" w:rsidP="000855B2"/>
    <w:p w14:paraId="65C6A702" w14:textId="77777777" w:rsidR="000855B2" w:rsidRDefault="000855B2" w:rsidP="000855B2">
      <w:pPr>
        <w:pStyle w:val="Ttulo5"/>
      </w:pPr>
      <w:r>
        <w:t>Procesos de publicación</w:t>
      </w:r>
    </w:p>
    <w:p w14:paraId="1101E5FD" w14:textId="77777777" w:rsidR="000855B2" w:rsidRPr="005D0F8C" w:rsidRDefault="000855B2" w:rsidP="000855B2">
      <w:r w:rsidRPr="005D0F8C">
        <w:t>El único proceso ubicado en esta categoría es Mesh Collector y se encuentra ubicado al final de la secuencia de pasos en la generación de las mallas e implementan la salida del sistema, publicando los datos procesados para ser consumidos por aplicaciones externas.</w:t>
      </w:r>
    </w:p>
    <w:p w14:paraId="10E0C612" w14:textId="77777777" w:rsidR="000855B2" w:rsidRPr="005D0F8C" w:rsidRDefault="000855B2" w:rsidP="000855B2">
      <w:r w:rsidRPr="005D0F8C">
        <w:t xml:space="preserve">El Mesh Collector mantiene referencias a cada uno de los Mesh Threaded Generators que están en ejecución y los revisa constantemente en espera de que alguno cambie su estado a Complete, en dicho caso toma la información y la almacena. La información leída incluye un conjunto de imágenes (una por cada una de las cámaras), la malla generada y el identificador único de cada </w:t>
      </w:r>
      <w:r w:rsidRPr="00FD448A">
        <w:rPr>
          <w:i/>
        </w:rPr>
        <w:t>frame</w:t>
      </w:r>
      <w:r w:rsidRPr="005D0F8C">
        <w:t>.</w:t>
      </w:r>
    </w:p>
    <w:p w14:paraId="1A1B6BFF" w14:textId="24E75DCF" w:rsidR="000855B2" w:rsidRPr="005D0F8C" w:rsidRDefault="000855B2" w:rsidP="000855B2">
      <w:r w:rsidRPr="005D0F8C">
        <w:lastRenderedPageBreak/>
        <w:t xml:space="preserve">Dado que los procesos Mesh Threaded Generator ejecutan en forma paralela, no es posible verificar que su orden de completitud sea el orden cronológico correcto. Por </w:t>
      </w:r>
      <w:r w:rsidR="00FD448A">
        <w:t>este</w:t>
      </w:r>
      <w:r w:rsidRPr="005D0F8C">
        <w:t xml:space="preserve"> motivo, el proceso debe reordenar la información leída para asegurarse que cumplan la secuencia original. Dicho ordenamiento se realiza en base al identificador único de cada </w:t>
      </w:r>
      <w:r w:rsidRPr="00FD448A">
        <w:rPr>
          <w:i/>
        </w:rPr>
        <w:t>frame</w:t>
      </w:r>
      <w:r w:rsidRPr="005D0F8C">
        <w:t>, utilizando el criterio de menor a mayor.</w:t>
      </w:r>
    </w:p>
    <w:p w14:paraId="290AC5BE" w14:textId="6DE4F0F6" w:rsidR="000855B2" w:rsidRPr="005D0F8C" w:rsidRDefault="000855B2" w:rsidP="000855B2">
      <w:r w:rsidRPr="005D0F8C">
        <w:t xml:space="preserve">Una vez reordenada la información, es divulgada a través de otra librería externa denominada </w:t>
      </w:r>
      <w:r w:rsidRPr="00FD448A">
        <w:rPr>
          <w:i/>
        </w:rPr>
        <w:t>SharedMemory.dll</w:t>
      </w:r>
      <w:r w:rsidRPr="005D0F8C">
        <w:t>. Esta librería implementa la publicación de los datos por medio</w:t>
      </w:r>
      <w:r w:rsidR="00FD448A">
        <w:t xml:space="preserve"> del uso de memoria compartida.</w:t>
      </w:r>
    </w:p>
    <w:p w14:paraId="1D50D507" w14:textId="77777777" w:rsidR="000855B2" w:rsidRPr="005D0F8C" w:rsidRDefault="000855B2" w:rsidP="000855B2"/>
    <w:tbl>
      <w:tblPr>
        <w:tblStyle w:val="Tablanormal21"/>
        <w:tblW w:w="5000" w:type="pct"/>
        <w:tblLook w:val="04A0" w:firstRow="1" w:lastRow="0" w:firstColumn="1" w:lastColumn="0" w:noHBand="0" w:noVBand="1"/>
        <w:tblPrChange w:id="859" w:author="Invitado" w:date="2015-09-13T13:02:00Z">
          <w:tblPr>
            <w:tblW w:w="0" w:type="auto"/>
            <w:tblLook w:val="04A0" w:firstRow="1" w:lastRow="0" w:firstColumn="1" w:lastColumn="0" w:noHBand="0" w:noVBand="1"/>
          </w:tblPr>
        </w:tblPrChange>
      </w:tblPr>
      <w:tblGrid>
        <w:gridCol w:w="8504"/>
        <w:tblGridChange w:id="860">
          <w:tblGrid>
            <w:gridCol w:w="8494"/>
          </w:tblGrid>
        </w:tblGridChange>
      </w:tblGrid>
      <w:tr w:rsidR="000855B2" w14:paraId="38E74EC5" w14:textId="77777777" w:rsidTr="008B6B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Change w:id="861" w:author="Invitado" w:date="2015-09-13T13:02:00Z">
              <w:tcPr>
                <w:tcW w:w="8494" w:type="dxa"/>
              </w:tcPr>
            </w:tcPrChange>
          </w:tcPr>
          <w:p w14:paraId="41094090" w14:textId="77777777" w:rsidR="000855B2" w:rsidRDefault="000855B2" w:rsidP="005D0F8C">
            <w:pPr>
              <w:keepNext/>
              <w:spacing w:before="120" w:after="120"/>
              <w:jc w:val="center"/>
              <w:cnfStyle w:val="101000000000" w:firstRow="1" w:lastRow="0" w:firstColumn="1" w:lastColumn="0" w:oddVBand="0" w:evenVBand="0" w:oddHBand="0" w:evenHBand="0" w:firstRowFirstColumn="0" w:firstRowLastColumn="0" w:lastRowFirstColumn="0" w:lastRowLastColumn="0"/>
              <w:rPr>
                <w:b w:val="0"/>
                <w:bCs w:val="0"/>
              </w:rPr>
            </w:pPr>
            <w:r>
              <w:rPr>
                <w:noProof/>
                <w:lang w:val="es-ES" w:eastAsia="es-ES"/>
              </w:rPr>
              <w:drawing>
                <wp:inline distT="0" distB="0" distL="0" distR="0" wp14:anchorId="23A5EA70" wp14:editId="6F9D02ED">
                  <wp:extent cx="4451619" cy="4321629"/>
                  <wp:effectExtent l="0" t="0" r="6350" b="3175"/>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63">
                            <a:extLst>
                              <a:ext uri="{28A0092B-C50C-407E-A947-70E740481C1C}">
                                <a14:useLocalDpi xmlns:a14="http://schemas.microsoft.com/office/drawing/2010/main" val="0"/>
                              </a:ext>
                            </a:extLst>
                          </a:blip>
                          <a:srcRect l="2777" t="1919" r="2574" b="2844"/>
                          <a:stretch/>
                        </pic:blipFill>
                        <pic:spPr bwMode="auto">
                          <a:xfrm>
                            <a:off x="0" y="0"/>
                            <a:ext cx="4453406" cy="4323364"/>
                          </a:xfrm>
                          <a:prstGeom prst="rect">
                            <a:avLst/>
                          </a:prstGeom>
                          <a:ln>
                            <a:noFill/>
                          </a:ln>
                          <a:extLst>
                            <a:ext uri="{53640926-AAD7-44D8-BBD7-CCE9431645EC}">
                              <a14:shadowObscured xmlns:a14="http://schemas.microsoft.com/office/drawing/2010/main"/>
                            </a:ext>
                          </a:extLst>
                        </pic:spPr>
                      </pic:pic>
                    </a:graphicData>
                  </a:graphic>
                </wp:inline>
              </w:drawing>
            </w:r>
          </w:p>
          <w:p w14:paraId="1AFEB80B" w14:textId="5BA776B4" w:rsidR="000855B2" w:rsidRDefault="000855B2" w:rsidP="00FD410F">
            <w:pPr>
              <w:pStyle w:val="Descripcin"/>
              <w:jc w:val="center"/>
              <w:cnfStyle w:val="101000000000" w:firstRow="1" w:lastRow="0" w:firstColumn="1" w:lastColumn="0" w:oddVBand="0" w:evenVBand="0" w:oddHBand="0" w:evenHBand="0" w:firstRowFirstColumn="0" w:firstRowLastColumn="0" w:lastRowFirstColumn="0" w:lastRowLastColumn="0"/>
            </w:pPr>
            <w:r>
              <w:t xml:space="preserve">Diagrama </w:t>
            </w:r>
            <w:r w:rsidR="00CA3206">
              <w:fldChar w:fldCharType="begin"/>
            </w:r>
            <w:r w:rsidR="00CA3206">
              <w:instrText xml:space="preserve"> STYLEREF 1 \s </w:instrText>
            </w:r>
            <w:r w:rsidR="00CA3206">
              <w:fldChar w:fldCharType="separate"/>
            </w:r>
            <w:r w:rsidR="00CA3206">
              <w:rPr>
                <w:noProof/>
              </w:rPr>
              <w:t>4</w:t>
            </w:r>
            <w:r w:rsidR="00CA3206">
              <w:rPr>
                <w:noProof/>
              </w:rPr>
              <w:fldChar w:fldCharType="end"/>
            </w:r>
            <w:r>
              <w:noBreakHyphen/>
            </w:r>
            <w:r w:rsidR="00FD410F">
              <w:t>6</w:t>
            </w:r>
            <w:r w:rsidR="00FD410F">
              <w:rPr>
                <w:noProof/>
              </w:rPr>
              <w:t xml:space="preserve"> </w:t>
            </w:r>
            <w:r>
              <w:rPr>
                <w:i/>
                <w:color w:val="808080" w:themeColor="background1" w:themeShade="80"/>
                <w:sz w:val="20"/>
              </w:rPr>
              <w:t>Descripción del flujo de datos en el Servidor e interconexión de los hilos involucrados en el proceso de generación de una malla.</w:t>
            </w:r>
          </w:p>
        </w:tc>
      </w:tr>
    </w:tbl>
    <w:p w14:paraId="1CC5AE11" w14:textId="77777777" w:rsidR="000855B2" w:rsidRDefault="000855B2" w:rsidP="000855B2"/>
    <w:p w14:paraId="66B37520" w14:textId="77777777" w:rsidR="000855B2" w:rsidRDefault="000855B2" w:rsidP="000855B2">
      <w:pPr>
        <w:pStyle w:val="Ttulo4"/>
      </w:pPr>
      <w:bookmarkStart w:id="862" w:name="_Toc429920310"/>
      <w:bookmarkStart w:id="863" w:name="_Toc429920783"/>
      <w:bookmarkStart w:id="864" w:name="_Toc429929250"/>
      <w:r>
        <w:t>Interfaz del Servidor</w:t>
      </w:r>
      <w:bookmarkEnd w:id="862"/>
      <w:bookmarkEnd w:id="863"/>
      <w:bookmarkEnd w:id="864"/>
    </w:p>
    <w:p w14:paraId="0DA13A40" w14:textId="77777777" w:rsidR="000855B2" w:rsidRPr="005D0F8C" w:rsidRDefault="000855B2" w:rsidP="000855B2">
      <w:r w:rsidRPr="005D0F8C">
        <w:t>La interfaz del Servidor muestra los siguientes datos y funcionalidades:</w:t>
      </w:r>
    </w:p>
    <w:p w14:paraId="7D4452C2" w14:textId="6C286CAB" w:rsidR="000855B2" w:rsidRPr="005D0F8C" w:rsidRDefault="000855B2" w:rsidP="000855B2">
      <w:pPr>
        <w:pStyle w:val="Prrafodelista"/>
        <w:numPr>
          <w:ilvl w:val="0"/>
          <w:numId w:val="16"/>
        </w:numPr>
      </w:pPr>
      <w:r w:rsidRPr="00FD448A">
        <w:rPr>
          <w:b/>
        </w:rPr>
        <w:t>FPS</w:t>
      </w:r>
      <w:r w:rsidRPr="005D0F8C">
        <w:t xml:space="preserve">: muestra el framerate objetivo </w:t>
      </w:r>
      <w:r w:rsidR="00FD448A">
        <w:t xml:space="preserve">de ejecución indicado en el </w:t>
      </w:r>
      <w:r w:rsidR="00FD448A" w:rsidRPr="00FD448A">
        <w:rPr>
          <w:i/>
        </w:rPr>
        <w:t>XML</w:t>
      </w:r>
      <w:r w:rsidRPr="005D0F8C">
        <w:t xml:space="preserve"> de configuración inicial. Este valor tiende a disminuir al momento en el que el Cliente se conecta con el Servidor y comienza a transmitir datos.</w:t>
      </w:r>
    </w:p>
    <w:p w14:paraId="4127CE71" w14:textId="77777777" w:rsidR="000855B2" w:rsidRPr="005D0F8C" w:rsidRDefault="000855B2" w:rsidP="000855B2">
      <w:pPr>
        <w:pStyle w:val="Prrafodelista"/>
        <w:numPr>
          <w:ilvl w:val="0"/>
          <w:numId w:val="16"/>
        </w:numPr>
      </w:pPr>
      <w:r w:rsidRPr="00FD448A">
        <w:rPr>
          <w:b/>
        </w:rPr>
        <w:t>IP</w:t>
      </w:r>
      <w:r w:rsidRPr="005D0F8C">
        <w:t>: muestra la dirección IP del Servidor. Este valor puede ser útil al momento de configurar los clientes.</w:t>
      </w:r>
    </w:p>
    <w:p w14:paraId="2F27A988" w14:textId="43FBBDFD" w:rsidR="000855B2" w:rsidRPr="005D0F8C" w:rsidRDefault="00FD448A" w:rsidP="000855B2">
      <w:pPr>
        <w:pStyle w:val="Prrafodelista"/>
        <w:numPr>
          <w:ilvl w:val="0"/>
          <w:numId w:val="16"/>
        </w:numPr>
      </w:pPr>
      <w:r>
        <w:rPr>
          <w:b/>
        </w:rPr>
        <w:lastRenderedPageBreak/>
        <w:t>Port</w:t>
      </w:r>
      <w:r w:rsidR="000855B2" w:rsidRPr="005D0F8C">
        <w:t xml:space="preserve">: muestra el puerto actual en el que el Servidor está esperando recibir conexiones, este valor se modifica desde el </w:t>
      </w:r>
      <w:r w:rsidR="000855B2" w:rsidRPr="00FD448A">
        <w:rPr>
          <w:i/>
        </w:rPr>
        <w:t>XML</w:t>
      </w:r>
      <w:r w:rsidR="000855B2" w:rsidRPr="005D0F8C">
        <w:t xml:space="preserve"> de configuración.</w:t>
      </w:r>
    </w:p>
    <w:p w14:paraId="1F9F9023" w14:textId="30F6AE15" w:rsidR="000855B2" w:rsidRPr="005D0F8C" w:rsidRDefault="000855B2" w:rsidP="000855B2">
      <w:pPr>
        <w:pStyle w:val="Prrafodelista"/>
        <w:numPr>
          <w:ilvl w:val="0"/>
          <w:numId w:val="16"/>
        </w:numPr>
      </w:pPr>
      <w:r w:rsidRPr="00FD448A">
        <w:rPr>
          <w:b/>
        </w:rPr>
        <w:t>Desired FPS</w:t>
      </w:r>
      <w:r w:rsidRPr="005D0F8C">
        <w:t xml:space="preserve">: muestra el </w:t>
      </w:r>
      <w:r w:rsidRPr="00FD448A">
        <w:rPr>
          <w:i/>
        </w:rPr>
        <w:t>framerat</w:t>
      </w:r>
      <w:r w:rsidR="00FD448A" w:rsidRPr="00FD448A">
        <w:rPr>
          <w:i/>
        </w:rPr>
        <w:t>e</w:t>
      </w:r>
      <w:r w:rsidR="00FD448A">
        <w:t xml:space="preserve"> objetivo que se indicó en el </w:t>
      </w:r>
      <w:r w:rsidR="00FD448A" w:rsidRPr="00FD448A">
        <w:rPr>
          <w:i/>
        </w:rPr>
        <w:t>XML</w:t>
      </w:r>
      <w:r w:rsidRPr="005D0F8C">
        <w:t xml:space="preserve"> de configuración.</w:t>
      </w:r>
    </w:p>
    <w:p w14:paraId="47695E5D" w14:textId="77777777" w:rsidR="000855B2" w:rsidRPr="005D0F8C" w:rsidRDefault="000855B2" w:rsidP="000855B2">
      <w:pPr>
        <w:pStyle w:val="Prrafodelista"/>
        <w:numPr>
          <w:ilvl w:val="0"/>
          <w:numId w:val="16"/>
        </w:numPr>
      </w:pPr>
      <w:r w:rsidRPr="00FD448A">
        <w:rPr>
          <w:b/>
        </w:rPr>
        <w:t>Max Package Size</w:t>
      </w:r>
      <w:r w:rsidRPr="005D0F8C">
        <w:t xml:space="preserve">: muestra el tamaño máximo de paquete en el que se subdividen los </w:t>
      </w:r>
      <w:r w:rsidRPr="00FD448A">
        <w:rPr>
          <w:i/>
        </w:rPr>
        <w:t>frames</w:t>
      </w:r>
      <w:r w:rsidRPr="005D0F8C">
        <w:t xml:space="preserve"> que se le envía desde el Cliente al Servidor.</w:t>
      </w:r>
    </w:p>
    <w:p w14:paraId="3055F2D9" w14:textId="77777777" w:rsidR="000855B2" w:rsidRPr="005D0F8C" w:rsidRDefault="000855B2" w:rsidP="000855B2">
      <w:pPr>
        <w:pStyle w:val="Prrafodelista"/>
        <w:numPr>
          <w:ilvl w:val="0"/>
          <w:numId w:val="16"/>
        </w:numPr>
      </w:pPr>
      <w:r w:rsidRPr="00FD448A">
        <w:rPr>
          <w:b/>
        </w:rPr>
        <w:t>Max Threads</w:t>
      </w:r>
      <w:r w:rsidRPr="005D0F8C">
        <w:t>: muestra el valor especificado en el archivo de configuración, que indica la cantidad de clientes en paralelo que podrán ser atendidos.</w:t>
      </w:r>
    </w:p>
    <w:p w14:paraId="6C52393C" w14:textId="77777777" w:rsidR="000855B2" w:rsidRPr="005D0F8C" w:rsidRDefault="000855B2" w:rsidP="000855B2">
      <w:pPr>
        <w:pStyle w:val="Prrafodelista"/>
        <w:numPr>
          <w:ilvl w:val="0"/>
          <w:numId w:val="16"/>
        </w:numPr>
      </w:pPr>
      <w:r w:rsidRPr="00FD448A">
        <w:rPr>
          <w:b/>
        </w:rPr>
        <w:t>Max Cli Buffer</w:t>
      </w:r>
      <w:r w:rsidRPr="005D0F8C">
        <w:t xml:space="preserve">: indica el tamaño establecido como valor máximo para el buffer circular que se utilizan para recibir los </w:t>
      </w:r>
      <w:r w:rsidRPr="00FD448A">
        <w:rPr>
          <w:i/>
        </w:rPr>
        <w:t>frames</w:t>
      </w:r>
      <w:r w:rsidRPr="005D0F8C">
        <w:t xml:space="preserve"> de los clientes.</w:t>
      </w:r>
    </w:p>
    <w:p w14:paraId="296A9ACD" w14:textId="77777777" w:rsidR="000855B2" w:rsidRPr="005D0F8C" w:rsidRDefault="000855B2" w:rsidP="000855B2">
      <w:pPr>
        <w:pStyle w:val="Prrafodelista"/>
        <w:numPr>
          <w:ilvl w:val="0"/>
          <w:numId w:val="16"/>
        </w:numPr>
      </w:pPr>
      <w:r w:rsidRPr="00FD448A">
        <w:rPr>
          <w:b/>
        </w:rPr>
        <w:t>Botón Exit</w:t>
      </w:r>
      <w:r w:rsidRPr="005D0F8C">
        <w:t>: cierra la ejecución del Servidor, finalizando todos los procesos activos ThreadServer, MeshGenerator, MeshThreadedGenerator y MeshCollector.</w:t>
      </w:r>
    </w:p>
    <w:p w14:paraId="79C16271" w14:textId="2BB46B54" w:rsidR="000855B2" w:rsidRDefault="000855B2" w:rsidP="000855B2">
      <w:pPr>
        <w:pStyle w:val="Prrafodelista"/>
        <w:numPr>
          <w:ilvl w:val="0"/>
          <w:numId w:val="16"/>
        </w:numPr>
      </w:pPr>
      <w:r w:rsidRPr="00FD448A">
        <w:rPr>
          <w:b/>
        </w:rPr>
        <w:t>Vista previa de las cámaras</w:t>
      </w:r>
      <w:r w:rsidRPr="005D0F8C">
        <w:t>: se muestra una preview de las imágenes que están llegando, mostrando adicionalmente el id del Cliente y la cámara dentro de este.</w:t>
      </w:r>
    </w:p>
    <w:p w14:paraId="438635E1" w14:textId="77777777" w:rsidR="00FD448A" w:rsidRPr="005D0F8C" w:rsidRDefault="00FD448A" w:rsidP="00FD448A"/>
    <w:tbl>
      <w:tblPr>
        <w:tblStyle w:val="Tablanormal21"/>
        <w:tblW w:w="5000" w:type="pct"/>
        <w:tblLook w:val="04A0" w:firstRow="1" w:lastRow="0" w:firstColumn="1" w:lastColumn="0" w:noHBand="0" w:noVBand="1"/>
        <w:tblPrChange w:id="865" w:author="Invitado" w:date="2015-09-13T13:02:00Z">
          <w:tblPr>
            <w:tblW w:w="0" w:type="auto"/>
            <w:tblLook w:val="04A0" w:firstRow="1" w:lastRow="0" w:firstColumn="1" w:lastColumn="0" w:noHBand="0" w:noVBand="1"/>
          </w:tblPr>
        </w:tblPrChange>
      </w:tblPr>
      <w:tblGrid>
        <w:gridCol w:w="8504"/>
        <w:tblGridChange w:id="866">
          <w:tblGrid>
            <w:gridCol w:w="8494"/>
          </w:tblGrid>
        </w:tblGridChange>
      </w:tblGrid>
      <w:tr w:rsidR="000855B2" w14:paraId="618B7540" w14:textId="77777777" w:rsidTr="00FD41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Change w:id="867" w:author="Invitado" w:date="2015-09-13T13:02:00Z">
              <w:tcPr>
                <w:tcW w:w="8494" w:type="dxa"/>
              </w:tcPr>
            </w:tcPrChange>
          </w:tcPr>
          <w:p w14:paraId="0AEA7D31" w14:textId="77777777" w:rsidR="000855B2" w:rsidRDefault="000855B2" w:rsidP="005D0F8C">
            <w:pPr>
              <w:keepNext/>
              <w:spacing w:before="120" w:after="120"/>
              <w:jc w:val="center"/>
              <w:cnfStyle w:val="101000000000" w:firstRow="1" w:lastRow="0" w:firstColumn="1" w:lastColumn="0" w:oddVBand="0" w:evenVBand="0" w:oddHBand="0" w:evenHBand="0" w:firstRowFirstColumn="0" w:firstRowLastColumn="0" w:lastRowFirstColumn="0" w:lastRowLastColumn="0"/>
              <w:rPr>
                <w:b w:val="0"/>
                <w:bCs w:val="0"/>
              </w:rPr>
            </w:pPr>
            <w:r>
              <w:rPr>
                <w:noProof/>
                <w:lang w:val="es-ES" w:eastAsia="es-ES"/>
              </w:rPr>
              <w:drawing>
                <wp:inline distT="0" distB="0" distL="0" distR="0" wp14:anchorId="68BBC5F5" wp14:editId="2BD2D97B">
                  <wp:extent cx="3450771" cy="2695315"/>
                  <wp:effectExtent l="0" t="0" r="0" b="0"/>
                  <wp:docPr id="13908378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4">
                            <a:extLst>
                              <a:ext uri="{28A0092B-C50C-407E-A947-70E740481C1C}">
                                <a14:useLocalDpi xmlns:a14="http://schemas.microsoft.com/office/drawing/2010/main" val="0"/>
                              </a:ext>
                            </a:extLst>
                          </a:blip>
                          <a:stretch>
                            <a:fillRect/>
                          </a:stretch>
                        </pic:blipFill>
                        <pic:spPr>
                          <a:xfrm>
                            <a:off x="0" y="0"/>
                            <a:ext cx="3458586" cy="2701419"/>
                          </a:xfrm>
                          <a:prstGeom prst="rect">
                            <a:avLst/>
                          </a:prstGeom>
                        </pic:spPr>
                      </pic:pic>
                    </a:graphicData>
                  </a:graphic>
                </wp:inline>
              </w:drawing>
            </w:r>
          </w:p>
          <w:p w14:paraId="60D18941" w14:textId="7B44CFF2" w:rsidR="000855B2" w:rsidRDefault="000855B2" w:rsidP="005D0F8C">
            <w:pPr>
              <w:pStyle w:val="Descripcin"/>
              <w:jc w:val="center"/>
              <w:cnfStyle w:val="101000000000" w:firstRow="1" w:lastRow="0" w:firstColumn="1" w:lastColumn="0" w:oddVBand="0" w:evenVBand="0" w:oddHBand="0" w:evenHBand="0" w:firstRowFirstColumn="0" w:firstRowLastColumn="0" w:lastRowFirstColumn="0" w:lastRowLastColumn="0"/>
            </w:pPr>
            <w:r>
              <w:t xml:space="preserve">Imagen </w:t>
            </w:r>
            <w:r w:rsidR="00CA3206">
              <w:fldChar w:fldCharType="begin"/>
            </w:r>
            <w:r w:rsidR="00CA3206">
              <w:instrText xml:space="preserve"> STYLEREF 1 \s </w:instrText>
            </w:r>
            <w:r w:rsidR="00CA3206">
              <w:fldChar w:fldCharType="separate"/>
            </w:r>
            <w:r w:rsidR="00CA3206">
              <w:rPr>
                <w:noProof/>
              </w:rPr>
              <w:t>4</w:t>
            </w:r>
            <w:r w:rsidR="00CA3206">
              <w:rPr>
                <w:noProof/>
              </w:rPr>
              <w:fldChar w:fldCharType="end"/>
            </w:r>
            <w:r w:rsidR="00692428">
              <w:noBreakHyphen/>
            </w:r>
            <w:r w:rsidR="00CA3206">
              <w:fldChar w:fldCharType="begin"/>
            </w:r>
            <w:r w:rsidR="00CA3206">
              <w:instrText xml:space="preserve"> SEQ Imagen \* ARABIC \s 1 </w:instrText>
            </w:r>
            <w:r w:rsidR="00CA3206">
              <w:fldChar w:fldCharType="separate"/>
            </w:r>
            <w:r w:rsidR="00CA3206">
              <w:rPr>
                <w:noProof/>
              </w:rPr>
              <w:t>6</w:t>
            </w:r>
            <w:r w:rsidR="00CA3206">
              <w:rPr>
                <w:noProof/>
              </w:rPr>
              <w:fldChar w:fldCharType="end"/>
            </w:r>
            <w:r>
              <w:rPr>
                <w:i/>
                <w:color w:val="808080" w:themeColor="background1" w:themeShade="80"/>
                <w:sz w:val="20"/>
              </w:rPr>
              <w:t xml:space="preserve"> En la imagen de arriba se puede ver la interfaz gráfica del Servidor. En este ejemplo, se encuentra procesando la información recibida de dos cámaras a través de un Cliente.</w:t>
            </w:r>
          </w:p>
        </w:tc>
      </w:tr>
    </w:tbl>
    <w:p w14:paraId="3E1E1502" w14:textId="77777777" w:rsidR="000855B2" w:rsidRDefault="000855B2" w:rsidP="000855B2"/>
    <w:p w14:paraId="2318B1C3" w14:textId="77777777" w:rsidR="000855B2" w:rsidRDefault="000855B2" w:rsidP="000855B2"/>
    <w:p w14:paraId="05685CFC" w14:textId="77777777" w:rsidR="000855B2" w:rsidRDefault="000855B2" w:rsidP="000855B2">
      <w:pPr>
        <w:pStyle w:val="Ttulo4"/>
      </w:pPr>
      <w:bookmarkStart w:id="868" w:name="_Toc429920311"/>
      <w:bookmarkStart w:id="869" w:name="_Toc429920784"/>
      <w:bookmarkStart w:id="870" w:name="_Toc429929251"/>
      <w:bookmarkStart w:id="871" w:name="_Ref432876672"/>
      <w:bookmarkStart w:id="872" w:name="_Ref438392705"/>
      <w:r>
        <w:t>Protocolo de comunicación entre el Cliente y el Servidor</w:t>
      </w:r>
      <w:bookmarkEnd w:id="868"/>
      <w:bookmarkEnd w:id="869"/>
      <w:bookmarkEnd w:id="870"/>
      <w:bookmarkEnd w:id="871"/>
      <w:bookmarkEnd w:id="872"/>
    </w:p>
    <w:p w14:paraId="0FC3EC8B" w14:textId="77777777" w:rsidR="000855B2" w:rsidRPr="005D0F8C" w:rsidRDefault="000855B2" w:rsidP="000855B2">
      <w:r w:rsidRPr="005D0F8C">
        <w:t>Para establecer la comunicación entre el Cliente y el Servidor es necesario ejecutar una serie de pasos entre ambas partes.</w:t>
      </w:r>
    </w:p>
    <w:p w14:paraId="6A563E6D" w14:textId="035F8D3F" w:rsidR="000855B2" w:rsidRPr="005D0F8C" w:rsidRDefault="000855B2" w:rsidP="000855B2">
      <w:r w:rsidRPr="005D0F8C">
        <w:t xml:space="preserve">Al inicio, el Cliente es el único que cuenta con datos para conectarse al Servidor. En su configuración, existen las etiquetas </w:t>
      </w:r>
      <w:r w:rsidRPr="00881755">
        <w:rPr>
          <w:i/>
        </w:rPr>
        <w:t>serverIp</w:t>
      </w:r>
      <w:r w:rsidRPr="005D0F8C">
        <w:t xml:space="preserve"> y </w:t>
      </w:r>
      <w:r w:rsidRPr="00881755">
        <w:rPr>
          <w:i/>
        </w:rPr>
        <w:t>serverPort</w:t>
      </w:r>
      <w:r w:rsidRPr="005D0F8C">
        <w:t>, que indican respectivament</w:t>
      </w:r>
      <w:r w:rsidR="00881755">
        <w:t>e la IP y puerto en los que el S</w:t>
      </w:r>
      <w:r w:rsidRPr="005D0F8C">
        <w:t>ervidor espera nuevas conexiones.</w:t>
      </w:r>
    </w:p>
    <w:p w14:paraId="09A5C2B4" w14:textId="77777777" w:rsidR="000855B2" w:rsidRPr="005D0F8C" w:rsidRDefault="000855B2" w:rsidP="000855B2">
      <w:r w:rsidRPr="005D0F8C">
        <w:t>El Cliente solicita entonces una conexión al Servidor utilizando estos datos y, una vez conectado, le envía un mensaje identificándose con su número de Cliente.</w:t>
      </w:r>
    </w:p>
    <w:p w14:paraId="372B2478" w14:textId="77777777" w:rsidR="000855B2" w:rsidRPr="005D0F8C" w:rsidRDefault="000855B2" w:rsidP="000855B2">
      <w:r w:rsidRPr="005D0F8C">
        <w:lastRenderedPageBreak/>
        <w:t>El Servidor por su parte, al recibir la identificación del nuevo Cliente, instancia un proceso ThreadServer para atenderlo, asignándole un puerto exclusivo y cierra la conexión.</w:t>
      </w:r>
    </w:p>
    <w:p w14:paraId="0D22E876" w14:textId="77777777" w:rsidR="000855B2" w:rsidRPr="005D0F8C" w:rsidRDefault="000855B2" w:rsidP="000855B2">
      <w:r w:rsidRPr="005D0F8C">
        <w:t xml:space="preserve">Posteriormente, el nuevo proceso ThreadServer inicia una conexión con el Cliente y, una vez establecida, este último comienza a enviar los </w:t>
      </w:r>
      <w:r w:rsidRPr="00881755">
        <w:rPr>
          <w:i/>
        </w:rPr>
        <w:t>frames</w:t>
      </w:r>
      <w:r w:rsidRPr="005D0F8C">
        <w:t xml:space="preserve"> uno por uno.</w:t>
      </w:r>
    </w:p>
    <w:p w14:paraId="0F3CBAAE" w14:textId="77777777" w:rsidR="000855B2" w:rsidRPr="005D0F8C" w:rsidRDefault="000855B2" w:rsidP="000855B2">
      <w:r w:rsidRPr="005D0F8C">
        <w:t>Tanto el Cliente como el Servidor pueden finalizar la conexión cuando lo deseen. Para hacerlo, envían un mensaje a la contraparte indicando que se disponen a cerrar la conexión. Esto permite que ambos sistemas estén listos y liberen los recursos necesarios antes que la conexión finalice.</w:t>
      </w:r>
    </w:p>
    <w:p w14:paraId="27D26773" w14:textId="03BA4D7B" w:rsidR="000855B2" w:rsidRPr="005D0F8C" w:rsidRDefault="000855B2" w:rsidP="000855B2"/>
    <w:tbl>
      <w:tblPr>
        <w:tblStyle w:val="Tablanormal21"/>
        <w:tblW w:w="5000" w:type="pct"/>
        <w:tblLook w:val="04A0" w:firstRow="1" w:lastRow="0" w:firstColumn="1" w:lastColumn="0" w:noHBand="0" w:noVBand="1"/>
        <w:tblPrChange w:id="873" w:author="Invitado" w:date="2015-09-13T13:02:00Z">
          <w:tblPr>
            <w:tblW w:w="0" w:type="auto"/>
            <w:tblLook w:val="04A0" w:firstRow="1" w:lastRow="0" w:firstColumn="1" w:lastColumn="0" w:noHBand="0" w:noVBand="1"/>
          </w:tblPr>
        </w:tblPrChange>
      </w:tblPr>
      <w:tblGrid>
        <w:gridCol w:w="8504"/>
        <w:tblGridChange w:id="874">
          <w:tblGrid>
            <w:gridCol w:w="8494"/>
          </w:tblGrid>
        </w:tblGridChange>
      </w:tblGrid>
      <w:tr w:rsidR="000855B2" w14:paraId="555C2EFB" w14:textId="77777777" w:rsidTr="00FD41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Change w:id="875" w:author="Invitado" w:date="2015-09-13T13:02:00Z">
              <w:tcPr>
                <w:tcW w:w="8494" w:type="dxa"/>
              </w:tcPr>
            </w:tcPrChange>
          </w:tcPr>
          <w:p w14:paraId="4DD77022" w14:textId="77777777" w:rsidR="000855B2" w:rsidRDefault="000855B2" w:rsidP="005D0F8C">
            <w:pPr>
              <w:keepNext/>
              <w:spacing w:before="120" w:after="120"/>
              <w:jc w:val="center"/>
              <w:cnfStyle w:val="101000000000" w:firstRow="1" w:lastRow="0" w:firstColumn="1" w:lastColumn="0" w:oddVBand="0" w:evenVBand="0" w:oddHBand="0" w:evenHBand="0" w:firstRowFirstColumn="0" w:firstRowLastColumn="0" w:lastRowFirstColumn="0" w:lastRowLastColumn="0"/>
              <w:rPr>
                <w:b w:val="0"/>
                <w:bCs w:val="0"/>
              </w:rPr>
            </w:pPr>
            <w:r>
              <w:rPr>
                <w:noProof/>
                <w:lang w:val="es-ES" w:eastAsia="es-ES"/>
              </w:rPr>
              <w:drawing>
                <wp:inline distT="0" distB="0" distL="0" distR="0" wp14:anchorId="33BFAFD7" wp14:editId="5BC9A7A4">
                  <wp:extent cx="5245200" cy="3668401"/>
                  <wp:effectExtent l="0" t="0" r="0" b="8255"/>
                  <wp:docPr id="15676868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5">
                            <a:extLst>
                              <a:ext uri="{28A0092B-C50C-407E-A947-70E740481C1C}">
                                <a14:useLocalDpi xmlns:a14="http://schemas.microsoft.com/office/drawing/2010/main" val="0"/>
                              </a:ext>
                            </a:extLst>
                          </a:blip>
                          <a:stretch>
                            <a:fillRect/>
                          </a:stretch>
                        </pic:blipFill>
                        <pic:spPr>
                          <a:xfrm>
                            <a:off x="0" y="0"/>
                            <a:ext cx="5245200" cy="3668401"/>
                          </a:xfrm>
                          <a:prstGeom prst="rect">
                            <a:avLst/>
                          </a:prstGeom>
                        </pic:spPr>
                      </pic:pic>
                    </a:graphicData>
                  </a:graphic>
                </wp:inline>
              </w:drawing>
            </w:r>
          </w:p>
          <w:p w14:paraId="5CF59B85" w14:textId="54C5B62D" w:rsidR="000855B2" w:rsidRDefault="000855B2" w:rsidP="00FD410F">
            <w:pPr>
              <w:pStyle w:val="Descripcin"/>
              <w:jc w:val="center"/>
              <w:cnfStyle w:val="101000000000" w:firstRow="1" w:lastRow="0" w:firstColumn="1" w:lastColumn="0" w:oddVBand="0" w:evenVBand="0" w:oddHBand="0" w:evenHBand="0" w:firstRowFirstColumn="0" w:firstRowLastColumn="0" w:lastRowFirstColumn="0" w:lastRowLastColumn="0"/>
            </w:pPr>
            <w:r>
              <w:t xml:space="preserve">Diagrama </w:t>
            </w:r>
            <w:r w:rsidR="00CA3206">
              <w:fldChar w:fldCharType="begin"/>
            </w:r>
            <w:r w:rsidR="00CA3206">
              <w:instrText xml:space="preserve"> STYLEREF 1 \s </w:instrText>
            </w:r>
            <w:r w:rsidR="00CA3206">
              <w:fldChar w:fldCharType="separate"/>
            </w:r>
            <w:r w:rsidR="00CA3206">
              <w:rPr>
                <w:noProof/>
              </w:rPr>
              <w:t>4</w:t>
            </w:r>
            <w:r w:rsidR="00CA3206">
              <w:rPr>
                <w:noProof/>
              </w:rPr>
              <w:fldChar w:fldCharType="end"/>
            </w:r>
            <w:r>
              <w:noBreakHyphen/>
            </w:r>
            <w:r w:rsidR="00FD410F">
              <w:t>8</w:t>
            </w:r>
            <w:r>
              <w:rPr>
                <w:i/>
                <w:color w:val="808080" w:themeColor="background1" w:themeShade="80"/>
                <w:sz w:val="20"/>
              </w:rPr>
              <w:t xml:space="preserve"> Diagrama de comunicación entre el Cliente y el Servidor.</w:t>
            </w:r>
          </w:p>
        </w:tc>
      </w:tr>
    </w:tbl>
    <w:p w14:paraId="4C834214" w14:textId="77777777" w:rsidR="000855B2" w:rsidRDefault="000855B2" w:rsidP="000855B2"/>
    <w:p w14:paraId="628ACC82" w14:textId="221349AD" w:rsidR="000855B2" w:rsidRDefault="00881755" w:rsidP="000855B2">
      <w:pPr>
        <w:pStyle w:val="Ttulo5"/>
        <w:spacing w:before="360"/>
      </w:pPr>
      <w:bookmarkStart w:id="876" w:name="_Ref432876514"/>
      <w:r>
        <w:t>Estructura y tamaño del paquete a enviar</w:t>
      </w:r>
      <w:bookmarkEnd w:id="876"/>
    </w:p>
    <w:p w14:paraId="01D48FDD" w14:textId="77777777" w:rsidR="000855B2" w:rsidRPr="005D0F8C" w:rsidRDefault="000855B2" w:rsidP="000855B2">
      <w:r w:rsidRPr="005D0F8C">
        <w:t xml:space="preserve">El tamaño de los </w:t>
      </w:r>
      <w:r w:rsidRPr="00881755">
        <w:rPr>
          <w:i/>
        </w:rPr>
        <w:t>frames</w:t>
      </w:r>
      <w:r w:rsidRPr="005D0F8C">
        <w:t xml:space="preserve"> excede ampliamente el tamaño máximo de mensaje que se puede transmitir por red en una conexión TCP (65535 bytes). Por tanto, es necesario dividir la información en mensajes más pequeños para poder ser enviados. Del mismo modo, al recibir los datos es necesario conocer cuántos mensajes fueron transmitidos originalmente.</w:t>
      </w:r>
    </w:p>
    <w:p w14:paraId="529FD5B2" w14:textId="113E91B6" w:rsidR="000855B2" w:rsidRPr="005D0F8C" w:rsidRDefault="000855B2" w:rsidP="000855B2">
      <w:r w:rsidRPr="005D0F8C">
        <w:t xml:space="preserve">El máximo tamaño en bytes que tendrán los mensajes que envíe el Cliente al Servidor es un valor que se encuentra definido en </w:t>
      </w:r>
      <w:r w:rsidR="00881755">
        <w:t>la</w:t>
      </w:r>
      <w:r w:rsidRPr="005D0F8C">
        <w:t xml:space="preserve"> configuración y se denomina maxPackageSize. Este valor debe estar idéntico tanto en el </w:t>
      </w:r>
      <w:r w:rsidRPr="00881755">
        <w:rPr>
          <w:i/>
        </w:rPr>
        <w:t>X</w:t>
      </w:r>
      <w:r w:rsidR="00881755" w:rsidRPr="00881755">
        <w:rPr>
          <w:i/>
        </w:rPr>
        <w:t>ML</w:t>
      </w:r>
      <w:r w:rsidR="00881755">
        <w:t xml:space="preserve"> </w:t>
      </w:r>
      <w:r w:rsidRPr="005D0F8C">
        <w:t>del Cliente como en el del Servidor.</w:t>
      </w:r>
    </w:p>
    <w:p w14:paraId="58D5E149" w14:textId="77777777" w:rsidR="000855B2" w:rsidRPr="005D0F8C" w:rsidRDefault="000855B2" w:rsidP="000855B2">
      <w:r w:rsidRPr="005D0F8C">
        <w:t xml:space="preserve">La metodología empleada para enviar cada </w:t>
      </w:r>
      <w:r w:rsidRPr="00881755">
        <w:rPr>
          <w:i/>
        </w:rPr>
        <w:t>frame</w:t>
      </w:r>
      <w:r w:rsidRPr="005D0F8C">
        <w:t xml:space="preserve"> se define en los siguientes dos pasos:</w:t>
      </w:r>
    </w:p>
    <w:p w14:paraId="20309346" w14:textId="77777777" w:rsidR="000855B2" w:rsidRPr="005D0F8C" w:rsidRDefault="000855B2" w:rsidP="000855B2">
      <w:pPr>
        <w:pStyle w:val="Prrafodelista"/>
        <w:numPr>
          <w:ilvl w:val="0"/>
          <w:numId w:val="17"/>
        </w:numPr>
      </w:pPr>
      <w:r w:rsidRPr="005D0F8C">
        <w:lastRenderedPageBreak/>
        <w:t xml:space="preserve">Paso 1: Dado el valor </w:t>
      </w:r>
      <w:r w:rsidRPr="005D0F8C">
        <w:rPr>
          <w:i/>
        </w:rPr>
        <w:t>maxPackageSize</w:t>
      </w:r>
      <w:r w:rsidRPr="005D0F8C">
        <w:t xml:space="preserve"> definido en el </w:t>
      </w:r>
      <w:r w:rsidRPr="00881755">
        <w:rPr>
          <w:i/>
        </w:rPr>
        <w:t>XML</w:t>
      </w:r>
      <w:r w:rsidRPr="005D0F8C">
        <w:t xml:space="preserve"> de configuración y el tamaño en bytes del </w:t>
      </w:r>
      <w:r w:rsidRPr="00881755">
        <w:rPr>
          <w:i/>
        </w:rPr>
        <w:t>frame</w:t>
      </w:r>
      <w:r w:rsidRPr="005D0F8C">
        <w:t xml:space="preserve"> a enviar, se calculan dos valores:</w:t>
      </w:r>
    </w:p>
    <w:p w14:paraId="028EB189" w14:textId="52B973BC" w:rsidR="000855B2" w:rsidRPr="005D0F8C" w:rsidRDefault="000855B2" w:rsidP="000855B2">
      <w:pPr>
        <w:pStyle w:val="Prrafodelista"/>
        <w:numPr>
          <w:ilvl w:val="1"/>
          <w:numId w:val="17"/>
        </w:numPr>
        <w:ind w:left="993" w:hanging="284"/>
      </w:pPr>
      <w:r w:rsidRPr="005D0F8C">
        <w:t xml:space="preserve">Por un lado, se calcula la cantidad de mensajes de tamaño </w:t>
      </w:r>
      <w:r w:rsidRPr="005D0F8C">
        <w:rPr>
          <w:i/>
        </w:rPr>
        <w:t>maxPackageSize</w:t>
      </w:r>
      <w:r w:rsidRPr="005D0F8C">
        <w:t xml:space="preserve"> a enviar. Esto se hace quedándose con la parte entera de la división directa entre el tamaño del </w:t>
      </w:r>
      <w:r w:rsidRPr="00881755">
        <w:rPr>
          <w:i/>
        </w:rPr>
        <w:t>frame</w:t>
      </w:r>
      <w:r w:rsidRPr="005D0F8C">
        <w:t xml:space="preserve"> y </w:t>
      </w:r>
      <w:r w:rsidRPr="005D0F8C">
        <w:rPr>
          <w:i/>
        </w:rPr>
        <w:t>maxPackageSize</w:t>
      </w:r>
      <w:r w:rsidRPr="005D0F8C">
        <w:t xml:space="preserve">. En adelante </w:t>
      </w:r>
      <w:r w:rsidR="00881755">
        <w:t>se llamará</w:t>
      </w:r>
      <w:r w:rsidRPr="005D0F8C">
        <w:t xml:space="preserve"> a este valor “</w:t>
      </w:r>
      <w:r w:rsidRPr="005D0F8C">
        <w:rPr>
          <w:i/>
        </w:rPr>
        <w:t>cantidad_mensajes</w:t>
      </w:r>
      <w:r w:rsidRPr="005D0F8C">
        <w:t>”.</w:t>
      </w:r>
    </w:p>
    <w:p w14:paraId="373D84B9" w14:textId="5A5F977C" w:rsidR="000855B2" w:rsidRPr="005D0F8C" w:rsidRDefault="000855B2" w:rsidP="000855B2">
      <w:pPr>
        <w:pStyle w:val="Prrafodelista"/>
        <w:numPr>
          <w:ilvl w:val="1"/>
          <w:numId w:val="17"/>
        </w:numPr>
        <w:ind w:left="993" w:hanging="284"/>
      </w:pPr>
      <w:r w:rsidRPr="005D0F8C">
        <w:t xml:space="preserve">El segundo valor que se calcula es el resto de la división anterior. </w:t>
      </w:r>
      <w:r w:rsidR="00881755">
        <w:t>Se llamará</w:t>
      </w:r>
      <w:r w:rsidRPr="005D0F8C">
        <w:t xml:space="preserve"> a este valor “</w:t>
      </w:r>
      <w:r w:rsidRPr="005D0F8C">
        <w:rPr>
          <w:i/>
        </w:rPr>
        <w:t>tamaño_paquete_final</w:t>
      </w:r>
      <w:r w:rsidRPr="005D0F8C">
        <w:t xml:space="preserve">” y por la forma de calcularlo siempre será de tamaño menor a </w:t>
      </w:r>
      <w:r w:rsidRPr="005D0F8C">
        <w:rPr>
          <w:i/>
        </w:rPr>
        <w:t>maxPackageSize</w:t>
      </w:r>
      <w:r w:rsidRPr="005D0F8C">
        <w:t>.</w:t>
      </w:r>
    </w:p>
    <w:p w14:paraId="4E1990A4" w14:textId="77777777" w:rsidR="000855B2" w:rsidRPr="005D0F8C" w:rsidRDefault="000855B2" w:rsidP="000855B2">
      <w:pPr>
        <w:pStyle w:val="Prrafodelista"/>
        <w:contextualSpacing w:val="0"/>
      </w:pPr>
      <w:r w:rsidRPr="005D0F8C">
        <w:t xml:space="preserve">Ambos valores son calculados y enviados al Servidor antes de enviar el </w:t>
      </w:r>
      <w:r w:rsidRPr="00881755">
        <w:rPr>
          <w:i/>
        </w:rPr>
        <w:t>frame</w:t>
      </w:r>
      <w:r w:rsidRPr="005D0F8C">
        <w:t xml:space="preserve"> correspondiente.</w:t>
      </w:r>
    </w:p>
    <w:p w14:paraId="45CEAF7B" w14:textId="0D891204" w:rsidR="000855B2" w:rsidRDefault="000855B2" w:rsidP="00881755">
      <w:pPr>
        <w:pStyle w:val="Prrafodelista"/>
        <w:numPr>
          <w:ilvl w:val="0"/>
          <w:numId w:val="17"/>
        </w:numPr>
      </w:pPr>
      <w:r w:rsidRPr="005D0F8C">
        <w:t xml:space="preserve">Paso 2: el Servidor lee estos dos valores y con ellos ya es capaz de calcular qué cantidad de memoria necesita reservar para poder recibir el </w:t>
      </w:r>
      <w:r w:rsidRPr="00881755">
        <w:rPr>
          <w:i/>
        </w:rPr>
        <w:t>frame</w:t>
      </w:r>
      <w:r w:rsidRPr="005D0F8C">
        <w:t xml:space="preserve"> completo. La memoria reservada </w:t>
      </w:r>
      <w:r w:rsidR="00FD410F" w:rsidRPr="005D0F8C">
        <w:t>será un</w:t>
      </w:r>
      <w:r w:rsidRPr="005D0F8C">
        <w:t xml:space="preserve"> espacio de tamaño</w:t>
      </w:r>
      <w:r w:rsidR="00881755">
        <w:t xml:space="preserve"> </w:t>
      </w:r>
      <m:oMath>
        <m:r>
          <w:rPr>
            <w:rFonts w:ascii="Cambria Math" w:hAnsi="Cambria Math"/>
          </w:rPr>
          <m:t>(maxPackageSize×cantidad_mensajes)+tamaño_paquete_final</m:t>
        </m:r>
      </m:oMath>
      <w:r w:rsidRPr="005D0F8C">
        <w:t>.</w:t>
      </w:r>
    </w:p>
    <w:p w14:paraId="1B40747B" w14:textId="77777777" w:rsidR="005D0F8C" w:rsidRPr="005D0F8C" w:rsidRDefault="005D0F8C" w:rsidP="005D0F8C"/>
    <w:p w14:paraId="252EDB99" w14:textId="7BA990FB" w:rsidR="000855B2" w:rsidRDefault="00BF66A9" w:rsidP="000855B2">
      <w:pPr>
        <w:pStyle w:val="Ttulo5"/>
        <w:spacing w:before="360"/>
      </w:pPr>
      <w:bookmarkStart w:id="877" w:name="_Toc429920312"/>
      <w:bookmarkStart w:id="878" w:name="_Toc429920785"/>
      <w:bookmarkStart w:id="879" w:name="_Toc429929252"/>
      <w:r>
        <w:t>T</w:t>
      </w:r>
      <w:r w:rsidR="000855B2">
        <w:t>amaño del arreglo de bytes a enviar</w:t>
      </w:r>
      <w:bookmarkEnd w:id="877"/>
      <w:bookmarkEnd w:id="878"/>
      <w:bookmarkEnd w:id="879"/>
    </w:p>
    <w:p w14:paraId="11AB553A" w14:textId="77777777" w:rsidR="000855B2" w:rsidRPr="005D0F8C" w:rsidRDefault="000855B2" w:rsidP="000855B2">
      <w:r w:rsidRPr="005D0F8C">
        <w:t xml:space="preserve">Al momento de transmitir el </w:t>
      </w:r>
      <w:r w:rsidRPr="00BF66A9">
        <w:rPr>
          <w:i/>
        </w:rPr>
        <w:t>frame</w:t>
      </w:r>
      <w:r w:rsidRPr="005D0F8C">
        <w:t xml:space="preserve"> entre los Clientes y el Servidor se ejecutan los siguientes tres pasos:</w:t>
      </w:r>
    </w:p>
    <w:p w14:paraId="74F140F9" w14:textId="77777777" w:rsidR="000855B2" w:rsidRPr="005D0F8C" w:rsidRDefault="000855B2" w:rsidP="000855B2">
      <w:pPr>
        <w:pStyle w:val="Prrafodelista"/>
        <w:numPr>
          <w:ilvl w:val="0"/>
          <w:numId w:val="18"/>
        </w:numPr>
      </w:pPr>
      <w:r w:rsidRPr="005D0F8C">
        <w:t>Paso 1: se recolectan los nuevos datos a partir de las cámaras conectadas. Por cada cámara, se toman la última imagen capturada y su nube de punto, si corresponde.</w:t>
      </w:r>
    </w:p>
    <w:p w14:paraId="6656856B" w14:textId="77777777" w:rsidR="000855B2" w:rsidRPr="005D0F8C" w:rsidRDefault="000855B2" w:rsidP="000855B2">
      <w:pPr>
        <w:pStyle w:val="Prrafodelista"/>
        <w:numPr>
          <w:ilvl w:val="0"/>
          <w:numId w:val="18"/>
        </w:numPr>
      </w:pPr>
      <w:r w:rsidRPr="005D0F8C">
        <w:t>Paso 2: se genera el arreglo de bytes a transmitir y se calcula su tamaño. Para esto, se toman en cuenta dos componentes:</w:t>
      </w:r>
    </w:p>
    <w:p w14:paraId="2049488B" w14:textId="77777777" w:rsidR="000855B2" w:rsidRPr="005D0F8C" w:rsidRDefault="000855B2" w:rsidP="000855B2">
      <w:pPr>
        <w:pStyle w:val="Prrafodelista"/>
        <w:numPr>
          <w:ilvl w:val="0"/>
          <w:numId w:val="21"/>
        </w:numPr>
      </w:pPr>
      <w:r w:rsidRPr="005D0F8C">
        <w:t>El tamaño del arreglo de bytes de imágenes y nubes de puntos.</w:t>
      </w:r>
    </w:p>
    <w:p w14:paraId="3670BAD6" w14:textId="77777777" w:rsidR="000855B2" w:rsidRPr="005D0F8C" w:rsidRDefault="000855B2" w:rsidP="000855B2">
      <w:pPr>
        <w:pStyle w:val="Prrafodelista"/>
        <w:numPr>
          <w:ilvl w:val="0"/>
          <w:numId w:val="21"/>
        </w:numPr>
      </w:pPr>
      <w:r w:rsidRPr="005D0F8C">
        <w:t>El tamaño de los atributos adicionales necesarios para poder reconstruir la estructura del arreglo desde el Servidor (ancho y alto de cada imagen, tamaño de cada nube de puntos, id de cliente, id de cámaras, tipo de cámaras, etc.).</w:t>
      </w:r>
    </w:p>
    <w:p w14:paraId="1DBC8261" w14:textId="52988F8F" w:rsidR="000855B2" w:rsidRPr="005D0F8C" w:rsidRDefault="000855B2" w:rsidP="00BF66A9">
      <w:pPr>
        <w:ind w:left="1080"/>
      </w:pPr>
      <w:r w:rsidRPr="005D0F8C">
        <w:t xml:space="preserve">Todos estos valores se suman y obtenemos el tamaño total del </w:t>
      </w:r>
      <w:r w:rsidRPr="00BF66A9">
        <w:rPr>
          <w:i/>
        </w:rPr>
        <w:t>frame</w:t>
      </w:r>
      <w:r w:rsidRPr="005D0F8C">
        <w:t xml:space="preserve"> al que </w:t>
      </w:r>
      <w:r w:rsidR="00BF66A9">
        <w:t>se llamará</w:t>
      </w:r>
      <w:r w:rsidRPr="005D0F8C">
        <w:t xml:space="preserve"> </w:t>
      </w:r>
      <w:r w:rsidRPr="00BF66A9">
        <w:rPr>
          <w:i/>
        </w:rPr>
        <w:t>FRAME_SIZE</w:t>
      </w:r>
      <w:r w:rsidRPr="005D0F8C">
        <w:t>.</w:t>
      </w:r>
    </w:p>
    <w:p w14:paraId="63E28686" w14:textId="2AE1399F" w:rsidR="000855B2" w:rsidRDefault="000855B2" w:rsidP="00BF66A9">
      <w:pPr>
        <w:pStyle w:val="Prrafodelista"/>
        <w:numPr>
          <w:ilvl w:val="0"/>
          <w:numId w:val="18"/>
        </w:numPr>
      </w:pPr>
      <w:r w:rsidRPr="005D0F8C">
        <w:t xml:space="preserve">Paso 3: se procede a enviar los datos en series de tamaño </w:t>
      </w:r>
      <w:r w:rsidRPr="005D0F8C">
        <w:rPr>
          <w:i/>
        </w:rPr>
        <w:t>maxPackageSize</w:t>
      </w:r>
      <w:r w:rsidRPr="005D0F8C">
        <w:t>. Se toma el arreglo de bytes, se divide en sub paquetes de tamaño</w:t>
      </w:r>
      <w:r w:rsidR="00BF66A9">
        <w:t xml:space="preserve"> </w:t>
      </w:r>
      <m:oMath>
        <m:f>
          <m:fPr>
            <m:ctrlPr>
              <w:rPr>
                <w:rFonts w:ascii="Cambria Math" w:hAnsi="Cambria Math"/>
                <w:i/>
              </w:rPr>
            </m:ctrlPr>
          </m:fPr>
          <m:num>
            <m:r>
              <w:rPr>
                <w:rFonts w:ascii="Cambria Math" w:hAnsi="Cambria Math"/>
              </w:rPr>
              <m:t>FRAME_SIZE</m:t>
            </m:r>
          </m:num>
          <m:den>
            <m:r>
              <w:rPr>
                <w:rFonts w:ascii="Cambria Math" w:hAnsi="Cambria Math"/>
              </w:rPr>
              <m:t>maxPackageSize</m:t>
            </m:r>
          </m:den>
        </m:f>
      </m:oMath>
      <w:r w:rsidRPr="005D0F8C">
        <w:t xml:space="preserve"> y se envían consecutivamente.</w:t>
      </w:r>
    </w:p>
    <w:p w14:paraId="2136CBCA" w14:textId="77777777" w:rsidR="005D0F8C" w:rsidRPr="005D0F8C" w:rsidRDefault="005D0F8C" w:rsidP="005D0F8C"/>
    <w:p w14:paraId="044FA0DE" w14:textId="77777777" w:rsidR="000855B2" w:rsidRDefault="000855B2" w:rsidP="000855B2">
      <w:pPr>
        <w:pStyle w:val="Ttulo5"/>
        <w:spacing w:before="360"/>
      </w:pPr>
      <w:bookmarkStart w:id="880" w:name="_Toc429920313"/>
      <w:bookmarkStart w:id="881" w:name="_Toc429920786"/>
      <w:bookmarkStart w:id="882" w:name="_Toc429929253"/>
      <w:r>
        <w:t>Formatos de frame enviado</w:t>
      </w:r>
      <w:bookmarkEnd w:id="880"/>
      <w:bookmarkEnd w:id="881"/>
      <w:bookmarkEnd w:id="882"/>
    </w:p>
    <w:p w14:paraId="7DDB247C" w14:textId="110CA02C" w:rsidR="000855B2" w:rsidRDefault="000855B2" w:rsidP="000855B2">
      <w:r>
        <w:t xml:space="preserve">Como se explica en la sección anterior, el Cliente envía una estructura de datos al Servidor que se denomina </w:t>
      </w:r>
      <w:r w:rsidRPr="00422BFB">
        <w:rPr>
          <w:i/>
        </w:rPr>
        <w:t>frame</w:t>
      </w:r>
      <w:r>
        <w:t>. Esta estructura empaqueta la información actualizada de todas las cámar</w:t>
      </w:r>
      <w:bookmarkStart w:id="883" w:name="_Toc429920314"/>
      <w:bookmarkStart w:id="884" w:name="_Toc429920787"/>
      <w:bookmarkStart w:id="885" w:name="_Toc429929254"/>
      <w:r w:rsidR="00422BFB">
        <w:t>as configuradas en ese Cliente.</w:t>
      </w:r>
    </w:p>
    <w:p w14:paraId="2C6977E6" w14:textId="77777777" w:rsidR="00422BFB" w:rsidRDefault="00422BFB" w:rsidP="000855B2"/>
    <w:tbl>
      <w:tblPr>
        <w:tblStyle w:val="Tablanormal21"/>
        <w:tblW w:w="5000" w:type="pct"/>
        <w:tblCellMar>
          <w:top w:w="170" w:type="dxa"/>
        </w:tblCellMar>
        <w:tblLook w:val="04A0" w:firstRow="1" w:lastRow="0" w:firstColumn="1" w:lastColumn="0" w:noHBand="0" w:noVBand="1"/>
      </w:tblPr>
      <w:tblGrid>
        <w:gridCol w:w="8504"/>
      </w:tblGrid>
      <w:tr w:rsidR="000855B2" w14:paraId="002E36A2" w14:textId="77777777" w:rsidTr="00FD41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tcPr>
          <w:tbl>
            <w:tblPr>
              <w:tblStyle w:val="Cuadrculadetablaclara1"/>
              <w:tblW w:w="0" w:type="auto"/>
              <w:tblCellMar>
                <w:top w:w="113" w:type="dxa"/>
                <w:bottom w:w="113" w:type="dxa"/>
              </w:tblCellMar>
              <w:tblLook w:val="04A0" w:firstRow="1" w:lastRow="0" w:firstColumn="1" w:lastColumn="0" w:noHBand="0" w:noVBand="1"/>
            </w:tblPr>
            <w:tblGrid>
              <w:gridCol w:w="8278"/>
            </w:tblGrid>
            <w:tr w:rsidR="000855B2" w14:paraId="6BC1613E" w14:textId="77777777" w:rsidTr="005D0F8C">
              <w:trPr>
                <w:trHeight w:val="8675"/>
              </w:trPr>
              <w:tc>
                <w:tcPr>
                  <w:tcW w:w="8484" w:type="dxa"/>
                </w:tcPr>
                <w:tbl>
                  <w:tblPr>
                    <w:tblStyle w:val="Cuadrculadetablaclara1"/>
                    <w:tblW w:w="0" w:type="auto"/>
                    <w:tblCellMar>
                      <w:top w:w="170" w:type="dxa"/>
                      <w:bottom w:w="170" w:type="dxa"/>
                    </w:tblCellMar>
                    <w:tblLook w:val="04A0" w:firstRow="1" w:lastRow="0" w:firstColumn="1" w:lastColumn="0" w:noHBand="0" w:noVBand="1"/>
                  </w:tblPr>
                  <w:tblGrid>
                    <w:gridCol w:w="5617"/>
                    <w:gridCol w:w="2430"/>
                  </w:tblGrid>
                  <w:tr w:rsidR="000855B2" w14:paraId="78E0458D" w14:textId="77777777" w:rsidTr="005D0F8C">
                    <w:trPr>
                      <w:trHeight w:val="57"/>
                    </w:trPr>
                    <w:tc>
                      <w:tcPr>
                        <w:tcW w:w="5550" w:type="dxa"/>
                        <w:tcBorders>
                          <w:top w:val="single" w:sz="12" w:space="0" w:color="8496B0" w:themeColor="text2" w:themeTint="99"/>
                          <w:left w:val="single" w:sz="12" w:space="0" w:color="8496B0" w:themeColor="text2" w:themeTint="99"/>
                          <w:bottom w:val="single" w:sz="12" w:space="0" w:color="8496B0" w:themeColor="text2" w:themeTint="99"/>
                          <w:right w:val="single" w:sz="12" w:space="0" w:color="8496B0" w:themeColor="text2" w:themeTint="99"/>
                        </w:tcBorders>
                      </w:tcPr>
                      <w:p w14:paraId="5B139FF5" w14:textId="77777777" w:rsidR="000855B2" w:rsidRPr="00473B0D" w:rsidRDefault="000855B2" w:rsidP="005D0F8C">
                        <w:pPr>
                          <w:jc w:val="center"/>
                        </w:pPr>
                        <w:r w:rsidRPr="00473B0D">
                          <w:rPr>
                            <w:bCs/>
                            <w:color w:val="7B7B7B" w:themeColor="accent3" w:themeShade="BF"/>
                          </w:rPr>
                          <w:lastRenderedPageBreak/>
                          <w:t>(int) Total cámaras</w:t>
                        </w:r>
                      </w:p>
                    </w:tc>
                    <w:tc>
                      <w:tcPr>
                        <w:tcW w:w="2708" w:type="dxa"/>
                        <w:tcBorders>
                          <w:top w:val="nil"/>
                          <w:left w:val="single" w:sz="12" w:space="0" w:color="8496B0" w:themeColor="text2" w:themeTint="99"/>
                          <w:bottom w:val="nil"/>
                          <w:right w:val="nil"/>
                        </w:tcBorders>
                      </w:tcPr>
                      <w:p w14:paraId="1AEC5E09" w14:textId="77777777" w:rsidR="000855B2" w:rsidRDefault="000855B2" w:rsidP="005D0F8C">
                        <w:pPr>
                          <w:jc w:val="center"/>
                        </w:pPr>
                      </w:p>
                    </w:tc>
                  </w:tr>
                  <w:tr w:rsidR="000855B2" w14:paraId="6885567A" w14:textId="77777777" w:rsidTr="005D0F8C">
                    <w:trPr>
                      <w:trHeight w:val="3567"/>
                    </w:trPr>
                    <w:tc>
                      <w:tcPr>
                        <w:tcW w:w="5550" w:type="dxa"/>
                        <w:vMerge w:val="restart"/>
                        <w:tcBorders>
                          <w:top w:val="single" w:sz="12" w:space="0" w:color="8496B0" w:themeColor="text2" w:themeTint="99"/>
                          <w:left w:val="single" w:sz="12" w:space="0" w:color="8496B0" w:themeColor="text2" w:themeTint="99"/>
                          <w:right w:val="single" w:sz="12" w:space="0" w:color="8496B0" w:themeColor="text2" w:themeTint="99"/>
                        </w:tcBorders>
                      </w:tcPr>
                      <w:tbl>
                        <w:tblPr>
                          <w:tblStyle w:val="Tabladecuadrcula6concolores-nfasis31"/>
                          <w:tblW w:w="5371" w:type="dxa"/>
                          <w:tblLook w:val="04A0" w:firstRow="1" w:lastRow="0" w:firstColumn="1" w:lastColumn="0" w:noHBand="0" w:noVBand="1"/>
                        </w:tblPr>
                        <w:tblGrid>
                          <w:gridCol w:w="5371"/>
                        </w:tblGrid>
                        <w:tr w:rsidR="000855B2" w:rsidRPr="00473B0D" w14:paraId="79DE3A78" w14:textId="77777777" w:rsidTr="005D0F8C">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5371" w:type="dxa"/>
                              <w:tcBorders>
                                <w:top w:val="single" w:sz="12" w:space="0" w:color="8496B0" w:themeColor="text2" w:themeTint="99"/>
                                <w:left w:val="single" w:sz="12" w:space="0" w:color="8496B0" w:themeColor="text2" w:themeTint="99"/>
                                <w:bottom w:val="single" w:sz="4" w:space="0" w:color="ACB9CA" w:themeColor="text2" w:themeTint="66"/>
                                <w:right w:val="single" w:sz="12" w:space="0" w:color="8496B0" w:themeColor="text2" w:themeTint="99"/>
                              </w:tcBorders>
                            </w:tcPr>
                            <w:p w14:paraId="4ED91A99" w14:textId="77777777" w:rsidR="000855B2" w:rsidRPr="00473B0D" w:rsidRDefault="000855B2" w:rsidP="005D0F8C">
                              <w:pPr>
                                <w:jc w:val="center"/>
                                <w:rPr>
                                  <w:b w:val="0"/>
                                </w:rPr>
                              </w:pPr>
                              <w:r w:rsidRPr="00473B0D">
                                <w:rPr>
                                  <w:b w:val="0"/>
                                </w:rPr>
                                <w:t>(int) cliid</w:t>
                              </w:r>
                            </w:p>
                          </w:tc>
                        </w:tr>
                        <w:tr w:rsidR="000855B2" w:rsidRPr="00473B0D" w14:paraId="11222925" w14:textId="77777777" w:rsidTr="005D0F8C">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5371" w:type="dxa"/>
                              <w:tcBorders>
                                <w:top w:val="single" w:sz="4" w:space="0" w:color="ACB9CA" w:themeColor="text2" w:themeTint="66"/>
                                <w:left w:val="single" w:sz="12" w:space="0" w:color="8496B0" w:themeColor="text2" w:themeTint="99"/>
                                <w:right w:val="single" w:sz="12" w:space="0" w:color="8496B0" w:themeColor="text2" w:themeTint="99"/>
                              </w:tcBorders>
                            </w:tcPr>
                            <w:p w14:paraId="5D75F418" w14:textId="77777777" w:rsidR="000855B2" w:rsidRPr="00473B0D" w:rsidRDefault="000855B2" w:rsidP="005D0F8C">
                              <w:pPr>
                                <w:jc w:val="center"/>
                                <w:rPr>
                                  <w:b w:val="0"/>
                                </w:rPr>
                              </w:pPr>
                              <w:r w:rsidRPr="00473B0D">
                                <w:rPr>
                                  <w:b w:val="0"/>
                                </w:rPr>
                                <w:t>(int) camid</w:t>
                              </w:r>
                            </w:p>
                          </w:tc>
                        </w:tr>
                        <w:tr w:rsidR="000855B2" w:rsidRPr="00473B0D" w14:paraId="68276B09" w14:textId="77777777" w:rsidTr="005D0F8C">
                          <w:trPr>
                            <w:trHeight w:val="276"/>
                          </w:trPr>
                          <w:tc>
                            <w:tcPr>
                              <w:cnfStyle w:val="001000000000" w:firstRow="0" w:lastRow="0" w:firstColumn="1" w:lastColumn="0" w:oddVBand="0" w:evenVBand="0" w:oddHBand="0" w:evenHBand="0" w:firstRowFirstColumn="0" w:firstRowLastColumn="0" w:lastRowFirstColumn="0" w:lastRowLastColumn="0"/>
                              <w:tcW w:w="5371" w:type="dxa"/>
                              <w:tcBorders>
                                <w:left w:val="single" w:sz="12" w:space="0" w:color="8496B0" w:themeColor="text2" w:themeTint="99"/>
                                <w:right w:val="single" w:sz="12" w:space="0" w:color="8496B0" w:themeColor="text2" w:themeTint="99"/>
                              </w:tcBorders>
                            </w:tcPr>
                            <w:p w14:paraId="66911D8C" w14:textId="77777777" w:rsidR="000855B2" w:rsidRPr="00473B0D" w:rsidRDefault="000855B2" w:rsidP="005D0F8C">
                              <w:pPr>
                                <w:jc w:val="center"/>
                                <w:rPr>
                                  <w:b w:val="0"/>
                                </w:rPr>
                              </w:pPr>
                              <w:r w:rsidRPr="00473B0D">
                                <w:rPr>
                                  <w:b w:val="0"/>
                                </w:rPr>
                                <w:t>(int) state</w:t>
                              </w:r>
                            </w:p>
                          </w:tc>
                        </w:tr>
                        <w:tr w:rsidR="000855B2" w:rsidRPr="00473B0D" w14:paraId="416CE5F4" w14:textId="77777777" w:rsidTr="005D0F8C">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5371" w:type="dxa"/>
                              <w:tcBorders>
                                <w:left w:val="single" w:sz="12" w:space="0" w:color="8496B0" w:themeColor="text2" w:themeTint="99"/>
                                <w:right w:val="single" w:sz="12" w:space="0" w:color="8496B0" w:themeColor="text2" w:themeTint="99"/>
                              </w:tcBorders>
                            </w:tcPr>
                            <w:p w14:paraId="4B4216AE" w14:textId="77777777" w:rsidR="000855B2" w:rsidRPr="00473B0D" w:rsidRDefault="000855B2" w:rsidP="005D0F8C">
                              <w:pPr>
                                <w:jc w:val="center"/>
                                <w:rPr>
                                  <w:b w:val="0"/>
                                </w:rPr>
                              </w:pPr>
                              <w:r w:rsidRPr="00473B0D">
                                <w:rPr>
                                  <w:b w:val="0"/>
                                </w:rPr>
                                <w:t>(int) cameraType</w:t>
                              </w:r>
                            </w:p>
                          </w:tc>
                        </w:tr>
                        <w:tr w:rsidR="000855B2" w:rsidRPr="00473B0D" w14:paraId="72E09283" w14:textId="77777777" w:rsidTr="005D0F8C">
                          <w:trPr>
                            <w:trHeight w:val="276"/>
                          </w:trPr>
                          <w:tc>
                            <w:tcPr>
                              <w:cnfStyle w:val="001000000000" w:firstRow="0" w:lastRow="0" w:firstColumn="1" w:lastColumn="0" w:oddVBand="0" w:evenVBand="0" w:oddHBand="0" w:evenHBand="0" w:firstRowFirstColumn="0" w:firstRowLastColumn="0" w:lastRowFirstColumn="0" w:lastRowLastColumn="0"/>
                              <w:tcW w:w="5371" w:type="dxa"/>
                              <w:tcBorders>
                                <w:left w:val="single" w:sz="12" w:space="0" w:color="8496B0" w:themeColor="text2" w:themeTint="99"/>
                                <w:right w:val="single" w:sz="12" w:space="0" w:color="8496B0" w:themeColor="text2" w:themeTint="99"/>
                              </w:tcBorders>
                            </w:tcPr>
                            <w:p w14:paraId="09BEAC31" w14:textId="77777777" w:rsidR="000855B2" w:rsidRPr="00473B0D" w:rsidRDefault="000855B2" w:rsidP="005D0F8C">
                              <w:pPr>
                                <w:jc w:val="center"/>
                                <w:rPr>
                                  <w:b w:val="0"/>
                                </w:rPr>
                              </w:pPr>
                              <w:r w:rsidRPr="00473B0D">
                                <w:rPr>
                                  <w:b w:val="0"/>
                                </w:rPr>
                                <w:t>(timeval) curTime</w:t>
                              </w:r>
                            </w:p>
                          </w:tc>
                        </w:tr>
                        <w:tr w:rsidR="000855B2" w:rsidRPr="00473B0D" w14:paraId="3A393A38" w14:textId="77777777" w:rsidTr="005D0F8C">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5371" w:type="dxa"/>
                              <w:tcBorders>
                                <w:left w:val="single" w:sz="12" w:space="0" w:color="8496B0" w:themeColor="text2" w:themeTint="99"/>
                                <w:right w:val="single" w:sz="12" w:space="0" w:color="8496B0" w:themeColor="text2" w:themeTint="99"/>
                              </w:tcBorders>
                            </w:tcPr>
                            <w:p w14:paraId="2C61AD11" w14:textId="77777777" w:rsidR="000855B2" w:rsidRPr="00473B0D" w:rsidRDefault="000855B2" w:rsidP="005D0F8C">
                              <w:pPr>
                                <w:jc w:val="center"/>
                                <w:rPr>
                                  <w:b w:val="0"/>
                                </w:rPr>
                              </w:pPr>
                              <w:r w:rsidRPr="00473B0D">
                                <w:rPr>
                                  <w:b w:val="0"/>
                                </w:rPr>
                                <w:t>(int) compSize</w:t>
                              </w:r>
                            </w:p>
                          </w:tc>
                        </w:tr>
                        <w:tr w:rsidR="000855B2" w:rsidRPr="008B1746" w14:paraId="56AE8203" w14:textId="77777777" w:rsidTr="005D0F8C">
                          <w:trPr>
                            <w:trHeight w:val="261"/>
                          </w:trPr>
                          <w:tc>
                            <w:tcPr>
                              <w:cnfStyle w:val="001000000000" w:firstRow="0" w:lastRow="0" w:firstColumn="1" w:lastColumn="0" w:oddVBand="0" w:evenVBand="0" w:oddHBand="0" w:evenHBand="0" w:firstRowFirstColumn="0" w:firstRowLastColumn="0" w:lastRowFirstColumn="0" w:lastRowLastColumn="0"/>
                              <w:tcW w:w="5371" w:type="dxa"/>
                              <w:tcBorders>
                                <w:left w:val="single" w:sz="12" w:space="0" w:color="8496B0" w:themeColor="text2" w:themeTint="99"/>
                                <w:right w:val="single" w:sz="12" w:space="0" w:color="8496B0" w:themeColor="text2" w:themeTint="99"/>
                              </w:tcBorders>
                            </w:tcPr>
                            <w:p w14:paraId="407B5667" w14:textId="77777777" w:rsidR="000855B2" w:rsidRPr="00473B0D" w:rsidRDefault="000855B2" w:rsidP="005D0F8C">
                              <w:pPr>
                                <w:jc w:val="center"/>
                                <w:rPr>
                                  <w:b w:val="0"/>
                                  <w:lang w:val="en-US"/>
                                </w:rPr>
                              </w:pPr>
                              <w:r w:rsidRPr="00473B0D">
                                <w:rPr>
                                  <w:b w:val="0"/>
                                  <w:lang w:val="en-US"/>
                                </w:rPr>
                                <w:t>(float x 16) RGB img transform matrix</w:t>
                              </w:r>
                            </w:p>
                          </w:tc>
                        </w:tr>
                        <w:tr w:rsidR="000855B2" w:rsidRPr="008B1746" w14:paraId="4BB58559" w14:textId="77777777" w:rsidTr="005D0F8C">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5371" w:type="dxa"/>
                              <w:tcBorders>
                                <w:left w:val="single" w:sz="12" w:space="0" w:color="8496B0" w:themeColor="text2" w:themeTint="99"/>
                                <w:right w:val="single" w:sz="12" w:space="0" w:color="8496B0" w:themeColor="text2" w:themeTint="99"/>
                              </w:tcBorders>
                            </w:tcPr>
                            <w:p w14:paraId="7FBE89B3" w14:textId="77777777" w:rsidR="000855B2" w:rsidRPr="00473B0D" w:rsidRDefault="000855B2" w:rsidP="005D0F8C">
                              <w:pPr>
                                <w:jc w:val="center"/>
                                <w:rPr>
                                  <w:b w:val="0"/>
                                  <w:lang w:val="en-US"/>
                                </w:rPr>
                              </w:pPr>
                              <w:r w:rsidRPr="00473B0D">
                                <w:rPr>
                                  <w:b w:val="0"/>
                                  <w:lang w:val="en-US"/>
                                </w:rPr>
                                <w:t>(void * x compSize) image bytearray</w:t>
                              </w:r>
                            </w:p>
                          </w:tc>
                        </w:tr>
                        <w:tr w:rsidR="000855B2" w:rsidRPr="00473B0D" w14:paraId="068445A0" w14:textId="77777777" w:rsidTr="005D0F8C">
                          <w:trPr>
                            <w:trHeight w:val="261"/>
                          </w:trPr>
                          <w:tc>
                            <w:tcPr>
                              <w:cnfStyle w:val="001000000000" w:firstRow="0" w:lastRow="0" w:firstColumn="1" w:lastColumn="0" w:oddVBand="0" w:evenVBand="0" w:oddHBand="0" w:evenHBand="0" w:firstRowFirstColumn="0" w:firstRowLastColumn="0" w:lastRowFirstColumn="0" w:lastRowLastColumn="0"/>
                              <w:tcW w:w="5371" w:type="dxa"/>
                              <w:tcBorders>
                                <w:left w:val="single" w:sz="12" w:space="0" w:color="8496B0" w:themeColor="text2" w:themeTint="99"/>
                                <w:right w:val="single" w:sz="12" w:space="0" w:color="8496B0" w:themeColor="text2" w:themeTint="99"/>
                              </w:tcBorders>
                            </w:tcPr>
                            <w:p w14:paraId="0DC981C6" w14:textId="77777777" w:rsidR="000855B2" w:rsidRPr="00473B0D" w:rsidRDefault="000855B2" w:rsidP="005D0F8C">
                              <w:pPr>
                                <w:jc w:val="center"/>
                                <w:rPr>
                                  <w:b w:val="0"/>
                                </w:rPr>
                              </w:pPr>
                              <w:r w:rsidRPr="00473B0D">
                                <w:rPr>
                                  <w:b w:val="0"/>
                                </w:rPr>
                                <w:t>(int) pcWidth</w:t>
                              </w:r>
                            </w:p>
                          </w:tc>
                        </w:tr>
                        <w:tr w:rsidR="000855B2" w:rsidRPr="00473B0D" w14:paraId="29ADA315" w14:textId="77777777" w:rsidTr="005D0F8C">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5371" w:type="dxa"/>
                              <w:tcBorders>
                                <w:left w:val="single" w:sz="12" w:space="0" w:color="8496B0" w:themeColor="text2" w:themeTint="99"/>
                                <w:right w:val="single" w:sz="12" w:space="0" w:color="8496B0" w:themeColor="text2" w:themeTint="99"/>
                              </w:tcBorders>
                            </w:tcPr>
                            <w:p w14:paraId="1B6FC38C" w14:textId="77777777" w:rsidR="000855B2" w:rsidRPr="00473B0D" w:rsidRDefault="000855B2" w:rsidP="005D0F8C">
                              <w:pPr>
                                <w:jc w:val="center"/>
                                <w:rPr>
                                  <w:b w:val="0"/>
                                </w:rPr>
                              </w:pPr>
                              <w:r w:rsidRPr="00473B0D">
                                <w:rPr>
                                  <w:b w:val="0"/>
                                </w:rPr>
                                <w:t>(int) pcHeight</w:t>
                              </w:r>
                            </w:p>
                          </w:tc>
                        </w:tr>
                        <w:tr w:rsidR="000855B2" w:rsidRPr="00473B0D" w14:paraId="56DEF1FD" w14:textId="77777777" w:rsidTr="005D0F8C">
                          <w:trPr>
                            <w:trHeight w:val="261"/>
                          </w:trPr>
                          <w:tc>
                            <w:tcPr>
                              <w:cnfStyle w:val="001000000000" w:firstRow="0" w:lastRow="0" w:firstColumn="1" w:lastColumn="0" w:oddVBand="0" w:evenVBand="0" w:oddHBand="0" w:evenHBand="0" w:firstRowFirstColumn="0" w:firstRowLastColumn="0" w:lastRowFirstColumn="0" w:lastRowLastColumn="0"/>
                              <w:tcW w:w="5371" w:type="dxa"/>
                              <w:tcBorders>
                                <w:left w:val="single" w:sz="12" w:space="0" w:color="8496B0" w:themeColor="text2" w:themeTint="99"/>
                                <w:right w:val="single" w:sz="12" w:space="0" w:color="8496B0" w:themeColor="text2" w:themeTint="99"/>
                              </w:tcBorders>
                            </w:tcPr>
                            <w:p w14:paraId="05563293" w14:textId="77777777" w:rsidR="000855B2" w:rsidRPr="00473B0D" w:rsidRDefault="000855B2" w:rsidP="005D0F8C">
                              <w:pPr>
                                <w:jc w:val="center"/>
                                <w:rPr>
                                  <w:b w:val="0"/>
                                </w:rPr>
                              </w:pPr>
                              <w:r w:rsidRPr="00473B0D">
                                <w:rPr>
                                  <w:b w:val="0"/>
                                </w:rPr>
                                <w:t>(int) pcLength</w:t>
                              </w:r>
                            </w:p>
                          </w:tc>
                        </w:tr>
                        <w:tr w:rsidR="000855B2" w:rsidRPr="008B1746" w14:paraId="24D1C167" w14:textId="77777777" w:rsidTr="005D0F8C">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5371" w:type="dxa"/>
                              <w:tcBorders>
                                <w:left w:val="single" w:sz="12" w:space="0" w:color="8496B0" w:themeColor="text2" w:themeTint="99"/>
                                <w:bottom w:val="single" w:sz="12" w:space="0" w:color="8496B0" w:themeColor="text2" w:themeTint="99"/>
                                <w:right w:val="single" w:sz="12" w:space="0" w:color="8496B0" w:themeColor="text2" w:themeTint="99"/>
                              </w:tcBorders>
                            </w:tcPr>
                            <w:p w14:paraId="41F666C7" w14:textId="77777777" w:rsidR="000855B2" w:rsidRPr="00473B0D" w:rsidRDefault="000855B2" w:rsidP="005D0F8C">
                              <w:pPr>
                                <w:jc w:val="center"/>
                                <w:rPr>
                                  <w:b w:val="0"/>
                                  <w:lang w:val="en-US"/>
                                </w:rPr>
                              </w:pPr>
                              <w:r w:rsidRPr="00473B0D">
                                <w:rPr>
                                  <w:b w:val="0"/>
                                  <w:lang w:val="en-US"/>
                                </w:rPr>
                                <w:t>(float x 3 x pcLength) Points coordinates</w:t>
                              </w:r>
                            </w:p>
                          </w:tc>
                        </w:tr>
                        <w:tr w:rsidR="000855B2" w:rsidRPr="00473B0D" w14:paraId="66F6EAF6" w14:textId="77777777" w:rsidTr="005D0F8C">
                          <w:trPr>
                            <w:trHeight w:val="555"/>
                          </w:trPr>
                          <w:tc>
                            <w:tcPr>
                              <w:cnfStyle w:val="001000000000" w:firstRow="0" w:lastRow="0" w:firstColumn="1" w:lastColumn="0" w:oddVBand="0" w:evenVBand="0" w:oddHBand="0" w:evenHBand="0" w:firstRowFirstColumn="0" w:firstRowLastColumn="0" w:lastRowFirstColumn="0" w:lastRowLastColumn="0"/>
                              <w:tcW w:w="5371" w:type="dxa"/>
                              <w:tcBorders>
                                <w:top w:val="single" w:sz="12" w:space="0" w:color="8496B0" w:themeColor="text2" w:themeTint="99"/>
                                <w:left w:val="nil"/>
                                <w:bottom w:val="single" w:sz="12" w:space="0" w:color="8496B0" w:themeColor="text2" w:themeTint="99"/>
                                <w:right w:val="nil"/>
                              </w:tcBorders>
                              <w:vAlign w:val="center"/>
                            </w:tcPr>
                            <w:p w14:paraId="1DF54F7B" w14:textId="77777777" w:rsidR="000855B2" w:rsidRPr="00473B0D" w:rsidRDefault="000855B2" w:rsidP="005D0F8C">
                              <w:pPr>
                                <w:jc w:val="center"/>
                                <w:rPr>
                                  <w:b w:val="0"/>
                                  <w:lang w:val="en-US"/>
                                </w:rPr>
                              </w:pPr>
                              <w:r w:rsidRPr="00473B0D">
                                <w:rPr>
                                  <w:b w:val="0"/>
                                  <w:sz w:val="28"/>
                                  <w:lang w:val="en-US"/>
                                </w:rPr>
                                <w:t>…</w:t>
                              </w:r>
                            </w:p>
                          </w:tc>
                        </w:tr>
                        <w:tr w:rsidR="000855B2" w:rsidRPr="00473B0D" w14:paraId="19A28D40" w14:textId="77777777" w:rsidTr="005D0F8C">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5371" w:type="dxa"/>
                              <w:tcBorders>
                                <w:top w:val="single" w:sz="12" w:space="0" w:color="8496B0" w:themeColor="text2" w:themeTint="99"/>
                                <w:left w:val="single" w:sz="12" w:space="0" w:color="8496B0" w:themeColor="text2" w:themeTint="99"/>
                                <w:right w:val="single" w:sz="12" w:space="0" w:color="8496B0" w:themeColor="text2" w:themeTint="99"/>
                              </w:tcBorders>
                            </w:tcPr>
                            <w:p w14:paraId="29A0D1EF" w14:textId="77777777" w:rsidR="000855B2" w:rsidRPr="00473B0D" w:rsidRDefault="000855B2" w:rsidP="005D0F8C">
                              <w:pPr>
                                <w:jc w:val="center"/>
                                <w:rPr>
                                  <w:b w:val="0"/>
                                  <w:lang w:val="en-US"/>
                                </w:rPr>
                              </w:pPr>
                              <w:r w:rsidRPr="00473B0D">
                                <w:rPr>
                                  <w:b w:val="0"/>
                                </w:rPr>
                                <w:t>(int) cliid</w:t>
                              </w:r>
                            </w:p>
                          </w:tc>
                        </w:tr>
                        <w:tr w:rsidR="000855B2" w:rsidRPr="00473B0D" w14:paraId="1A10A48D" w14:textId="77777777" w:rsidTr="005D0F8C">
                          <w:trPr>
                            <w:trHeight w:val="261"/>
                          </w:trPr>
                          <w:tc>
                            <w:tcPr>
                              <w:cnfStyle w:val="001000000000" w:firstRow="0" w:lastRow="0" w:firstColumn="1" w:lastColumn="0" w:oddVBand="0" w:evenVBand="0" w:oddHBand="0" w:evenHBand="0" w:firstRowFirstColumn="0" w:firstRowLastColumn="0" w:lastRowFirstColumn="0" w:lastRowLastColumn="0"/>
                              <w:tcW w:w="5371" w:type="dxa"/>
                              <w:tcBorders>
                                <w:left w:val="single" w:sz="12" w:space="0" w:color="8496B0" w:themeColor="text2" w:themeTint="99"/>
                                <w:right w:val="single" w:sz="12" w:space="0" w:color="8496B0" w:themeColor="text2" w:themeTint="99"/>
                              </w:tcBorders>
                            </w:tcPr>
                            <w:p w14:paraId="0C119869" w14:textId="77777777" w:rsidR="000855B2" w:rsidRPr="00473B0D" w:rsidRDefault="000855B2" w:rsidP="005D0F8C">
                              <w:pPr>
                                <w:jc w:val="center"/>
                                <w:rPr>
                                  <w:b w:val="0"/>
                                  <w:lang w:val="en-US"/>
                                </w:rPr>
                              </w:pPr>
                              <w:r w:rsidRPr="00473B0D">
                                <w:rPr>
                                  <w:b w:val="0"/>
                                </w:rPr>
                                <w:t>(int) camid</w:t>
                              </w:r>
                            </w:p>
                          </w:tc>
                        </w:tr>
                        <w:tr w:rsidR="000855B2" w:rsidRPr="00473B0D" w14:paraId="1A029633" w14:textId="77777777" w:rsidTr="005D0F8C">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5371" w:type="dxa"/>
                              <w:tcBorders>
                                <w:left w:val="single" w:sz="12" w:space="0" w:color="8496B0" w:themeColor="text2" w:themeTint="99"/>
                                <w:right w:val="single" w:sz="12" w:space="0" w:color="8496B0" w:themeColor="text2" w:themeTint="99"/>
                              </w:tcBorders>
                            </w:tcPr>
                            <w:p w14:paraId="0B8575BD" w14:textId="77777777" w:rsidR="000855B2" w:rsidRPr="00473B0D" w:rsidRDefault="000855B2" w:rsidP="005D0F8C">
                              <w:pPr>
                                <w:jc w:val="center"/>
                                <w:rPr>
                                  <w:b w:val="0"/>
                                  <w:lang w:val="en-US"/>
                                </w:rPr>
                              </w:pPr>
                              <w:r w:rsidRPr="00473B0D">
                                <w:rPr>
                                  <w:b w:val="0"/>
                                </w:rPr>
                                <w:t>(int) state</w:t>
                              </w:r>
                            </w:p>
                          </w:tc>
                        </w:tr>
                        <w:tr w:rsidR="000855B2" w:rsidRPr="00473B0D" w14:paraId="36FBA261" w14:textId="77777777" w:rsidTr="005D0F8C">
                          <w:trPr>
                            <w:trHeight w:val="261"/>
                          </w:trPr>
                          <w:tc>
                            <w:tcPr>
                              <w:cnfStyle w:val="001000000000" w:firstRow="0" w:lastRow="0" w:firstColumn="1" w:lastColumn="0" w:oddVBand="0" w:evenVBand="0" w:oddHBand="0" w:evenHBand="0" w:firstRowFirstColumn="0" w:firstRowLastColumn="0" w:lastRowFirstColumn="0" w:lastRowLastColumn="0"/>
                              <w:tcW w:w="5371" w:type="dxa"/>
                              <w:tcBorders>
                                <w:left w:val="single" w:sz="12" w:space="0" w:color="8496B0" w:themeColor="text2" w:themeTint="99"/>
                                <w:right w:val="single" w:sz="12" w:space="0" w:color="8496B0" w:themeColor="text2" w:themeTint="99"/>
                              </w:tcBorders>
                            </w:tcPr>
                            <w:p w14:paraId="7048E164" w14:textId="77777777" w:rsidR="000855B2" w:rsidRPr="00473B0D" w:rsidRDefault="000855B2" w:rsidP="005D0F8C">
                              <w:pPr>
                                <w:jc w:val="center"/>
                                <w:rPr>
                                  <w:b w:val="0"/>
                                  <w:lang w:val="en-US"/>
                                </w:rPr>
                              </w:pPr>
                              <w:r w:rsidRPr="00473B0D">
                                <w:rPr>
                                  <w:b w:val="0"/>
                                </w:rPr>
                                <w:t>(int) cameraType</w:t>
                              </w:r>
                            </w:p>
                          </w:tc>
                        </w:tr>
                        <w:tr w:rsidR="000855B2" w:rsidRPr="00473B0D" w14:paraId="52F2902E" w14:textId="77777777" w:rsidTr="005D0F8C">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5371" w:type="dxa"/>
                              <w:tcBorders>
                                <w:left w:val="single" w:sz="12" w:space="0" w:color="8496B0" w:themeColor="text2" w:themeTint="99"/>
                                <w:right w:val="single" w:sz="12" w:space="0" w:color="8496B0" w:themeColor="text2" w:themeTint="99"/>
                              </w:tcBorders>
                            </w:tcPr>
                            <w:p w14:paraId="6E913030" w14:textId="77777777" w:rsidR="000855B2" w:rsidRPr="00473B0D" w:rsidRDefault="000855B2" w:rsidP="005D0F8C">
                              <w:pPr>
                                <w:jc w:val="center"/>
                                <w:rPr>
                                  <w:b w:val="0"/>
                                </w:rPr>
                              </w:pPr>
                              <w:r w:rsidRPr="00473B0D">
                                <w:rPr>
                                  <w:b w:val="0"/>
                                </w:rPr>
                                <w:t>(timeval) curTime</w:t>
                              </w:r>
                            </w:p>
                          </w:tc>
                        </w:tr>
                        <w:tr w:rsidR="000855B2" w:rsidRPr="00473B0D" w14:paraId="06F6E9DC" w14:textId="77777777" w:rsidTr="005D0F8C">
                          <w:trPr>
                            <w:trHeight w:val="276"/>
                          </w:trPr>
                          <w:tc>
                            <w:tcPr>
                              <w:cnfStyle w:val="001000000000" w:firstRow="0" w:lastRow="0" w:firstColumn="1" w:lastColumn="0" w:oddVBand="0" w:evenVBand="0" w:oddHBand="0" w:evenHBand="0" w:firstRowFirstColumn="0" w:firstRowLastColumn="0" w:lastRowFirstColumn="0" w:lastRowLastColumn="0"/>
                              <w:tcW w:w="5371" w:type="dxa"/>
                              <w:tcBorders>
                                <w:left w:val="single" w:sz="12" w:space="0" w:color="8496B0" w:themeColor="text2" w:themeTint="99"/>
                                <w:right w:val="single" w:sz="12" w:space="0" w:color="8496B0" w:themeColor="text2" w:themeTint="99"/>
                              </w:tcBorders>
                            </w:tcPr>
                            <w:p w14:paraId="3E922088" w14:textId="77777777" w:rsidR="000855B2" w:rsidRPr="00473B0D" w:rsidRDefault="000855B2" w:rsidP="005D0F8C">
                              <w:pPr>
                                <w:jc w:val="center"/>
                                <w:rPr>
                                  <w:b w:val="0"/>
                                </w:rPr>
                              </w:pPr>
                              <w:r w:rsidRPr="00473B0D">
                                <w:rPr>
                                  <w:b w:val="0"/>
                                </w:rPr>
                                <w:t>(int) compSize</w:t>
                              </w:r>
                            </w:p>
                          </w:tc>
                        </w:tr>
                        <w:tr w:rsidR="000855B2" w:rsidRPr="008B1746" w14:paraId="5C27DD04" w14:textId="77777777" w:rsidTr="005D0F8C">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5371" w:type="dxa"/>
                              <w:tcBorders>
                                <w:left w:val="single" w:sz="12" w:space="0" w:color="8496B0" w:themeColor="text2" w:themeTint="99"/>
                                <w:right w:val="single" w:sz="12" w:space="0" w:color="8496B0" w:themeColor="text2" w:themeTint="99"/>
                              </w:tcBorders>
                            </w:tcPr>
                            <w:p w14:paraId="49765857" w14:textId="77777777" w:rsidR="000855B2" w:rsidRPr="00473B0D" w:rsidRDefault="000855B2" w:rsidP="005D0F8C">
                              <w:pPr>
                                <w:jc w:val="center"/>
                                <w:rPr>
                                  <w:b w:val="0"/>
                                  <w:lang w:val="en-US"/>
                                </w:rPr>
                              </w:pPr>
                              <w:r w:rsidRPr="00473B0D">
                                <w:rPr>
                                  <w:b w:val="0"/>
                                  <w:lang w:val="en-US"/>
                                </w:rPr>
                                <w:t>(float x 16) RGB img transform matrix</w:t>
                              </w:r>
                            </w:p>
                          </w:tc>
                        </w:tr>
                        <w:tr w:rsidR="000855B2" w:rsidRPr="008B1746" w14:paraId="1DF7B317" w14:textId="77777777" w:rsidTr="005D0F8C">
                          <w:trPr>
                            <w:trHeight w:val="276"/>
                          </w:trPr>
                          <w:tc>
                            <w:tcPr>
                              <w:cnfStyle w:val="001000000000" w:firstRow="0" w:lastRow="0" w:firstColumn="1" w:lastColumn="0" w:oddVBand="0" w:evenVBand="0" w:oddHBand="0" w:evenHBand="0" w:firstRowFirstColumn="0" w:firstRowLastColumn="0" w:lastRowFirstColumn="0" w:lastRowLastColumn="0"/>
                              <w:tcW w:w="5371" w:type="dxa"/>
                              <w:tcBorders>
                                <w:left w:val="single" w:sz="12" w:space="0" w:color="8496B0" w:themeColor="text2" w:themeTint="99"/>
                                <w:right w:val="single" w:sz="12" w:space="0" w:color="8496B0" w:themeColor="text2" w:themeTint="99"/>
                              </w:tcBorders>
                            </w:tcPr>
                            <w:p w14:paraId="0056D360" w14:textId="77777777" w:rsidR="000855B2" w:rsidRPr="00473B0D" w:rsidRDefault="000855B2" w:rsidP="005D0F8C">
                              <w:pPr>
                                <w:jc w:val="center"/>
                                <w:rPr>
                                  <w:b w:val="0"/>
                                  <w:lang w:val="en-US"/>
                                </w:rPr>
                              </w:pPr>
                              <w:r w:rsidRPr="00473B0D">
                                <w:rPr>
                                  <w:b w:val="0"/>
                                  <w:lang w:val="en-US"/>
                                </w:rPr>
                                <w:t>(void * x compSize) image bytearray</w:t>
                              </w:r>
                            </w:p>
                          </w:tc>
                        </w:tr>
                        <w:tr w:rsidR="000855B2" w:rsidRPr="00473B0D" w14:paraId="489B0DE7" w14:textId="77777777" w:rsidTr="005D0F8C">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5371" w:type="dxa"/>
                              <w:tcBorders>
                                <w:left w:val="single" w:sz="12" w:space="0" w:color="8496B0" w:themeColor="text2" w:themeTint="99"/>
                                <w:right w:val="single" w:sz="12" w:space="0" w:color="8496B0" w:themeColor="text2" w:themeTint="99"/>
                              </w:tcBorders>
                            </w:tcPr>
                            <w:p w14:paraId="429E2916" w14:textId="77777777" w:rsidR="000855B2" w:rsidRPr="00473B0D" w:rsidRDefault="000855B2" w:rsidP="005D0F8C">
                              <w:pPr>
                                <w:jc w:val="center"/>
                                <w:rPr>
                                  <w:b w:val="0"/>
                                  <w:lang w:val="en-US"/>
                                </w:rPr>
                              </w:pPr>
                              <w:r w:rsidRPr="00473B0D">
                                <w:rPr>
                                  <w:b w:val="0"/>
                                </w:rPr>
                                <w:t>(int) pcWidth</w:t>
                              </w:r>
                            </w:p>
                          </w:tc>
                        </w:tr>
                        <w:tr w:rsidR="000855B2" w:rsidRPr="00473B0D" w14:paraId="35C144A1" w14:textId="77777777" w:rsidTr="005D0F8C">
                          <w:trPr>
                            <w:trHeight w:val="276"/>
                          </w:trPr>
                          <w:tc>
                            <w:tcPr>
                              <w:cnfStyle w:val="001000000000" w:firstRow="0" w:lastRow="0" w:firstColumn="1" w:lastColumn="0" w:oddVBand="0" w:evenVBand="0" w:oddHBand="0" w:evenHBand="0" w:firstRowFirstColumn="0" w:firstRowLastColumn="0" w:lastRowFirstColumn="0" w:lastRowLastColumn="0"/>
                              <w:tcW w:w="5371" w:type="dxa"/>
                              <w:tcBorders>
                                <w:left w:val="single" w:sz="12" w:space="0" w:color="8496B0" w:themeColor="text2" w:themeTint="99"/>
                                <w:right w:val="single" w:sz="12" w:space="0" w:color="8496B0" w:themeColor="text2" w:themeTint="99"/>
                              </w:tcBorders>
                            </w:tcPr>
                            <w:p w14:paraId="7F7139BF" w14:textId="77777777" w:rsidR="000855B2" w:rsidRPr="00473B0D" w:rsidRDefault="000855B2" w:rsidP="005D0F8C">
                              <w:pPr>
                                <w:jc w:val="center"/>
                                <w:rPr>
                                  <w:b w:val="0"/>
                                </w:rPr>
                              </w:pPr>
                              <w:r w:rsidRPr="00473B0D">
                                <w:rPr>
                                  <w:b w:val="0"/>
                                </w:rPr>
                                <w:t>(int) pcHeight</w:t>
                              </w:r>
                            </w:p>
                          </w:tc>
                        </w:tr>
                        <w:tr w:rsidR="000855B2" w:rsidRPr="00473B0D" w14:paraId="152C1777" w14:textId="77777777" w:rsidTr="005D0F8C">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5371" w:type="dxa"/>
                              <w:tcBorders>
                                <w:left w:val="single" w:sz="12" w:space="0" w:color="8496B0" w:themeColor="text2" w:themeTint="99"/>
                                <w:right w:val="single" w:sz="12" w:space="0" w:color="8496B0" w:themeColor="text2" w:themeTint="99"/>
                              </w:tcBorders>
                            </w:tcPr>
                            <w:p w14:paraId="5272B239" w14:textId="77777777" w:rsidR="000855B2" w:rsidRPr="00473B0D" w:rsidRDefault="000855B2" w:rsidP="005D0F8C">
                              <w:pPr>
                                <w:jc w:val="center"/>
                                <w:rPr>
                                  <w:b w:val="0"/>
                                </w:rPr>
                              </w:pPr>
                              <w:r w:rsidRPr="00473B0D">
                                <w:rPr>
                                  <w:b w:val="0"/>
                                </w:rPr>
                                <w:t>(int) pcLength</w:t>
                              </w:r>
                            </w:p>
                          </w:tc>
                        </w:tr>
                        <w:tr w:rsidR="000855B2" w:rsidRPr="008B1746" w14:paraId="55588DC9" w14:textId="77777777" w:rsidTr="005D0F8C">
                          <w:trPr>
                            <w:trHeight w:val="276"/>
                          </w:trPr>
                          <w:tc>
                            <w:tcPr>
                              <w:cnfStyle w:val="001000000000" w:firstRow="0" w:lastRow="0" w:firstColumn="1" w:lastColumn="0" w:oddVBand="0" w:evenVBand="0" w:oddHBand="0" w:evenHBand="0" w:firstRowFirstColumn="0" w:firstRowLastColumn="0" w:lastRowFirstColumn="0" w:lastRowLastColumn="0"/>
                              <w:tcW w:w="5371" w:type="dxa"/>
                              <w:tcBorders>
                                <w:left w:val="single" w:sz="12" w:space="0" w:color="8496B0" w:themeColor="text2" w:themeTint="99"/>
                                <w:bottom w:val="single" w:sz="12" w:space="0" w:color="8496B0" w:themeColor="text2" w:themeTint="99"/>
                                <w:right w:val="single" w:sz="12" w:space="0" w:color="8496B0" w:themeColor="text2" w:themeTint="99"/>
                              </w:tcBorders>
                            </w:tcPr>
                            <w:p w14:paraId="578CF324" w14:textId="77777777" w:rsidR="000855B2" w:rsidRPr="00473B0D" w:rsidRDefault="000855B2" w:rsidP="005D0F8C">
                              <w:pPr>
                                <w:jc w:val="center"/>
                                <w:rPr>
                                  <w:b w:val="0"/>
                                  <w:lang w:val="en-US"/>
                                </w:rPr>
                              </w:pPr>
                              <w:r w:rsidRPr="00473B0D">
                                <w:rPr>
                                  <w:b w:val="0"/>
                                  <w:lang w:val="en-US"/>
                                </w:rPr>
                                <w:t>(float x 3 x pcLength) Points coordinates</w:t>
                              </w:r>
                            </w:p>
                          </w:tc>
                        </w:tr>
                      </w:tbl>
                      <w:p w14:paraId="41442C77" w14:textId="77777777" w:rsidR="000855B2" w:rsidRPr="00522E9A" w:rsidRDefault="000855B2" w:rsidP="005D0F8C">
                        <w:pPr>
                          <w:rPr>
                            <w:lang w:val="en-US"/>
                          </w:rPr>
                        </w:pPr>
                      </w:p>
                    </w:tc>
                    <w:tc>
                      <w:tcPr>
                        <w:tcW w:w="2708" w:type="dxa"/>
                        <w:tcBorders>
                          <w:top w:val="nil"/>
                          <w:left w:val="single" w:sz="12" w:space="0" w:color="8496B0" w:themeColor="text2" w:themeTint="99"/>
                          <w:bottom w:val="nil"/>
                          <w:right w:val="nil"/>
                        </w:tcBorders>
                        <w:vAlign w:val="center"/>
                      </w:tcPr>
                      <w:p w14:paraId="6F6A9FE7" w14:textId="77777777" w:rsidR="000855B2" w:rsidRPr="003E3ACB" w:rsidRDefault="000855B2" w:rsidP="005D0F8C">
                        <w:pPr>
                          <w:rPr>
                            <w:b/>
                            <w:bCs/>
                            <w:color w:val="7B7B7B" w:themeColor="accent3" w:themeShade="BF"/>
                          </w:rPr>
                        </w:pPr>
                        <w:r w:rsidRPr="003E3ACB">
                          <w:rPr>
                            <w:b/>
                            <w:bCs/>
                            <w:color w:val="7B7B7B" w:themeColor="accent3" w:themeShade="BF"/>
                          </w:rPr>
                          <w:t>1</w:t>
                        </w:r>
                      </w:p>
                    </w:tc>
                  </w:tr>
                  <w:tr w:rsidR="000855B2" w14:paraId="10C0EBD1" w14:textId="77777777" w:rsidTr="005D0F8C">
                    <w:tc>
                      <w:tcPr>
                        <w:tcW w:w="5550" w:type="dxa"/>
                        <w:vMerge/>
                        <w:tcBorders>
                          <w:left w:val="single" w:sz="12" w:space="0" w:color="8496B0" w:themeColor="text2" w:themeTint="99"/>
                          <w:bottom w:val="single" w:sz="12" w:space="0" w:color="8496B0" w:themeColor="text2" w:themeTint="99"/>
                          <w:right w:val="single" w:sz="12" w:space="0" w:color="8496B0" w:themeColor="text2" w:themeTint="99"/>
                        </w:tcBorders>
                      </w:tcPr>
                      <w:p w14:paraId="5E53865F" w14:textId="77777777" w:rsidR="000855B2" w:rsidRDefault="000855B2" w:rsidP="005D0F8C"/>
                    </w:tc>
                    <w:tc>
                      <w:tcPr>
                        <w:tcW w:w="2708" w:type="dxa"/>
                        <w:tcBorders>
                          <w:top w:val="nil"/>
                          <w:left w:val="single" w:sz="12" w:space="0" w:color="8496B0" w:themeColor="text2" w:themeTint="99"/>
                          <w:bottom w:val="nil"/>
                          <w:right w:val="nil"/>
                        </w:tcBorders>
                        <w:vAlign w:val="center"/>
                      </w:tcPr>
                      <w:p w14:paraId="4556D49C" w14:textId="77777777" w:rsidR="000855B2" w:rsidRPr="003E3ACB" w:rsidRDefault="000855B2" w:rsidP="005D0F8C">
                        <w:pPr>
                          <w:rPr>
                            <w:b/>
                            <w:bCs/>
                            <w:color w:val="7B7B7B" w:themeColor="accent3" w:themeShade="BF"/>
                          </w:rPr>
                        </w:pPr>
                        <w:r w:rsidRPr="003E3ACB">
                          <w:rPr>
                            <w:b/>
                            <w:bCs/>
                            <w:color w:val="7B7B7B" w:themeColor="accent3" w:themeShade="BF"/>
                          </w:rPr>
                          <w:t xml:space="preserve">Total </w:t>
                        </w:r>
                      </w:p>
                      <w:p w14:paraId="0AE635FB" w14:textId="446C7D15" w:rsidR="000855B2" w:rsidRDefault="005D0F8C" w:rsidP="005D0F8C">
                        <w:pPr>
                          <w:rPr>
                            <w:b/>
                            <w:bCs/>
                            <w:color w:val="7B7B7B" w:themeColor="accent3" w:themeShade="BF"/>
                          </w:rPr>
                        </w:pPr>
                        <w:r w:rsidRPr="003E3ACB">
                          <w:rPr>
                            <w:b/>
                            <w:bCs/>
                            <w:color w:val="7B7B7B" w:themeColor="accent3" w:themeShade="BF"/>
                          </w:rPr>
                          <w:t>C</w:t>
                        </w:r>
                        <w:r w:rsidR="000855B2" w:rsidRPr="003E3ACB">
                          <w:rPr>
                            <w:b/>
                            <w:bCs/>
                            <w:color w:val="7B7B7B" w:themeColor="accent3" w:themeShade="BF"/>
                          </w:rPr>
                          <w:t>ámaras</w:t>
                        </w:r>
                      </w:p>
                      <w:p w14:paraId="2F27464E" w14:textId="07035D3D" w:rsidR="005D0F8C" w:rsidRPr="005D0F8C" w:rsidRDefault="005D0F8C" w:rsidP="005D0F8C">
                        <w:pPr>
                          <w:rPr>
                            <w:bCs/>
                            <w:color w:val="7B7B7B" w:themeColor="accent3" w:themeShade="BF"/>
                          </w:rPr>
                        </w:pPr>
                        <w:r w:rsidRPr="005D0F8C">
                          <w:rPr>
                            <w:bCs/>
                            <w:color w:val="7B7B7B" w:themeColor="accent3" w:themeShade="BF"/>
                          </w:rPr>
                          <w:t>(se repiten tantos bloques de estos como cámaras tenga el Cliente)</w:t>
                        </w:r>
                      </w:p>
                    </w:tc>
                  </w:tr>
                </w:tbl>
                <w:p w14:paraId="54235D5B" w14:textId="77777777" w:rsidR="000855B2" w:rsidRDefault="000855B2" w:rsidP="005D0F8C">
                  <w:pPr>
                    <w:keepNext/>
                  </w:pPr>
                </w:p>
              </w:tc>
            </w:tr>
          </w:tbl>
          <w:p w14:paraId="74BC8B05" w14:textId="592D1641" w:rsidR="000855B2" w:rsidRPr="00473B0D" w:rsidRDefault="000855B2" w:rsidP="005D0F8C">
            <w:pPr>
              <w:pStyle w:val="Descripcin"/>
              <w:jc w:val="center"/>
              <w:rPr>
                <w:i/>
                <w:color w:val="808080" w:themeColor="background1" w:themeShade="80"/>
                <w:sz w:val="20"/>
              </w:rPr>
            </w:pPr>
            <w:r>
              <w:t xml:space="preserve">Diagrama </w:t>
            </w:r>
            <w:r w:rsidR="00CA3206">
              <w:fldChar w:fldCharType="begin"/>
            </w:r>
            <w:r w:rsidR="00CA3206">
              <w:instrText xml:space="preserve"> STYLEREF 1 \s </w:instrText>
            </w:r>
            <w:r w:rsidR="00CA3206">
              <w:fldChar w:fldCharType="separate"/>
            </w:r>
            <w:r w:rsidR="00CA3206">
              <w:rPr>
                <w:noProof/>
              </w:rPr>
              <w:t>4</w:t>
            </w:r>
            <w:r w:rsidR="00CA3206">
              <w:rPr>
                <w:noProof/>
              </w:rPr>
              <w:fldChar w:fldCharType="end"/>
            </w:r>
            <w:r>
              <w:noBreakHyphen/>
            </w:r>
            <w:r w:rsidR="00CA3206">
              <w:fldChar w:fldCharType="begin"/>
            </w:r>
            <w:r w:rsidR="00CA3206">
              <w:instrText xml:space="preserve"> SEQ Diagrama \* ARABIC \s 1 </w:instrText>
            </w:r>
            <w:r w:rsidR="00CA3206">
              <w:fldChar w:fldCharType="separate"/>
            </w:r>
            <w:r w:rsidR="00CA3206">
              <w:rPr>
                <w:noProof/>
              </w:rPr>
              <w:t>7</w:t>
            </w:r>
            <w:r w:rsidR="00CA3206">
              <w:rPr>
                <w:noProof/>
              </w:rPr>
              <w:fldChar w:fldCharType="end"/>
            </w:r>
            <w:r w:rsidR="00FD410F">
              <w:rPr>
                <w:noProof/>
              </w:rPr>
              <w:t xml:space="preserve"> </w:t>
            </w:r>
            <w:r w:rsidRPr="00B93508">
              <w:rPr>
                <w:i/>
                <w:color w:val="808080" w:themeColor="background1" w:themeShade="80"/>
                <w:sz w:val="20"/>
              </w:rPr>
              <w:t>Estructura interna de los frames que se envían entre el Cliente y el Servidor.</w:t>
            </w:r>
          </w:p>
        </w:tc>
      </w:tr>
      <w:bookmarkEnd w:id="883"/>
      <w:bookmarkEnd w:id="884"/>
      <w:bookmarkEnd w:id="885"/>
    </w:tbl>
    <w:p w14:paraId="6F8E0C0B" w14:textId="77777777" w:rsidR="005D0F8C" w:rsidRPr="005D0F8C" w:rsidRDefault="005D0F8C" w:rsidP="000855B2"/>
    <w:p w14:paraId="2252C042" w14:textId="77777777" w:rsidR="000855B2" w:rsidRDefault="000855B2" w:rsidP="000855B2">
      <w:pPr>
        <w:pStyle w:val="Ttulo4"/>
      </w:pPr>
      <w:bookmarkStart w:id="886" w:name="_Toc429920316"/>
      <w:bookmarkStart w:id="887" w:name="_Toc429920789"/>
      <w:bookmarkStart w:id="888" w:name="_Toc429929256"/>
      <w:r>
        <w:t>Generación de la malla</w:t>
      </w:r>
      <w:bookmarkEnd w:id="886"/>
      <w:bookmarkEnd w:id="887"/>
      <w:bookmarkEnd w:id="888"/>
    </w:p>
    <w:p w14:paraId="5BA666E3" w14:textId="708A9C75" w:rsidR="000855B2" w:rsidRDefault="000855B2" w:rsidP="000855B2">
      <w:r>
        <w:t xml:space="preserve">Para la generación de las mallas, se </w:t>
      </w:r>
      <w:r w:rsidR="008622B8">
        <w:t>construye</w:t>
      </w:r>
      <w:r>
        <w:t xml:space="preserve"> un </w:t>
      </w:r>
      <w:r w:rsidRPr="008622B8">
        <w:rPr>
          <w:i/>
        </w:rPr>
        <w:t>frame</w:t>
      </w:r>
      <w:r>
        <w:t xml:space="preserve">, el cual </w:t>
      </w:r>
      <w:r w:rsidR="008622B8">
        <w:t>contiene</w:t>
      </w:r>
      <w:r>
        <w:t xml:space="preserve"> la </w:t>
      </w:r>
      <w:r w:rsidR="008622B8">
        <w:t xml:space="preserve">unión de las </w:t>
      </w:r>
      <w:r>
        <w:t>nube</w:t>
      </w:r>
      <w:r w:rsidR="008622B8">
        <w:t>s</w:t>
      </w:r>
      <w:r>
        <w:t xml:space="preserve"> de puntos de todos los sensores de profundidad, obtenida en el paso de la </w:t>
      </w:r>
      <w:r w:rsidR="00A2607B">
        <w:t>combinación</w:t>
      </w:r>
      <w:r>
        <w:t xml:space="preserve"> de los datos mencionado anteriormente.</w:t>
      </w:r>
    </w:p>
    <w:p w14:paraId="19C5F42D" w14:textId="7438B764" w:rsidR="000855B2" w:rsidRDefault="000855B2" w:rsidP="000855B2">
      <w:r>
        <w:t xml:space="preserve">Los pasos necesarios para generar la malla a partir de la nube de puntos se encuentran encapsulados en la librería </w:t>
      </w:r>
      <w:r w:rsidRPr="00E87DB0">
        <w:rPr>
          <w:i/>
        </w:rPr>
        <w:t>MeshGenerator.dll</w:t>
      </w:r>
      <w:r>
        <w:t>. El algoritmo que se implem</w:t>
      </w:r>
      <w:r w:rsidR="00A2607B">
        <w:t>entó en esta librería, consiste</w:t>
      </w:r>
      <w:r>
        <w:t xml:space="preserve"> en una técnica para la selección de los puntos, una técnica para generar la malla y opcionalmente otra para alisarla. A </w:t>
      </w:r>
      <w:r w:rsidR="001A177B">
        <w:t>continuación,</w:t>
      </w:r>
      <w:r>
        <w:t xml:space="preserve"> se detallan cada uno de los pasos:</w:t>
      </w:r>
    </w:p>
    <w:p w14:paraId="5A35106D" w14:textId="716FBB5C" w:rsidR="000855B2" w:rsidRDefault="000855B2" w:rsidP="000855B2">
      <w:pPr>
        <w:pStyle w:val="Prrafodelista"/>
        <w:numPr>
          <w:ilvl w:val="0"/>
          <w:numId w:val="22"/>
        </w:numPr>
      </w:pPr>
      <w:r w:rsidRPr="00F02491">
        <w:rPr>
          <w:b/>
        </w:rPr>
        <w:t>Selección de los puntos</w:t>
      </w:r>
      <w:r>
        <w:t xml:space="preserve">: la técnica utilizada es </w:t>
      </w:r>
      <w:r w:rsidR="000F1364" w:rsidRPr="00F02491">
        <w:rPr>
          <w:i/>
        </w:rPr>
        <w:t>Poisson D</w:t>
      </w:r>
      <w:r w:rsidRPr="00F02491">
        <w:rPr>
          <w:i/>
        </w:rPr>
        <w:t xml:space="preserve">isk </w:t>
      </w:r>
      <w:r w:rsidR="000F1364" w:rsidRPr="00F02491">
        <w:rPr>
          <w:i/>
        </w:rPr>
        <w:t>S</w:t>
      </w:r>
      <w:r w:rsidRPr="00F02491">
        <w:rPr>
          <w:i/>
        </w:rPr>
        <w:t>ampling</w:t>
      </w:r>
      <w:sdt>
        <w:sdtPr>
          <w:rPr>
            <w:i/>
          </w:rPr>
          <w:id w:val="459070440"/>
          <w:citation/>
        </w:sdtPr>
        <w:sdtContent>
          <w:r w:rsidR="00C32273">
            <w:rPr>
              <w:i/>
            </w:rPr>
            <w:fldChar w:fldCharType="begin"/>
          </w:r>
          <w:r w:rsidR="00C32273">
            <w:rPr>
              <w:i/>
              <w:lang w:val="es-ES_tradnl"/>
            </w:rPr>
            <w:instrText xml:space="preserve"> CITATION Bri07 \l 1034 </w:instrText>
          </w:r>
          <w:r w:rsidR="00C32273">
            <w:rPr>
              <w:i/>
            </w:rPr>
            <w:fldChar w:fldCharType="separate"/>
          </w:r>
          <w:r w:rsidR="00556A68">
            <w:rPr>
              <w:i/>
              <w:noProof/>
              <w:lang w:val="es-ES_tradnl"/>
            </w:rPr>
            <w:t xml:space="preserve"> </w:t>
          </w:r>
          <w:r w:rsidR="00556A68" w:rsidRPr="00556A68">
            <w:rPr>
              <w:noProof/>
              <w:lang w:val="es-ES_tradnl"/>
            </w:rPr>
            <w:t>[61]</w:t>
          </w:r>
          <w:r w:rsidR="00C32273">
            <w:rPr>
              <w:i/>
            </w:rPr>
            <w:fldChar w:fldCharType="end"/>
          </w:r>
        </w:sdtContent>
      </w:sdt>
      <w:r>
        <w:t xml:space="preserve">. Consiste en distribuir los puntos para que queden ubicados a una distancia dada, logrando así construir una malla con una distribución más homogénea de los puntos. </w:t>
      </w:r>
      <w:r w:rsidR="00A2607B">
        <w:t>Este paso</w:t>
      </w:r>
      <w:r>
        <w:t xml:space="preserve"> </w:t>
      </w:r>
      <w:r>
        <w:lastRenderedPageBreak/>
        <w:t>permite que la malla se genere más rápidamente debido a la disminución de puntos y a</w:t>
      </w:r>
      <w:r w:rsidR="00A2607B">
        <w:t xml:space="preserve"> la distribución de los mismos.</w:t>
      </w:r>
    </w:p>
    <w:p w14:paraId="40C41AA3" w14:textId="68FC64A2" w:rsidR="000855B2" w:rsidRDefault="000855B2" w:rsidP="000855B2">
      <w:pPr>
        <w:pStyle w:val="Prrafodelista"/>
        <w:numPr>
          <w:ilvl w:val="0"/>
          <w:numId w:val="22"/>
        </w:numPr>
      </w:pPr>
      <w:r w:rsidRPr="00F02491">
        <w:rPr>
          <w:b/>
        </w:rPr>
        <w:t>Generación de la malla</w:t>
      </w:r>
      <w:r>
        <w:t>: la técnica seleccionada para generar la malla fue Ball-Pivoting</w:t>
      </w:r>
      <w:r w:rsidR="00F02491">
        <w:t xml:space="preserve">. Como se vio en el estado del arte, este algoritmo es uno de </w:t>
      </w:r>
      <w:r w:rsidR="00A2607B">
        <w:t>los</w:t>
      </w:r>
      <w:r w:rsidR="00F02491">
        <w:t xml:space="preserve"> que brinda mejores resultados en </w:t>
      </w:r>
      <w:r w:rsidR="00A2607B">
        <w:t>términos</w:t>
      </w:r>
      <w:r w:rsidR="00F02491">
        <w:t xml:space="preserve"> de tiempo.</w:t>
      </w:r>
    </w:p>
    <w:p w14:paraId="3E3EAE6A" w14:textId="4038D82C" w:rsidR="000855B2" w:rsidRDefault="000855B2" w:rsidP="000855B2">
      <w:pPr>
        <w:pStyle w:val="Prrafodelista"/>
        <w:numPr>
          <w:ilvl w:val="0"/>
          <w:numId w:val="22"/>
        </w:numPr>
      </w:pPr>
      <w:r w:rsidRPr="00F02491">
        <w:rPr>
          <w:b/>
        </w:rPr>
        <w:t>Alisado de la malla</w:t>
      </w:r>
      <w:r>
        <w:t xml:space="preserve">: dado que la malla resultante de aplicar las dos técnicas anteriores puede generar una superficie muy irregular, se decidió </w:t>
      </w:r>
      <w:r w:rsidR="00A2607B">
        <w:t>emplear</w:t>
      </w:r>
      <w:r>
        <w:t xml:space="preserve"> una técnica para alisarla denominada </w:t>
      </w:r>
      <w:r w:rsidRPr="00C050EF">
        <w:rPr>
          <w:i/>
        </w:rPr>
        <w:t>Laplacian Smooth</w:t>
      </w:r>
      <w:sdt>
        <w:sdtPr>
          <w:rPr>
            <w:i/>
          </w:rPr>
          <w:id w:val="1725023241"/>
          <w:citation/>
        </w:sdtPr>
        <w:sdtContent>
          <w:r w:rsidR="00C050EF">
            <w:rPr>
              <w:i/>
            </w:rPr>
            <w:fldChar w:fldCharType="begin"/>
          </w:r>
          <w:r w:rsidR="00C050EF">
            <w:rPr>
              <w:i/>
              <w:lang w:val="es-ES_tradnl"/>
            </w:rPr>
            <w:instrText xml:space="preserve"> CITATION Mir16 \l 1034 </w:instrText>
          </w:r>
          <w:r w:rsidR="00C050EF">
            <w:rPr>
              <w:i/>
            </w:rPr>
            <w:fldChar w:fldCharType="separate"/>
          </w:r>
          <w:r w:rsidR="00556A68">
            <w:rPr>
              <w:i/>
              <w:noProof/>
              <w:lang w:val="es-ES_tradnl"/>
            </w:rPr>
            <w:t xml:space="preserve"> </w:t>
          </w:r>
          <w:r w:rsidR="00556A68" w:rsidRPr="00556A68">
            <w:rPr>
              <w:noProof/>
              <w:lang w:val="es-ES_tradnl"/>
            </w:rPr>
            <w:t>[62]</w:t>
          </w:r>
          <w:r w:rsidR="00C050EF">
            <w:rPr>
              <w:i/>
            </w:rPr>
            <w:fldChar w:fldCharType="end"/>
          </w:r>
        </w:sdtContent>
      </w:sdt>
      <w:r>
        <w:t xml:space="preserve">. </w:t>
      </w:r>
    </w:p>
    <w:p w14:paraId="30167265" w14:textId="09EDB96F" w:rsidR="000855B2" w:rsidRDefault="000855B2" w:rsidP="000855B2">
      <w:r>
        <w:t>Como se mencionó, la generación de la malla se encuentra en una librería llamada de forma dinámica dentro del programa. Esto permite que si en algún momento se desea cambiar el algoritmo de generación de las mallas, únicamente se debe implementar una librería que respete la</w:t>
      </w:r>
      <w:r w:rsidR="00A2607B">
        <w:t xml:space="preserve"> entrada y salida de los datos.</w:t>
      </w:r>
    </w:p>
    <w:p w14:paraId="682F4C14" w14:textId="77777777" w:rsidR="000855B2" w:rsidRDefault="000855B2" w:rsidP="000855B2">
      <w:r>
        <w:t>Como entrada se debe usar la siguiente estructura:</w:t>
      </w:r>
    </w:p>
    <w:tbl>
      <w:tblPr>
        <w:tblStyle w:val="Tablanormal21"/>
        <w:tblW w:w="0" w:type="auto"/>
        <w:tblLook w:val="04A0" w:firstRow="1" w:lastRow="0" w:firstColumn="1" w:lastColumn="0" w:noHBand="0" w:noVBand="1"/>
      </w:tblPr>
      <w:tblGrid>
        <w:gridCol w:w="8494"/>
      </w:tblGrid>
      <w:tr w:rsidR="000855B2" w:rsidRPr="00473B0D" w14:paraId="11DCFC95" w14:textId="77777777" w:rsidTr="005D0F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79868EBA" w14:textId="77777777" w:rsidR="000855B2" w:rsidRPr="00473B0D" w:rsidRDefault="000855B2" w:rsidP="005D0F8C">
            <w:pPr>
              <w:spacing w:before="120" w:after="120"/>
              <w:rPr>
                <w:rFonts w:ascii="Consolas" w:hAnsi="Consolas" w:cs="Consolas"/>
                <w:b w:val="0"/>
                <w:sz w:val="20"/>
                <w:lang w:val="en-US"/>
              </w:rPr>
            </w:pPr>
            <w:r w:rsidRPr="00473B0D">
              <w:rPr>
                <w:rFonts w:ascii="Consolas" w:hAnsi="Consolas" w:cs="Consolas"/>
                <w:b w:val="0"/>
                <w:sz w:val="20"/>
                <w:lang w:val="en-US"/>
              </w:rPr>
              <w:t>struct PointCloud {</w:t>
            </w:r>
          </w:p>
          <w:p w14:paraId="3A1E7240" w14:textId="77777777" w:rsidR="000855B2" w:rsidRPr="00473B0D" w:rsidRDefault="000855B2" w:rsidP="005D0F8C">
            <w:pPr>
              <w:spacing w:before="120" w:after="120"/>
              <w:rPr>
                <w:rFonts w:ascii="Consolas" w:hAnsi="Consolas" w:cs="Consolas"/>
                <w:b w:val="0"/>
                <w:sz w:val="20"/>
                <w:lang w:val="en-US"/>
              </w:rPr>
            </w:pPr>
            <w:r w:rsidRPr="00473B0D">
              <w:rPr>
                <w:rFonts w:ascii="Consolas" w:hAnsi="Consolas" w:cs="Consolas"/>
                <w:b w:val="0"/>
                <w:sz w:val="20"/>
                <w:lang w:val="en-US"/>
              </w:rPr>
              <w:t xml:space="preserve">    float* x;</w:t>
            </w:r>
          </w:p>
          <w:p w14:paraId="3D11E4AE" w14:textId="77777777" w:rsidR="000855B2" w:rsidRPr="00473B0D" w:rsidRDefault="000855B2" w:rsidP="005D0F8C">
            <w:pPr>
              <w:spacing w:before="120" w:after="120"/>
              <w:rPr>
                <w:rFonts w:ascii="Consolas" w:hAnsi="Consolas" w:cs="Consolas"/>
                <w:b w:val="0"/>
                <w:sz w:val="20"/>
                <w:lang w:val="en-US"/>
              </w:rPr>
            </w:pPr>
            <w:r w:rsidRPr="00473B0D">
              <w:rPr>
                <w:rFonts w:ascii="Consolas" w:hAnsi="Consolas" w:cs="Consolas"/>
                <w:b w:val="0"/>
                <w:sz w:val="20"/>
                <w:lang w:val="en-US"/>
              </w:rPr>
              <w:t xml:space="preserve">    float* y;</w:t>
            </w:r>
          </w:p>
          <w:p w14:paraId="727EC279" w14:textId="77777777" w:rsidR="000855B2" w:rsidRPr="00473B0D" w:rsidRDefault="000855B2" w:rsidP="005D0F8C">
            <w:pPr>
              <w:spacing w:before="120" w:after="120"/>
              <w:rPr>
                <w:rFonts w:ascii="Consolas" w:hAnsi="Consolas" w:cs="Consolas"/>
                <w:b w:val="0"/>
                <w:sz w:val="20"/>
                <w:lang w:val="en-US"/>
              </w:rPr>
            </w:pPr>
            <w:r w:rsidRPr="00473B0D">
              <w:rPr>
                <w:rFonts w:ascii="Consolas" w:hAnsi="Consolas" w:cs="Consolas"/>
                <w:b w:val="0"/>
                <w:sz w:val="20"/>
                <w:lang w:val="en-US"/>
              </w:rPr>
              <w:t xml:space="preserve">    float* z;</w:t>
            </w:r>
          </w:p>
          <w:p w14:paraId="03F77EF1" w14:textId="77777777" w:rsidR="000855B2" w:rsidRPr="00473B0D" w:rsidRDefault="000855B2" w:rsidP="005D0F8C">
            <w:pPr>
              <w:spacing w:before="120" w:after="120"/>
              <w:rPr>
                <w:rFonts w:ascii="Consolas" w:hAnsi="Consolas" w:cs="Consolas"/>
                <w:b w:val="0"/>
                <w:sz w:val="20"/>
                <w:lang w:val="en-US"/>
              </w:rPr>
            </w:pPr>
            <w:r w:rsidRPr="00473B0D">
              <w:rPr>
                <w:rFonts w:ascii="Consolas" w:hAnsi="Consolas" w:cs="Consolas"/>
                <w:b w:val="0"/>
                <w:sz w:val="20"/>
                <w:lang w:val="en-US"/>
              </w:rPr>
              <w:t xml:space="preserve">    int lenght;</w:t>
            </w:r>
          </w:p>
          <w:p w14:paraId="48CD9514" w14:textId="77777777" w:rsidR="000855B2" w:rsidRPr="00473B0D" w:rsidRDefault="000855B2" w:rsidP="005D0F8C">
            <w:pPr>
              <w:spacing w:before="120" w:after="120"/>
              <w:rPr>
                <w:rFonts w:ascii="Consolas" w:hAnsi="Consolas" w:cs="Consolas"/>
                <w:b w:val="0"/>
                <w:sz w:val="20"/>
                <w:lang w:val="en-US"/>
              </w:rPr>
            </w:pPr>
            <w:r w:rsidRPr="00473B0D">
              <w:rPr>
                <w:rFonts w:ascii="Consolas" w:hAnsi="Consolas" w:cs="Consolas"/>
                <w:b w:val="0"/>
                <w:sz w:val="20"/>
                <w:lang w:val="en-US"/>
              </w:rPr>
              <w:t>};</w:t>
            </w:r>
          </w:p>
        </w:tc>
      </w:tr>
    </w:tbl>
    <w:p w14:paraId="65D28B36" w14:textId="77777777" w:rsidR="000855B2" w:rsidRDefault="000855B2" w:rsidP="000855B2"/>
    <w:p w14:paraId="59338177" w14:textId="545EA5EC" w:rsidR="000855B2" w:rsidRDefault="000855B2" w:rsidP="000855B2">
      <w:r>
        <w:t xml:space="preserve">Esta estructura permite representar una nube de puntos en tres dimensiones de un largo </w:t>
      </w:r>
      <w:r w:rsidR="00A2607B">
        <w:t>específico</w:t>
      </w:r>
      <w:r>
        <w:t>. Donde x, y, z son arreglos de floats de tamaño determinado por la variable lenght.</w:t>
      </w:r>
    </w:p>
    <w:p w14:paraId="27FA8CD2" w14:textId="77777777" w:rsidR="000855B2" w:rsidRDefault="000855B2" w:rsidP="000855B2">
      <w:r>
        <w:t>Como salida se debe respetar la siguiente estructura:</w:t>
      </w:r>
    </w:p>
    <w:tbl>
      <w:tblPr>
        <w:tblStyle w:val="Tablanormal21"/>
        <w:tblW w:w="0" w:type="auto"/>
        <w:tblLook w:val="04A0" w:firstRow="1" w:lastRow="0" w:firstColumn="1" w:lastColumn="0" w:noHBand="0" w:noVBand="1"/>
      </w:tblPr>
      <w:tblGrid>
        <w:gridCol w:w="8494"/>
      </w:tblGrid>
      <w:tr w:rsidR="000855B2" w:rsidRPr="00473B0D" w14:paraId="1142D78D" w14:textId="77777777" w:rsidTr="005D0F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51F91EEB" w14:textId="77777777" w:rsidR="000855B2" w:rsidRPr="00473B0D" w:rsidRDefault="000855B2" w:rsidP="005D0F8C">
            <w:pPr>
              <w:spacing w:before="120" w:after="120"/>
              <w:rPr>
                <w:rFonts w:ascii="Consolas" w:hAnsi="Consolas" w:cs="Consolas"/>
                <w:b w:val="0"/>
                <w:sz w:val="20"/>
                <w:lang w:val="en-US"/>
              </w:rPr>
            </w:pPr>
            <w:r w:rsidRPr="00473B0D">
              <w:rPr>
                <w:rFonts w:ascii="Consolas" w:hAnsi="Consolas" w:cs="Consolas"/>
                <w:b w:val="0"/>
                <w:sz w:val="20"/>
                <w:lang w:val="en-US"/>
              </w:rPr>
              <w:t>struct FaceStruct {</w:t>
            </w:r>
          </w:p>
          <w:p w14:paraId="5D23F3E9" w14:textId="77777777" w:rsidR="000855B2" w:rsidRPr="00473B0D" w:rsidRDefault="000855B2" w:rsidP="005D0F8C">
            <w:pPr>
              <w:spacing w:before="120" w:after="120"/>
              <w:rPr>
                <w:rFonts w:ascii="Consolas" w:hAnsi="Consolas" w:cs="Consolas"/>
                <w:b w:val="0"/>
                <w:sz w:val="20"/>
                <w:lang w:val="en-US"/>
              </w:rPr>
            </w:pPr>
            <w:r w:rsidRPr="00473B0D">
              <w:rPr>
                <w:rFonts w:ascii="Consolas" w:hAnsi="Consolas" w:cs="Consolas"/>
                <w:b w:val="0"/>
                <w:sz w:val="20"/>
                <w:lang w:val="en-US"/>
              </w:rPr>
              <w:t xml:space="preserve">    float p1[3];</w:t>
            </w:r>
          </w:p>
          <w:p w14:paraId="475129FB" w14:textId="77777777" w:rsidR="000855B2" w:rsidRPr="00473B0D" w:rsidRDefault="000855B2" w:rsidP="005D0F8C">
            <w:pPr>
              <w:spacing w:before="120" w:after="120"/>
              <w:rPr>
                <w:rFonts w:ascii="Consolas" w:hAnsi="Consolas" w:cs="Consolas"/>
                <w:b w:val="0"/>
                <w:sz w:val="20"/>
                <w:lang w:val="en-US"/>
              </w:rPr>
            </w:pPr>
            <w:r w:rsidRPr="00473B0D">
              <w:rPr>
                <w:rFonts w:ascii="Consolas" w:hAnsi="Consolas" w:cs="Consolas"/>
                <w:b w:val="0"/>
                <w:sz w:val="20"/>
                <w:lang w:val="en-US"/>
              </w:rPr>
              <w:t xml:space="preserve">    float p2[3];</w:t>
            </w:r>
          </w:p>
          <w:p w14:paraId="0FC45116" w14:textId="77777777" w:rsidR="000855B2" w:rsidRPr="00473B0D" w:rsidRDefault="000855B2" w:rsidP="005D0F8C">
            <w:pPr>
              <w:spacing w:before="120" w:after="120"/>
              <w:rPr>
                <w:rFonts w:ascii="Consolas" w:hAnsi="Consolas" w:cs="Consolas"/>
                <w:b w:val="0"/>
                <w:sz w:val="20"/>
                <w:lang w:val="en-US"/>
              </w:rPr>
            </w:pPr>
            <w:r w:rsidRPr="00473B0D">
              <w:rPr>
                <w:rFonts w:ascii="Consolas" w:hAnsi="Consolas" w:cs="Consolas"/>
                <w:b w:val="0"/>
                <w:sz w:val="20"/>
                <w:lang w:val="en-US"/>
              </w:rPr>
              <w:t xml:space="preserve">    float p3[3];</w:t>
            </w:r>
          </w:p>
          <w:p w14:paraId="796776BB" w14:textId="77777777" w:rsidR="000855B2" w:rsidRPr="00473B0D" w:rsidRDefault="000855B2" w:rsidP="005D0F8C">
            <w:pPr>
              <w:spacing w:before="120" w:after="120"/>
              <w:rPr>
                <w:rFonts w:ascii="Consolas" w:hAnsi="Consolas" w:cs="Consolas"/>
                <w:b w:val="0"/>
                <w:sz w:val="20"/>
                <w:lang w:val="en-US"/>
              </w:rPr>
            </w:pPr>
            <w:r w:rsidRPr="00473B0D">
              <w:rPr>
                <w:rFonts w:ascii="Consolas" w:hAnsi="Consolas" w:cs="Consolas"/>
                <w:b w:val="0"/>
                <w:sz w:val="20"/>
                <w:lang w:val="en-US"/>
              </w:rPr>
              <w:t>};</w:t>
            </w:r>
          </w:p>
        </w:tc>
      </w:tr>
    </w:tbl>
    <w:p w14:paraId="4C53FA30" w14:textId="77777777" w:rsidR="000855B2" w:rsidRDefault="000855B2" w:rsidP="000855B2"/>
    <w:p w14:paraId="4CB1E598" w14:textId="634317F6" w:rsidR="000855B2" w:rsidRDefault="000855B2" w:rsidP="000855B2">
      <w:r>
        <w:t>Un arreglo de esta estructura representa una malla. Donde p1, p2, p3 son los tres puntos que forman una cara. Cada punto está compuesto por un arreglo de tres coordenadas x, y, z en las posiciones 0,</w:t>
      </w:r>
      <w:r w:rsidR="00A2607B">
        <w:t xml:space="preserve"> </w:t>
      </w:r>
      <w:r>
        <w:t>1,</w:t>
      </w:r>
      <w:r w:rsidR="00A2607B">
        <w:t xml:space="preserve"> </w:t>
      </w:r>
      <w:r>
        <w:t xml:space="preserve">2 respectivamente. La cantidad de caras de la malla es pasada como otro parámetro, así como el </w:t>
      </w:r>
      <w:r w:rsidR="00F02491">
        <w:t>identificador</w:t>
      </w:r>
      <w:r>
        <w:t xml:space="preserve"> del </w:t>
      </w:r>
      <w:r w:rsidRPr="00A2607B">
        <w:rPr>
          <w:i/>
        </w:rPr>
        <w:t>frame</w:t>
      </w:r>
      <w:r>
        <w:t xml:space="preserve"> de la escena que representa esa malla. La firma de la función queda dada de la siguiente forma:</w:t>
      </w:r>
    </w:p>
    <w:tbl>
      <w:tblPr>
        <w:tblStyle w:val="Tablanormal21"/>
        <w:tblW w:w="0" w:type="auto"/>
        <w:tblLook w:val="04A0" w:firstRow="1" w:lastRow="0" w:firstColumn="1" w:lastColumn="0" w:noHBand="0" w:noVBand="1"/>
      </w:tblPr>
      <w:tblGrid>
        <w:gridCol w:w="8494"/>
      </w:tblGrid>
      <w:tr w:rsidR="000855B2" w:rsidRPr="008B1746" w14:paraId="29599E7C" w14:textId="77777777" w:rsidTr="005D0F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5FC1D01C" w14:textId="77777777" w:rsidR="000855B2" w:rsidRPr="00473B0D" w:rsidRDefault="000855B2" w:rsidP="005D0F8C">
            <w:pPr>
              <w:spacing w:before="120" w:after="120"/>
              <w:rPr>
                <w:rFonts w:ascii="Consolas" w:hAnsi="Consolas" w:cs="Consolas"/>
                <w:b w:val="0"/>
                <w:sz w:val="20"/>
                <w:lang w:val="en-US"/>
              </w:rPr>
            </w:pPr>
            <w:r w:rsidRPr="00473B0D">
              <w:rPr>
                <w:rFonts w:ascii="Consolas" w:hAnsi="Consolas" w:cs="Consolas"/>
                <w:b w:val="0"/>
                <w:sz w:val="20"/>
                <w:lang w:val="en-US"/>
              </w:rPr>
              <w:t>meshGenerate(PointsCloud* nbIN, FaceStruct** faces, int* numberFaces, int nroFrame);</w:t>
            </w:r>
          </w:p>
        </w:tc>
      </w:tr>
    </w:tbl>
    <w:p w14:paraId="4E1EF680" w14:textId="77777777" w:rsidR="000855B2" w:rsidRPr="00B379CE" w:rsidRDefault="000855B2" w:rsidP="000855B2">
      <w:pPr>
        <w:rPr>
          <w:sz w:val="28"/>
          <w:lang w:val="en-US"/>
        </w:rPr>
      </w:pPr>
    </w:p>
    <w:p w14:paraId="14E36511" w14:textId="77777777" w:rsidR="000855B2" w:rsidRDefault="000855B2" w:rsidP="000855B2">
      <w:pPr>
        <w:pStyle w:val="Ttulo4"/>
      </w:pPr>
      <w:bookmarkStart w:id="889" w:name="_Toc429929258"/>
      <w:bookmarkStart w:id="890" w:name="_Toc429920318"/>
      <w:bookmarkStart w:id="891" w:name="_Toc429920791"/>
      <w:bookmarkStart w:id="892" w:name="_Ref438393043"/>
      <w:r>
        <w:lastRenderedPageBreak/>
        <w:t>S</w:t>
      </w:r>
      <w:bookmarkEnd w:id="889"/>
      <w:r>
        <w:t>alida del S</w:t>
      </w:r>
      <w:bookmarkEnd w:id="890"/>
      <w:bookmarkEnd w:id="891"/>
      <w:r>
        <w:t>istema</w:t>
      </w:r>
      <w:bookmarkEnd w:id="892"/>
    </w:p>
    <w:p w14:paraId="72A90B79" w14:textId="02B0767C" w:rsidR="000855B2" w:rsidRPr="005D0F8C" w:rsidRDefault="000855B2" w:rsidP="000855B2">
      <w:r w:rsidRPr="005D0F8C">
        <w:t xml:space="preserve">A partir de cada </w:t>
      </w:r>
      <w:r w:rsidRPr="00A2607B">
        <w:rPr>
          <w:i/>
        </w:rPr>
        <w:t>frame</w:t>
      </w:r>
      <w:r w:rsidRPr="005D0F8C">
        <w:t xml:space="preserve"> procesado, el Servidor genera una salida que consiste en una malla y un conjunto de imágenes. Los programas que consuman la salida del Servidor pueden utilizar cada grupo de imágenes par</w:t>
      </w:r>
      <w:r w:rsidR="00A2607B">
        <w:t>a texturizar la malla asociada.</w:t>
      </w:r>
    </w:p>
    <w:p w14:paraId="5A2A1A0A" w14:textId="22240F0F" w:rsidR="000855B2" w:rsidRPr="005D0F8C" w:rsidRDefault="000855B2" w:rsidP="000855B2">
      <w:r w:rsidRPr="005D0F8C">
        <w:t>Tal como se mencionó en la arquitectura, y del mismo modo que se realizó con los puntos más sensibles</w:t>
      </w:r>
      <w:r w:rsidR="00A2607B">
        <w:t xml:space="preserve"> del sistema</w:t>
      </w:r>
      <w:r w:rsidRPr="005D0F8C">
        <w:t xml:space="preserve">, la implementación concreta utilizada para publicar los resultados del </w:t>
      </w:r>
      <w:r w:rsidR="00A2607B">
        <w:t xml:space="preserve">Servidor </w:t>
      </w:r>
      <w:r w:rsidRPr="005D0F8C">
        <w:t>se encapsuló en una librería dinámica externa</w:t>
      </w:r>
      <w:r w:rsidR="00A2607B">
        <w:t>, en este caso</w:t>
      </w:r>
      <w:r w:rsidRPr="005D0F8C">
        <w:t xml:space="preserve"> de nombre </w:t>
      </w:r>
      <w:r w:rsidRPr="00A2607B">
        <w:rPr>
          <w:i/>
        </w:rPr>
        <w:t>SharedMemory.dll</w:t>
      </w:r>
      <w:r w:rsidRPr="005D0F8C">
        <w:t>.</w:t>
      </w:r>
    </w:p>
    <w:p w14:paraId="1C35DFDB" w14:textId="77777777" w:rsidR="000855B2" w:rsidRPr="005D0F8C" w:rsidRDefault="000855B2" w:rsidP="000855B2">
      <w:r w:rsidRPr="005D0F8C">
        <w:t>La solución planteada en esta versión de la librería utiliza memoria compartida para publicar el resultado y viene provista de cuatro funciones que permiten escribir y leer la salida. Las operaciones de escritura denominadas ShareMesh y ShareImage, son utilizadas por el Servidor para publicar la malla e imágenes respectivamente, mientras que las operaciones ReadSharedMesh y ReadSharedImage fueron incluidas para simplificar el trabajo de los programas que quieran consumir la salida y permiten recuperar los datos de memoria compartida.</w:t>
      </w:r>
    </w:p>
    <w:p w14:paraId="59D98F73" w14:textId="347A9649" w:rsidR="000855B2" w:rsidRPr="005D0F8C" w:rsidRDefault="000855B2" w:rsidP="000855B2">
      <w:r w:rsidRPr="005D0F8C">
        <w:t xml:space="preserve">A continuación </w:t>
      </w:r>
      <w:r w:rsidR="00614A19">
        <w:t>se detallará</w:t>
      </w:r>
      <w:r w:rsidRPr="005D0F8C">
        <w:t xml:space="preserve"> cuál es el modo correcto de acceder a los datos publicados por el Servidor a través de esta librería.</w:t>
      </w:r>
    </w:p>
    <w:p w14:paraId="0A612624" w14:textId="77777777" w:rsidR="000855B2" w:rsidRPr="005D0F8C" w:rsidRDefault="000855B2" w:rsidP="000855B2">
      <w:r w:rsidRPr="005D0F8C">
        <w:t>Para poder acceder a la salida del sistema en memoria compartida es imprescindible conocer el ID de cada Cliente y el de las cámaras asociadas a cada uno. Los datos son utilizados para generar las claves con las que se accede a la memoria compartida. La nomenclatura de dichas claves es la siguiente:</w:t>
      </w:r>
    </w:p>
    <w:p w14:paraId="4C00F41E" w14:textId="77777777" w:rsidR="000855B2" w:rsidRPr="005D0F8C" w:rsidRDefault="000855B2" w:rsidP="000855B2">
      <w:pPr>
        <w:pStyle w:val="Prrafodelista"/>
        <w:numPr>
          <w:ilvl w:val="0"/>
          <w:numId w:val="24"/>
        </w:numPr>
      </w:pPr>
      <w:r w:rsidRPr="005D0F8C">
        <w:t>Imágenes RGB:</w:t>
      </w:r>
    </w:p>
    <w:p w14:paraId="5BA1EFD9" w14:textId="6E340DF3" w:rsidR="000855B2" w:rsidRPr="005D0F8C" w:rsidRDefault="00614A19" w:rsidP="000855B2">
      <w:pPr>
        <w:pStyle w:val="Prrafodelista"/>
        <w:numPr>
          <w:ilvl w:val="0"/>
          <w:numId w:val="25"/>
        </w:numPr>
      </w:pPr>
      <w:r w:rsidRPr="00614A19">
        <w:rPr>
          <w:b/>
        </w:rPr>
        <w:t>Clave de imagen</w:t>
      </w:r>
      <w:r>
        <w:t>: “</w:t>
      </w:r>
      <w:r w:rsidRPr="005D0F8C">
        <w:t>ImageId</w:t>
      </w:r>
      <w:r>
        <w:t>”</w:t>
      </w:r>
      <w:r w:rsidR="000855B2" w:rsidRPr="005D0F8C">
        <w:t xml:space="preserve"> + ID_CLIENTE + TIPO_DE_CAMARA (1-RGB, 2-Depth Camera) + ID_CAMARA. Aquí se publica el número de </w:t>
      </w:r>
      <w:r w:rsidR="000855B2" w:rsidRPr="00614A19">
        <w:rPr>
          <w:i/>
        </w:rPr>
        <w:t>frame</w:t>
      </w:r>
      <w:r>
        <w:t>, también denominado “</w:t>
      </w:r>
      <w:r w:rsidRPr="005D0F8C">
        <w:t>ID MOMENTO</w:t>
      </w:r>
      <w:r>
        <w:t>”</w:t>
      </w:r>
      <w:r w:rsidR="000855B2" w:rsidRPr="005D0F8C">
        <w:t xml:space="preserve">. Este valor le sirve al sistema que consume los datos para hacer un chequeo de los </w:t>
      </w:r>
      <w:r w:rsidR="000855B2" w:rsidRPr="00614A19">
        <w:rPr>
          <w:i/>
        </w:rPr>
        <w:t>frames</w:t>
      </w:r>
      <w:r w:rsidR="000855B2" w:rsidRPr="005D0F8C">
        <w:t xml:space="preserve">, ya que dos </w:t>
      </w:r>
      <w:r w:rsidR="000855B2" w:rsidRPr="00614A19">
        <w:rPr>
          <w:i/>
        </w:rPr>
        <w:t>frames</w:t>
      </w:r>
      <w:r w:rsidR="000855B2" w:rsidRPr="005D0F8C">
        <w:t xml:space="preserve"> son dife</w:t>
      </w:r>
      <w:r>
        <w:t>rentes sólo si tienen distinto “</w:t>
      </w:r>
      <w:r w:rsidRPr="005D0F8C">
        <w:t>ID MOMENTO</w:t>
      </w:r>
      <w:r>
        <w:t>”</w:t>
      </w:r>
      <w:r w:rsidR="000855B2" w:rsidRPr="005D0F8C">
        <w:t>.</w:t>
      </w:r>
    </w:p>
    <w:p w14:paraId="6E7B4693" w14:textId="7138A2C6" w:rsidR="000855B2" w:rsidRPr="005D0F8C" w:rsidRDefault="000855B2" w:rsidP="000855B2">
      <w:pPr>
        <w:pStyle w:val="Prrafodelista"/>
        <w:numPr>
          <w:ilvl w:val="0"/>
          <w:numId w:val="25"/>
        </w:numPr>
      </w:pPr>
      <w:r w:rsidRPr="00614A19">
        <w:rPr>
          <w:b/>
        </w:rPr>
        <w:t>Clave de ancho de imagen</w:t>
      </w:r>
      <w:r w:rsidR="00614A19">
        <w:t>: “</w:t>
      </w:r>
      <w:r w:rsidR="00614A19" w:rsidRPr="005D0F8C">
        <w:t>ImagePixelsW</w:t>
      </w:r>
      <w:r w:rsidR="00614A19">
        <w:t>”</w:t>
      </w:r>
      <w:r w:rsidRPr="005D0F8C">
        <w:t xml:space="preserve"> + ID_CLIENTE + TIPO_DE_CAMARA + ID_CAMARA. Bajo este tag se publica el ancho de la imagen que se está compartiendo.</w:t>
      </w:r>
    </w:p>
    <w:p w14:paraId="0A4F6114" w14:textId="58F2DABC" w:rsidR="000855B2" w:rsidRPr="005D0F8C" w:rsidRDefault="000855B2" w:rsidP="000855B2">
      <w:pPr>
        <w:pStyle w:val="Prrafodelista"/>
        <w:numPr>
          <w:ilvl w:val="0"/>
          <w:numId w:val="25"/>
        </w:numPr>
      </w:pPr>
      <w:r w:rsidRPr="00614A19">
        <w:rPr>
          <w:b/>
        </w:rPr>
        <w:t>Clave de alto de imagen</w:t>
      </w:r>
      <w:r w:rsidR="00614A19">
        <w:t>: “</w:t>
      </w:r>
      <w:r w:rsidR="00614A19" w:rsidRPr="005D0F8C">
        <w:t>ImagePixelsH</w:t>
      </w:r>
      <w:r w:rsidR="00614A19">
        <w:t>”</w:t>
      </w:r>
      <w:r w:rsidRPr="005D0F8C">
        <w:t xml:space="preserve"> + ID_CLIENTE + TIPO_DE_CAMARA + ID_CAMARA. Bajo este tag se publica el alto de la imagen que se está compartiendo.</w:t>
      </w:r>
    </w:p>
    <w:p w14:paraId="224BF07E" w14:textId="36661EB6" w:rsidR="000855B2" w:rsidRPr="005D0F8C" w:rsidRDefault="000855B2" w:rsidP="000855B2">
      <w:pPr>
        <w:pStyle w:val="Prrafodelista"/>
        <w:numPr>
          <w:ilvl w:val="0"/>
          <w:numId w:val="25"/>
        </w:numPr>
      </w:pPr>
      <w:r w:rsidRPr="00614A19">
        <w:rPr>
          <w:b/>
        </w:rPr>
        <w:t>Clave de datos de imagen</w:t>
      </w:r>
      <w:r w:rsidR="00614A19">
        <w:t>: “</w:t>
      </w:r>
      <w:r w:rsidR="00614A19" w:rsidRPr="005D0F8C">
        <w:t>ImagePixels</w:t>
      </w:r>
      <w:r w:rsidR="00614A19">
        <w:t>”</w:t>
      </w:r>
      <w:r w:rsidRPr="005D0F8C">
        <w:t xml:space="preserve"> + ID_CLIENTE + TIPO_DE_CAMARA + ID_CAMARA. Bajo este tag se publica el arreglo de bytes propiamente dicho de la imagen que se está compartiendo.</w:t>
      </w:r>
    </w:p>
    <w:p w14:paraId="5655DC67" w14:textId="77777777" w:rsidR="000855B2" w:rsidRPr="005D0F8C" w:rsidRDefault="000855B2" w:rsidP="00614A19">
      <w:pPr>
        <w:ind w:left="360"/>
      </w:pPr>
      <w:r w:rsidRPr="005D0F8C">
        <w:t xml:space="preserve">Esta información se publica por cada </w:t>
      </w:r>
      <w:r w:rsidRPr="00614A19">
        <w:rPr>
          <w:i/>
        </w:rPr>
        <w:t>frame</w:t>
      </w:r>
      <w:r w:rsidRPr="005D0F8C">
        <w:t xml:space="preserve"> generado y por cada cámara disponible. El único modo de consumirlo es conociendo las claves de cada dato. Por ese motivo es muy importante contar con los ID correctos de cada cámara y Cliente.</w:t>
      </w:r>
    </w:p>
    <w:p w14:paraId="36F531F6" w14:textId="77777777" w:rsidR="000855B2" w:rsidRPr="005D0F8C" w:rsidRDefault="000855B2" w:rsidP="000855B2">
      <w:pPr>
        <w:pStyle w:val="Prrafodelista"/>
        <w:numPr>
          <w:ilvl w:val="0"/>
          <w:numId w:val="27"/>
        </w:numPr>
      </w:pPr>
      <w:r w:rsidRPr="005D0F8C">
        <w:t>Malla generada:</w:t>
      </w:r>
    </w:p>
    <w:p w14:paraId="778A7C56" w14:textId="0CB3B229" w:rsidR="000855B2" w:rsidRPr="005D0F8C" w:rsidRDefault="00614A19" w:rsidP="000855B2">
      <w:pPr>
        <w:pStyle w:val="Prrafodelista"/>
        <w:numPr>
          <w:ilvl w:val="0"/>
          <w:numId w:val="26"/>
        </w:numPr>
      </w:pPr>
      <w:r w:rsidRPr="00614A19">
        <w:rPr>
          <w:b/>
        </w:rPr>
        <w:t>Clave “MeshId1”</w:t>
      </w:r>
      <w:r w:rsidR="000855B2" w:rsidRPr="005D0F8C">
        <w:t>: aquí se publica el número de malla</w:t>
      </w:r>
      <w:r>
        <w:t>. El concepto es similar al de “</w:t>
      </w:r>
      <w:r w:rsidRPr="005D0F8C">
        <w:t>ID MOMENTO</w:t>
      </w:r>
      <w:r>
        <w:t>”</w:t>
      </w:r>
      <w:r w:rsidR="000855B2" w:rsidRPr="005D0F8C">
        <w:t xml:space="preserve">. Este valor le sirve al sistema que consume los datos para hacer un chequeo de los </w:t>
      </w:r>
      <w:r w:rsidR="000855B2" w:rsidRPr="00614A19">
        <w:rPr>
          <w:i/>
        </w:rPr>
        <w:t>frames</w:t>
      </w:r>
      <w:r w:rsidR="000855B2" w:rsidRPr="005D0F8C">
        <w:t>, ya que dos mallas son diferentes solo si tienen distinto número.</w:t>
      </w:r>
    </w:p>
    <w:p w14:paraId="16D0E482" w14:textId="7C8F4303" w:rsidR="000855B2" w:rsidRPr="005D0F8C" w:rsidRDefault="00614A19" w:rsidP="000855B2">
      <w:pPr>
        <w:pStyle w:val="Prrafodelista"/>
        <w:numPr>
          <w:ilvl w:val="0"/>
          <w:numId w:val="26"/>
        </w:numPr>
      </w:pPr>
      <w:r w:rsidRPr="00614A19">
        <w:rPr>
          <w:b/>
        </w:rPr>
        <w:lastRenderedPageBreak/>
        <w:t>Clave “MeshNumberFaces1”</w:t>
      </w:r>
      <w:r w:rsidR="000855B2" w:rsidRPr="005D0F8C">
        <w:t>: bajo este tag se publica el número total de caras que contiene la malla.</w:t>
      </w:r>
    </w:p>
    <w:p w14:paraId="66DB0D0A" w14:textId="2E7D89F3" w:rsidR="000855B2" w:rsidRPr="005D0F8C" w:rsidRDefault="000855B2" w:rsidP="000855B2">
      <w:pPr>
        <w:pStyle w:val="Prrafodelista"/>
        <w:numPr>
          <w:ilvl w:val="0"/>
          <w:numId w:val="26"/>
        </w:numPr>
      </w:pPr>
      <w:r w:rsidRPr="00614A19">
        <w:rPr>
          <w:b/>
        </w:rPr>
        <w:t xml:space="preserve">Clave </w:t>
      </w:r>
      <w:r w:rsidR="00614A19" w:rsidRPr="00614A19">
        <w:rPr>
          <w:b/>
        </w:rPr>
        <w:t>“MeshFaces”</w:t>
      </w:r>
      <w:r w:rsidRPr="00614A19">
        <w:rPr>
          <w:b/>
        </w:rPr>
        <w:t xml:space="preserve"> + ID_MOMENTO</w:t>
      </w:r>
      <w:r w:rsidRPr="005D0F8C">
        <w:t>: bajo este tag se accede a la estructura de la malla propiamente dicha. La estructura que se obtiene es un array de largo “valor(MeshNumberFaces1)” donde cada elemento es de tipo FaceStruct.</w:t>
      </w:r>
    </w:p>
    <w:p w14:paraId="7C903336" w14:textId="77777777" w:rsidR="000855B2" w:rsidRPr="005D0F8C" w:rsidRDefault="000855B2" w:rsidP="000855B2"/>
    <w:p w14:paraId="4C59EA19" w14:textId="77777777" w:rsidR="009763A9" w:rsidRDefault="009763A9" w:rsidP="009763A9"/>
    <w:p w14:paraId="30769800" w14:textId="27EDB36B" w:rsidR="009763A9" w:rsidRDefault="001D68BF" w:rsidP="009763A9">
      <w:pPr>
        <w:pStyle w:val="Ttulo3"/>
      </w:pPr>
      <w:bookmarkStart w:id="893" w:name="_Toc429920321"/>
      <w:bookmarkStart w:id="894" w:name="_Toc429920794"/>
      <w:bookmarkStart w:id="895" w:name="_Toc429923657"/>
      <w:bookmarkStart w:id="896" w:name="_Toc429929261"/>
      <w:bookmarkStart w:id="897" w:name="_Toc430199785"/>
      <w:bookmarkStart w:id="898" w:name="_Toc432846487"/>
      <w:bookmarkStart w:id="899" w:name="_Toc432859556"/>
      <w:bookmarkStart w:id="900" w:name="_Ref432860939"/>
      <w:bookmarkStart w:id="901" w:name="_Toc432866776"/>
      <w:bookmarkStart w:id="902" w:name="_Toc432869140"/>
      <w:bookmarkStart w:id="903" w:name="_Toc432875565"/>
      <w:bookmarkStart w:id="904" w:name="_Toc432876494"/>
      <w:bookmarkStart w:id="905" w:name="_Toc433481808"/>
      <w:bookmarkStart w:id="906" w:name="_Toc434069901"/>
      <w:bookmarkStart w:id="907" w:name="_Toc445320382"/>
      <w:r>
        <w:t>.</w:t>
      </w:r>
      <w:r w:rsidR="009763A9">
        <w:t>Prototipo: Reproductor</w:t>
      </w:r>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p>
    <w:p w14:paraId="50B20673" w14:textId="063E8038" w:rsidR="009763A9" w:rsidRDefault="009763A9" w:rsidP="009763A9">
      <w:r>
        <w:t>Para visualizar el resulta</w:t>
      </w:r>
      <w:r w:rsidR="00151670">
        <w:t>do final del procesamiento del S</w:t>
      </w:r>
      <w:r>
        <w:t>ervidor, se implementó un programa que renderiza en tiempo real el v</w:t>
      </w:r>
      <w:r w:rsidR="00151670">
        <w:t>ideo 3D generado por el propio S</w:t>
      </w:r>
      <w:r>
        <w:t xml:space="preserve">ervidor. Esta aplicación es un programa </w:t>
      </w:r>
      <w:r w:rsidR="0033572F">
        <w:t>basada en</w:t>
      </w:r>
      <w:r w:rsidR="00E30A20">
        <w:t xml:space="preserve"> O</w:t>
      </w:r>
      <w:r>
        <w:t>penGL y openFramework (con el addon ofxXmlSetting) cuyo objetivo es proporcionar una interfaz para la visualizaci</w:t>
      </w:r>
      <w:r w:rsidR="00151670">
        <w:t>ón de la malla texturizada. El R</w:t>
      </w:r>
      <w:r>
        <w:t>eproductor le facilitará al usuario navegar por la escena que se está filmando en tiempo real.</w:t>
      </w:r>
    </w:p>
    <w:p w14:paraId="58AE4A6F" w14:textId="297FA74F" w:rsidR="009763A9" w:rsidRDefault="009763A9" w:rsidP="009763A9">
      <w:r>
        <w:t>Es importante aclarar en e</w:t>
      </w:r>
      <w:r w:rsidR="00E30A20">
        <w:t>ste punto que el R</w:t>
      </w:r>
      <w:r>
        <w:t xml:space="preserve">eproductor no permite cargar un archivo de disco ni ofrecer navegabilidad en el tiempo, sino que en realidad es un visualizador, que posibilita ver los frames de la escena generados por el </w:t>
      </w:r>
      <w:r w:rsidR="00E30A20">
        <w:t>S</w:t>
      </w:r>
      <w:r>
        <w:t xml:space="preserve">ervidor mientras éste los publica. Es necesario </w:t>
      </w:r>
      <w:r w:rsidR="00E30A20">
        <w:t>destacar</w:t>
      </w:r>
      <w:r>
        <w:t xml:space="preserve"> que el código del </w:t>
      </w:r>
      <w:r w:rsidR="00E30A20">
        <w:t>R</w:t>
      </w:r>
      <w:r>
        <w:t>eproductor es completamente extensible,</w:t>
      </w:r>
      <w:r w:rsidR="00E30A20">
        <w:t xml:space="preserve"> y que los cambios para que el R</w:t>
      </w:r>
      <w:r>
        <w:t xml:space="preserve">eproductor tome la información de disco y permita navegar en el tiempo por estos archivos son relativamente </w:t>
      </w:r>
      <w:r w:rsidR="00E30A20">
        <w:t>pequeños</w:t>
      </w:r>
      <w:r>
        <w:t>.</w:t>
      </w:r>
    </w:p>
    <w:p w14:paraId="316A6A4E" w14:textId="248C7DA3" w:rsidR="009763A9" w:rsidRDefault="009763A9" w:rsidP="009763A9">
      <w:r>
        <w:t>La principal razó</w:t>
      </w:r>
      <w:r w:rsidR="00E30A20">
        <w:t>n de que no se implementara un R</w:t>
      </w:r>
      <w:r>
        <w:t xml:space="preserve">eproductor que tomase la información de disco y la renderización fue que, dado el estado actual de la tecnología, dicho proceso tomaría mucho tiempo y degradaría considerablemente el desempeño del </w:t>
      </w:r>
      <w:r w:rsidR="00E30A20">
        <w:t>R</w:t>
      </w:r>
      <w:r>
        <w:t>eproductor.</w:t>
      </w:r>
    </w:p>
    <w:p w14:paraId="5A7CEDFA" w14:textId="7A5F1B08" w:rsidR="009763A9" w:rsidRDefault="009763A9" w:rsidP="009763A9">
      <w:r>
        <w:t>Como</w:t>
      </w:r>
      <w:r w:rsidR="003C450E">
        <w:t xml:space="preserve"> ya se mencionó, la lógica del R</w:t>
      </w:r>
      <w:r>
        <w:t xml:space="preserve">eproductor es apenas diferente de la del </w:t>
      </w:r>
      <w:r w:rsidR="00E30A20">
        <w:t>C</w:t>
      </w:r>
      <w:r>
        <w:t xml:space="preserve">alibrador, salvo por el pasaje de la información y el hecho de que se recalculan las texturas para la malla de polígonos cada vez que un nuevo frame de la escena es proveída por el Servidor. Se pasará a detallar a continuación los procesos que difieren del </w:t>
      </w:r>
      <w:r w:rsidR="00E30A20">
        <w:t>C</w:t>
      </w:r>
      <w:r>
        <w:t>alibrador.</w:t>
      </w:r>
    </w:p>
    <w:p w14:paraId="05C28024" w14:textId="77777777" w:rsidR="009763A9" w:rsidRDefault="009763A9" w:rsidP="009763A9"/>
    <w:p w14:paraId="11BAA346" w14:textId="77777777" w:rsidR="009763A9" w:rsidRDefault="009763A9" w:rsidP="009763A9">
      <w:pPr>
        <w:pStyle w:val="Ttulo4"/>
      </w:pPr>
      <w:bookmarkStart w:id="908" w:name="_Toc429920322"/>
      <w:bookmarkStart w:id="909" w:name="_Toc429920795"/>
      <w:bookmarkStart w:id="910" w:name="_Toc429929262"/>
      <w:r>
        <w:t>Lectura de los datos</w:t>
      </w:r>
      <w:bookmarkEnd w:id="908"/>
      <w:bookmarkEnd w:id="909"/>
      <w:bookmarkEnd w:id="910"/>
    </w:p>
    <w:p w14:paraId="40165EC4" w14:textId="2E0591E4" w:rsidR="009763A9" w:rsidRDefault="001D4E1C" w:rsidP="009763A9">
      <w:r>
        <w:t>Actualmente, e</w:t>
      </w:r>
      <w:r w:rsidR="009763A9">
        <w:t>l pasaje de los datos entre el Servidor y el Reproductor se hace mediante memoria compartida. Esos datos comprenden la malla de polígonos, la cantidad de puntos, las texturas y sus dimensiones. Los demás valores tales como los identificadores de clientes y cámaras, así como las transformaciones, entre otros, son recogidos al inicio del programa cuando se leen de uno de los archivos de configuración generados por el Calibrador.</w:t>
      </w:r>
    </w:p>
    <w:p w14:paraId="353E50BB" w14:textId="7E98679D" w:rsidR="009763A9" w:rsidRDefault="009763A9" w:rsidP="009763A9">
      <w:r>
        <w:t xml:space="preserve">La razón de que los valores de configuración sean leídos de un archivo </w:t>
      </w:r>
      <w:r w:rsidRPr="001D4E1C">
        <w:rPr>
          <w:i/>
        </w:rPr>
        <w:t>XML</w:t>
      </w:r>
      <w:r>
        <w:t>, es porque si se desea extender este programa dichos valores necesariamente deberían estar en un archivo. Se puede decir entonces, que la obtención de los parámetros de configuración, minimizan los cambios que el reproductor debería sufrir en caso de ser modificado.</w:t>
      </w:r>
    </w:p>
    <w:p w14:paraId="32ABF35F" w14:textId="74E803F0" w:rsidR="009763A9" w:rsidRDefault="009763A9" w:rsidP="009763A9">
      <w:r>
        <w:t>El punto más importante de esta secci</w:t>
      </w:r>
      <w:r w:rsidR="001D4E1C">
        <w:t>ón es la comunicación entre el S</w:t>
      </w:r>
      <w:r>
        <w:t xml:space="preserve">ervidor y el </w:t>
      </w:r>
      <w:r w:rsidR="001D4E1C">
        <w:t>R</w:t>
      </w:r>
      <w:r>
        <w:t xml:space="preserve">eproductor mediante memoria compartida. Dicha comunicación está encapsulada en una librería que podría ser reemplazada si se desease agregar otras funcionalidades diferentes a las que ya se </w:t>
      </w:r>
      <w:r>
        <w:lastRenderedPageBreak/>
        <w:t>implementaron. Por ejemplo, se podría cambiar el tamaño de la malla de polígonos, el color de las imágenes, entre otras propiedades.</w:t>
      </w:r>
    </w:p>
    <w:p w14:paraId="09A44A66" w14:textId="77777777" w:rsidR="009763A9" w:rsidRDefault="009763A9" w:rsidP="009763A9">
      <w:r>
        <w:t>Los datos compartidos son a grandes rasgos los siguientes.</w:t>
      </w:r>
    </w:p>
    <w:p w14:paraId="7EC6D815" w14:textId="77777777" w:rsidR="009763A9" w:rsidRDefault="009763A9" w:rsidP="009763A9">
      <w:pPr>
        <w:pStyle w:val="Prrafodelista"/>
        <w:numPr>
          <w:ilvl w:val="0"/>
          <w:numId w:val="28"/>
        </w:numPr>
      </w:pPr>
      <w:r w:rsidRPr="009E0FDD">
        <w:rPr>
          <w:b/>
        </w:rPr>
        <w:t xml:space="preserve">Identificador del </w:t>
      </w:r>
      <w:r w:rsidRPr="001D4E1C">
        <w:rPr>
          <w:b/>
          <w:i/>
        </w:rPr>
        <w:t>frame</w:t>
      </w:r>
      <w:r>
        <w:t xml:space="preserve">: un entero que determina de qué Cliente, de qué cámara y cuál es el índice del </w:t>
      </w:r>
      <w:r w:rsidRPr="001D4E1C">
        <w:rPr>
          <w:i/>
        </w:rPr>
        <w:t>frame</w:t>
      </w:r>
      <w:r>
        <w:t xml:space="preserve"> que se está enviando.</w:t>
      </w:r>
    </w:p>
    <w:p w14:paraId="2D5CA434" w14:textId="77777777" w:rsidR="009763A9" w:rsidRDefault="009763A9" w:rsidP="009763A9">
      <w:pPr>
        <w:pStyle w:val="Prrafodelista"/>
        <w:numPr>
          <w:ilvl w:val="0"/>
          <w:numId w:val="28"/>
        </w:numPr>
      </w:pPr>
      <w:r w:rsidRPr="009E0FDD">
        <w:rPr>
          <w:b/>
        </w:rPr>
        <w:t>Malla de polígonos</w:t>
      </w:r>
      <w:r>
        <w:t xml:space="preserve">: esta estructura es un arreglo de caras, donde cada una de ellas es una terna de vértices. Note que el tamaño del arreglo cambia en cada </w:t>
      </w:r>
      <w:r w:rsidRPr="001D4E1C">
        <w:rPr>
          <w:i/>
        </w:rPr>
        <w:t>frame</w:t>
      </w:r>
      <w:r>
        <w:t xml:space="preserve"> dado que constantemente aparecen y desaparecen caras en la escena mientras los objetos en ella sufren cambios.</w:t>
      </w:r>
    </w:p>
    <w:p w14:paraId="56141B0F" w14:textId="77777777" w:rsidR="009763A9" w:rsidRDefault="009763A9" w:rsidP="009763A9">
      <w:pPr>
        <w:pStyle w:val="Prrafodelista"/>
        <w:numPr>
          <w:ilvl w:val="0"/>
          <w:numId w:val="28"/>
        </w:numPr>
      </w:pPr>
      <w:r w:rsidRPr="009E0FDD">
        <w:rPr>
          <w:b/>
        </w:rPr>
        <w:t>Cantidad de caras</w:t>
      </w:r>
      <w:r>
        <w:t>: un entero que indica cuántas caras tiene la malla.</w:t>
      </w:r>
    </w:p>
    <w:p w14:paraId="5C5EE2D1" w14:textId="77777777" w:rsidR="009763A9" w:rsidRDefault="009763A9" w:rsidP="009763A9">
      <w:pPr>
        <w:pStyle w:val="Prrafodelista"/>
        <w:numPr>
          <w:ilvl w:val="0"/>
          <w:numId w:val="28"/>
        </w:numPr>
      </w:pPr>
      <w:r w:rsidRPr="001D4E1C">
        <w:rPr>
          <w:b/>
        </w:rPr>
        <w:t>Imágenes</w:t>
      </w:r>
      <w:r>
        <w:t>: un conjunto de arreglos de píxeles, uno por cada cámara RGB de la escena. Cada píxel se compone de tres valores entre 0 y 255, con la codificación RGB.</w:t>
      </w:r>
    </w:p>
    <w:p w14:paraId="3F3059FF" w14:textId="275D84F2" w:rsidR="009763A9" w:rsidRDefault="009763A9" w:rsidP="009763A9">
      <w:pPr>
        <w:pStyle w:val="Prrafodelista"/>
        <w:numPr>
          <w:ilvl w:val="0"/>
          <w:numId w:val="28"/>
        </w:numPr>
      </w:pPr>
      <w:r w:rsidRPr="009E0FDD">
        <w:rPr>
          <w:b/>
        </w:rPr>
        <w:t>Tamaño de las imágenes</w:t>
      </w:r>
      <w:r>
        <w:t xml:space="preserve">: un conjunto de enteros con los anchos y largos de las imágenes. Note que el tamaño de las imágenes forma parte del </w:t>
      </w:r>
      <w:r w:rsidRPr="001D4E1C">
        <w:rPr>
          <w:i/>
        </w:rPr>
        <w:t>XML</w:t>
      </w:r>
      <w:r>
        <w:t xml:space="preserve"> de configuración, sin </w:t>
      </w:r>
      <w:r w:rsidR="00473B0D">
        <w:t>embargo,</w:t>
      </w:r>
      <w:r>
        <w:t xml:space="preserve"> se decidió compartir estos valores por si el servidor decide modificar el tamaño de las imágenes dinámicamente.</w:t>
      </w:r>
    </w:p>
    <w:p w14:paraId="3CF95EF5" w14:textId="5F3AF8F4" w:rsidR="009763A9" w:rsidRDefault="009763A9" w:rsidP="009763A9">
      <w:r>
        <w:t xml:space="preserve">Si bien no se ha mencionado aún, el </w:t>
      </w:r>
      <w:r w:rsidR="001D4E1C">
        <w:t>R</w:t>
      </w:r>
      <w:r>
        <w:t xml:space="preserve">eproductor y el </w:t>
      </w:r>
      <w:r w:rsidR="001D4E1C">
        <w:t>S</w:t>
      </w:r>
      <w:r>
        <w:t>ervidor deben de estar en la misma computadora dado que la comunicación entre ellos se realiza mediante memoria compartida.</w:t>
      </w:r>
    </w:p>
    <w:p w14:paraId="45BCB63E" w14:textId="21F652A0" w:rsidR="009763A9" w:rsidRDefault="009763A9" w:rsidP="009763A9">
      <w:r>
        <w:t xml:space="preserve">Este punto representó un gran desafío en el proyecto. La razón es </w:t>
      </w:r>
      <w:r w:rsidR="00473B0D">
        <w:t>que,</w:t>
      </w:r>
      <w:r>
        <w:t xml:space="preserve"> si los dos programas corren en la misma terminal, el desempeño de ambos se degrada en un factor nada despreciable. Pero, si ambos programas se ejecutan en terminales separadas, la comunicación entre ellos se ve limitada por el considerable volumen de los datos que necesitan ser compartidos. Se analizará con mayor detenimiento estas dos alternativas.</w:t>
      </w:r>
    </w:p>
    <w:p w14:paraId="73A84F2C" w14:textId="77777777" w:rsidR="009763A9" w:rsidRDefault="009763A9" w:rsidP="009763A9">
      <w:r>
        <w:t>Si los programas ejecutan en terminales separadas, la comunicación entre ellos debe hacerse mediante la red. Ahora bien, existen básicamente dos protocolos de red: TCP y UDP. El primero asegura que todos los datos enviados lleguen al destinatario, el segundo no asegura eso pero proporciona una tasa de transferencia de datos mucho mayor.</w:t>
      </w:r>
    </w:p>
    <w:p w14:paraId="1AF24558" w14:textId="77777777" w:rsidR="009763A9" w:rsidRDefault="009763A9" w:rsidP="009763A9">
      <w:r>
        <w:t xml:space="preserve">Dado que la estructura del </w:t>
      </w:r>
      <w:r w:rsidRPr="001D4E1C">
        <w:rPr>
          <w:i/>
        </w:rPr>
        <w:t>frame</w:t>
      </w:r>
      <w:r>
        <w:t xml:space="preserve"> que el servidor envía tiene valores críticos tales como el instante de tiempo, los tamaños de la malla de puntos y las dimensiones de las imágenes, UDP no supone ser una buena opción. Entonces, TCP sería la solución para la comunicación entre los programas, pero como el volumen de datos es muy grande, y los tiempos entre un </w:t>
      </w:r>
      <w:r w:rsidRPr="001D4E1C">
        <w:rPr>
          <w:i/>
        </w:rPr>
        <w:t>frame</w:t>
      </w:r>
      <w:r>
        <w:t xml:space="preserve"> y otro deben de ser mínimos, TCP queda definitivamente descartado.</w:t>
      </w:r>
    </w:p>
    <w:p w14:paraId="5B5B0C45" w14:textId="725D14DC" w:rsidR="009763A9" w:rsidRDefault="009763A9" w:rsidP="009763A9">
      <w:r>
        <w:t>La solución ideal para es</w:t>
      </w:r>
      <w:r w:rsidR="001D4E1C">
        <w:t>ta arquitectura distribuida de R</w:t>
      </w:r>
      <w:r>
        <w:t>eproductor y Servidor, entonces sería utilizar TCP para enviar los datos críticos y UDP para los datos pesados, los puntos y píxeles. Dicha implementación supone desafíos técnicos como son la sincronización y la consistencia de los datos. Una alternativa mejor sería incluir algún tipo de compresión, ya sea con o sin pérdida de información, para minimizar el tamaño del paquete de datos.</w:t>
      </w:r>
    </w:p>
    <w:p w14:paraId="4EF2A1F6" w14:textId="77777777" w:rsidR="009763A9" w:rsidRDefault="009763A9" w:rsidP="009763A9">
      <w:r>
        <w:t>De ser resueltos estos problemas, el sistema podría utilizar esta solución ya que la comunicación entre los programas se encuentra encapsulada en una librería que podría ser reemplazada por una mejor, como la que se está sugiriendo aquí y mejorar así el desempeño del sistema en lo que a la reproducción respecta.</w:t>
      </w:r>
    </w:p>
    <w:p w14:paraId="4D3C2D9D" w14:textId="77777777" w:rsidR="009763A9" w:rsidRDefault="009763A9" w:rsidP="009763A9">
      <w:r>
        <w:t xml:space="preserve">Si los programas ejecutan en la misma computadora, la solución ideal es la memoria compartida. Utilizando memoria compartida se consigue lo mejor de ambos enfoques, los </w:t>
      </w:r>
      <w:r>
        <w:lastRenderedPageBreak/>
        <w:t xml:space="preserve">datos se transmiten rápidamente y la consistencia está asegurada, por lo que el pasaje de los datos entre el Servidor y el Reproductor está resuelto. </w:t>
      </w:r>
    </w:p>
    <w:p w14:paraId="18AEB24F" w14:textId="799614CA" w:rsidR="009763A9" w:rsidRDefault="009763A9" w:rsidP="009763A9">
      <w:r>
        <w:t>Esta arquitectura introduce un nuevo factor a tener en cuenta: el tiempo de procesamiento. Porque ahora tan</w:t>
      </w:r>
      <w:r w:rsidR="001D4E1C">
        <w:t>to el procesamiento que hace el S</w:t>
      </w:r>
      <w:r>
        <w:t xml:space="preserve">ervidor como el procesamiento que hace el </w:t>
      </w:r>
      <w:r w:rsidR="001D4E1C">
        <w:t>R</w:t>
      </w:r>
      <w:r>
        <w:t>eproductor tiene lugar en la misma computadora.</w:t>
      </w:r>
    </w:p>
    <w:p w14:paraId="00FB451D" w14:textId="77777777" w:rsidR="009763A9" w:rsidRDefault="009763A9" w:rsidP="009763A9">
      <w:r>
        <w:t>La decisión final de utilizar esta última solución, radicó en el hecho de que la implementación de la memoria compartida, es sumamente sencilla frente a la complejidad de una arquitectura distribuida, con compresión de la información y múltiples protocolos de comunicación para los diferentes datos que se comparten.</w:t>
      </w:r>
    </w:p>
    <w:p w14:paraId="429716CB" w14:textId="77777777" w:rsidR="009763A9" w:rsidRDefault="009763A9" w:rsidP="009763A9">
      <w:r>
        <w:t>Nuevas y mejores implementaciones pueden hacerse para resolver la comunicación entre el Servidor y el Reproductor, e integrarlas al sistema, sin necesidad de cambiar prácticamente nada de la lógica de ambos. La solución actual supone ser nada más que un prototipo que pruebe la utilidad del sistema.</w:t>
      </w:r>
    </w:p>
    <w:p w14:paraId="3952387F" w14:textId="77777777" w:rsidR="009763A9" w:rsidRDefault="009763A9" w:rsidP="009763A9"/>
    <w:p w14:paraId="224E41C5" w14:textId="77777777" w:rsidR="009763A9" w:rsidRDefault="009763A9" w:rsidP="009763A9">
      <w:pPr>
        <w:pStyle w:val="Ttulo4"/>
      </w:pPr>
      <w:bookmarkStart w:id="911" w:name="_Toc429920323"/>
      <w:bookmarkStart w:id="912" w:name="_Toc429920796"/>
      <w:bookmarkStart w:id="913" w:name="_Toc429929263"/>
      <w:r>
        <w:t>Visualización de los datos</w:t>
      </w:r>
      <w:bookmarkEnd w:id="911"/>
      <w:bookmarkEnd w:id="912"/>
      <w:bookmarkEnd w:id="913"/>
    </w:p>
    <w:p w14:paraId="2F3DF00B" w14:textId="77777777" w:rsidR="009763A9" w:rsidRDefault="009763A9" w:rsidP="009763A9">
      <w:r>
        <w:t>La renderización de la malla texturizada es el principal objetivo del Reproductor. Afortunadamente, y dejando de lado los aspectos que tienen que ver con la obtención de los datos, la lógica que hay detrás de este proceso es muy similar a la del Calibrador en su etapa de visualización, salvo por algunos detalles que se explicarán a continuación.</w:t>
      </w:r>
    </w:p>
    <w:p w14:paraId="762EA8CA" w14:textId="77777777" w:rsidR="009763A9" w:rsidRDefault="009763A9" w:rsidP="009763A9">
      <w:r>
        <w:t xml:space="preserve">Para fijar algunas ideas, cada vez que un evento de teclado, o del ratón se dispara, la escena se redibuja en la pantalla nuevamente. A su vez, cada vez que un </w:t>
      </w:r>
      <w:r w:rsidRPr="001D4E1C">
        <w:rPr>
          <w:i/>
        </w:rPr>
        <w:t>frame</w:t>
      </w:r>
      <w:r>
        <w:t xml:space="preserve"> nuevo le llega al Reproductor, también se redibuja la escena, salvo que en este último evento se deben de hacer una serie de cálculos adicionales que se detallarán más adelante.</w:t>
      </w:r>
    </w:p>
    <w:p w14:paraId="770E4291" w14:textId="59D594CF" w:rsidR="009763A9" w:rsidRDefault="009763A9" w:rsidP="009763A9">
      <w:r>
        <w:t xml:space="preserve">Cada vez que la escena se redibuja, se aplica un conjunto de transformaciones al modelo y a la posición de la cámara para ajustar las texturas a la malla de </w:t>
      </w:r>
      <w:r w:rsidR="001D4E1C">
        <w:t>polígonos</w:t>
      </w:r>
      <w:r>
        <w:t>. La idea es la siguiente. Se recorre cada una de las cámaras RGB y para cada una de ellas se establece el visor de la escena en la posición de la cámara actual, entonces se proyecta la imagen de ésta sobre la malla, solo para las caras que están visibles del modelo desde la posición actual del visor. Una vez hecho esto, se obtiene una malla de polígonos texturizada limitada sólo a las caras que fueron pintadas por la imagen de alguna de las cámaras. Finalmente se traslada y rota el modelo para que se ajuste a la posición establecida por el usuario, a través de los comandos del ratón y del teclado en su navegación por la escena.</w:t>
      </w:r>
    </w:p>
    <w:p w14:paraId="791CB82C" w14:textId="27AE03D4" w:rsidR="009763A9" w:rsidRDefault="009763A9" w:rsidP="009763A9">
      <w:r>
        <w:t xml:space="preserve">Para agilizar los cálculos, se mantiene en un arreglo, cuáles son las caras visibles de la malla para cada una de las cámaras, y dado que la posición de las cámaras es fija, dicho cálculo sólo debería hacerse al inicio del programa si no fuese porque la malla de </w:t>
      </w:r>
      <w:r w:rsidR="001D4E1C">
        <w:t>polígonos</w:t>
      </w:r>
      <w:r>
        <w:t xml:space="preserve"> cambia, es decir que las caras cambian, por lo que cada vez que la malla se actualiza, es necesario recalcular qué caras son las que están visibles para cada una de las cámaras RGB.</w:t>
      </w:r>
    </w:p>
    <w:p w14:paraId="5DD267CB" w14:textId="3071A3D1" w:rsidR="009763A9" w:rsidRDefault="009763A9" w:rsidP="009763A9">
      <w:r>
        <w:t xml:space="preserve">El algoritmo para calcular qué caras son las que están visibles se denomina Occlusion Culling. La eliminación selectiva de oclusión (Occlusion Culling) consiste en evitar la renderización de los objetos cuando estos no están vistos por la cámara ya que son cubiertos por otros objetos. Esto no sucede automáticamente en la renderización 3D ya que la mayor parte del tiempo los objetos más alejados de la cámara son dibujados primeros y los objetos más cercanos son </w:t>
      </w:r>
      <w:r>
        <w:lastRenderedPageBreak/>
        <w:t xml:space="preserve">dibujados encima de ellos, esto se llama overdraw. La oclusión selectiva, Occlusion Culling, es diferente de Frustum Culling. Éste último solamente evita la renderización de los objetos que están afuera del área visual de la </w:t>
      </w:r>
      <w:r w:rsidR="00473B0D">
        <w:t>cámara,</w:t>
      </w:r>
      <w:r>
        <w:t xml:space="preserve"> pero no evita renderizar algo que está oculto por un overdraw</w:t>
      </w:r>
      <w:r w:rsidR="007739C5">
        <w:t xml:space="preserve"> </w:t>
      </w:r>
      <w:sdt>
        <w:sdtPr>
          <w:id w:val="2133817845"/>
          <w:citation/>
        </w:sdtPr>
        <w:sdtContent>
          <w:r w:rsidR="007739C5">
            <w:fldChar w:fldCharType="begin"/>
          </w:r>
          <w:r w:rsidR="007739C5" w:rsidRPr="00ED12BB">
            <w:rPr>
              <w:lang w:val="es-ES"/>
            </w:rPr>
            <w:instrText xml:space="preserve"> CITATION Uni151 \l 1033 </w:instrText>
          </w:r>
          <w:r w:rsidR="007739C5">
            <w:fldChar w:fldCharType="separate"/>
          </w:r>
          <w:r w:rsidR="00556A68" w:rsidRPr="00556A68">
            <w:rPr>
              <w:noProof/>
              <w:lang w:val="es-ES"/>
            </w:rPr>
            <w:t>[49]</w:t>
          </w:r>
          <w:r w:rsidR="007739C5">
            <w:fldChar w:fldCharType="end"/>
          </w:r>
        </w:sdtContent>
      </w:sdt>
      <w:r>
        <w:t>.</w:t>
      </w:r>
    </w:p>
    <w:p w14:paraId="6BE4C1AB" w14:textId="77777777" w:rsidR="009763A9" w:rsidRDefault="009763A9" w:rsidP="009763A9"/>
    <w:p w14:paraId="41E69EAE" w14:textId="77777777" w:rsidR="009763A9" w:rsidRDefault="009763A9" w:rsidP="009763A9">
      <w:pPr>
        <w:pStyle w:val="Ttulo4"/>
      </w:pPr>
      <w:bookmarkStart w:id="914" w:name="_Toc429920324"/>
      <w:bookmarkStart w:id="915" w:name="_Toc429920797"/>
      <w:bookmarkStart w:id="916" w:name="_Toc429929264"/>
      <w:r>
        <w:t>Algoritmo de Renderización</w:t>
      </w:r>
      <w:bookmarkEnd w:id="914"/>
      <w:bookmarkEnd w:id="915"/>
      <w:bookmarkEnd w:id="916"/>
    </w:p>
    <w:p w14:paraId="47623FDE" w14:textId="77777777" w:rsidR="009763A9" w:rsidRDefault="009763A9" w:rsidP="009763A9">
      <w:r>
        <w:t>Como ya se mencionó, dado que el Reproductor es, al igual que el Calibrador, un programa de openGL, casi toda la lógica del mismo radica en un main que se ejecuta al principio, un bucle principal de dibujo y en los eventos de teclado.</w:t>
      </w:r>
    </w:p>
    <w:p w14:paraId="1F390C81" w14:textId="77777777" w:rsidR="009763A9" w:rsidRDefault="009763A9" w:rsidP="009763A9">
      <w:r>
        <w:t>En el main se establecen los atributos de la ventana como su posición, tamaño y título. Pero también se asignan las funciones destinadas a escuchar los eventos del ratón, del teclado, los cambios de tamaño y el redibujado de la pantalla.</w:t>
      </w:r>
    </w:p>
    <w:p w14:paraId="6AA17712" w14:textId="77777777" w:rsidR="009763A9" w:rsidRDefault="009763A9" w:rsidP="009763A9">
      <w:r>
        <w:t>Después de establecer las configuraciones iniciales, se obtienen los datos, es decir, la malla de polígonos y las imágenes, que se encuentran en memoria compartida. Esos datos resultan del procesamiento que se hizo en el Servidor.</w:t>
      </w:r>
    </w:p>
    <w:p w14:paraId="4F61CEF2" w14:textId="77777777" w:rsidR="009763A9" w:rsidRDefault="009763A9" w:rsidP="009763A9">
      <w:r>
        <w:t>El último paso en el main es inicializar un conjunto de estructuras, para almacenar las transformaciones que haga el usuario en su navegación por la escena. Al mismo tiempo, se instancia un arreglo de texturas, a partir de las imágenes que se obtuvieron del paso anterior. Estos objetos son los que se utilizarán más adelante durante el proceso de renderizado.</w:t>
      </w:r>
    </w:p>
    <w:p w14:paraId="764CF8D8" w14:textId="77777777" w:rsidR="009763A9" w:rsidRDefault="009763A9" w:rsidP="009763A9">
      <w:r>
        <w:t>A partir del momento en el que termina de ejecutar el main, la lógica del programa recae sobre los métodos: keys, mouse, mouseMove, timer y display. El primero, contiene la lógica que sigue el sistema cuando el usuario manipula el teclado. El segundo y tercero, la lógica para los eventos del ratón. El cuarto de los métodos es el que pregunta cada cierto tiempo si hay un nuevo frame en memoria. Y el último de los métodos es el que se encarga de la renderización de la escena en la pantalla, que tiene lugar después de que ocurra alguno de los eventos anteriores.</w:t>
      </w:r>
    </w:p>
    <w:p w14:paraId="01F37BFF" w14:textId="77777777" w:rsidR="009763A9" w:rsidRDefault="009763A9" w:rsidP="009763A9">
      <w:r>
        <w:t>En el Reproductor, las teclas que tienen sentido son: W, S, A, D, Q y E para las rotaciones del modelo; M, B, H, N, J y G para las traslaciones; + y - para regular la velocidad del cambio provocado por las teclas anteriores; P para habilitar o deshabilitar las luces; entre otras teclas, cuya acción resulta ser de menor importancia.</w:t>
      </w:r>
    </w:p>
    <w:p w14:paraId="74E88D1F" w14:textId="77777777" w:rsidR="009763A9" w:rsidRDefault="009763A9" w:rsidP="009763A9">
      <w:r>
        <w:t>Por otro lado, los eventos del ratón que contempla el Reproductor son: el botón izquierdo presionado para trasladar en el eje X; el botón derecho presionado para trasladar en el eje Y; el botón central presionado para trasladar en el eje Z.</w:t>
      </w:r>
    </w:p>
    <w:p w14:paraId="187AD3E7" w14:textId="77777777" w:rsidR="009763A9" w:rsidRDefault="009763A9" w:rsidP="009763A9">
      <w:r>
        <w:t>Después de que ocurrió alguno de estos dos tipos de eventos, los cambios son trasladados a una estructura que almacena las transformaciones y se invalida la representación visual, con lo que se invoca al evento display, que es donde tiene lugar la renderización y la mayor parte de la lógica del Reproductor.</w:t>
      </w:r>
    </w:p>
    <w:p w14:paraId="3B201637" w14:textId="358F637E" w:rsidR="009763A9" w:rsidRDefault="009763A9" w:rsidP="009763A9">
      <w:r>
        <w:t xml:space="preserve">La función que ejecuta el temporizador ocurre cada intervalos regulares de tiempo. Y sin ella no se podrían actualizar las imágenes ni la malla de polígonos. Lo que hace la función es preguntar si </w:t>
      </w:r>
      <w:r w:rsidR="00473B0D">
        <w:t>hubo</w:t>
      </w:r>
      <w:r>
        <w:t xml:space="preserve"> cambios en los identificadores de las imágenes o el identificador de la malla, de haberlo habido, se copian los datos asociados a las estructuras que el programa destina </w:t>
      </w:r>
      <w:r>
        <w:lastRenderedPageBreak/>
        <w:t>para renderizar la escena. En ese pasaje de información se regeneran las texturas correspondientes a las imágenes que cambiaron y se vuelve a invalidar la representación visual. Sin embargo, esta vez, el llamado que se hace al display implica una renderización mucho más compleja que la que tiene lugar después de las traslaciones y rotaciones.</w:t>
      </w:r>
    </w:p>
    <w:p w14:paraId="590118E4" w14:textId="2104980B" w:rsidR="009763A9" w:rsidRDefault="009763A9" w:rsidP="009763A9">
      <w:r>
        <w:t xml:space="preserve">Lo primero que hace el display es inicializar el sistema de luces. La siguiente tarea es preguntar si la renderización es simple o compleja. El primer caso tiene lugar cuando el usuario desencadenó un evento de transformación, como una rotación o una traslación. El segundo ocurre cuando el Servidor procesó y compartió un nuevo </w:t>
      </w:r>
      <w:r w:rsidRPr="002039F5">
        <w:rPr>
          <w:i/>
        </w:rPr>
        <w:t>frame</w:t>
      </w:r>
      <w:r>
        <w:t xml:space="preserve">, por lo que la malla de </w:t>
      </w:r>
      <w:r w:rsidR="002039F5">
        <w:t>polígonos</w:t>
      </w:r>
      <w:r>
        <w:t xml:space="preserve"> que hay que renderizar ya no es la misma. Finalmente se dibujan las etiquetas de texto que aparecen en la pantalla, que contienen información tal como la posición del modelo.</w:t>
      </w:r>
    </w:p>
    <w:p w14:paraId="1A24C5A9" w14:textId="77777777" w:rsidR="009763A9" w:rsidRDefault="009763A9" w:rsidP="009763A9">
      <w:r>
        <w:t>La renderización simple consiste en recorrer el arreglo de imágenes y dibujar las caras de la malla que son alcanzadas por la proyección de esa imagen sobre el modelo. Una vez hecho esto, se aplica la textura correspondiente.</w:t>
      </w:r>
    </w:p>
    <w:p w14:paraId="0FBFAE47" w14:textId="77777777" w:rsidR="009763A9" w:rsidRDefault="009763A9" w:rsidP="009763A9">
      <w:r>
        <w:t>La renderización compleja tiene que ver con obtener los datos que determinan qué cara debe dibujarse y con qué textura debe hacerse. Así como trasladar esos cálculos a la pantalla, como hace el display en modo de renderización simple.</w:t>
      </w:r>
    </w:p>
    <w:p w14:paraId="23159017" w14:textId="3AC6B4DB" w:rsidR="009763A9" w:rsidRDefault="009763A9" w:rsidP="005B5923">
      <w:r>
        <w:t>El primer paso en este proceso es establecer algunos parámetros e inicializar las estructuras necesarias, para después descartar las caras del modelo que sobresalen de la pantalla e iterar sobre las restantes, haciendo las consultas de occlusion culling correspondientes. Como resultado del paso anterior, se obtiene el número de incidencias que tuvieron las consultas sobre cada una de las caras. Si el número de incidencias fue mayor a cero, significa que la cara es visible desde la perspectiva de la cámara actual, en dicho caso, la textura asociada a la cámara es candidata para ser la que pinte esa cara.</w:t>
      </w:r>
    </w:p>
    <w:p w14:paraId="7414F924" w14:textId="77777777" w:rsidR="005B5923" w:rsidRDefault="005B5923" w:rsidP="005B5923"/>
    <w:p w14:paraId="516FC567" w14:textId="77777777" w:rsidR="005B5923" w:rsidRDefault="005B5923">
      <w:r>
        <w:br w:type="page"/>
      </w:r>
    </w:p>
    <w:p w14:paraId="35E493D4" w14:textId="583DAF02" w:rsidR="005B5923" w:rsidDel="0026173E" w:rsidRDefault="005B5923" w:rsidP="005B5923">
      <w:pPr>
        <w:pStyle w:val="Ttulo1"/>
        <w:rPr>
          <w:del w:id="917" w:author="Rodrigo Alvarez" w:date="2015-10-24T12:24:00Z"/>
        </w:rPr>
      </w:pPr>
      <w:bookmarkStart w:id="918" w:name="_Toc440116969"/>
      <w:bookmarkStart w:id="919" w:name="_Toc440117085"/>
      <w:bookmarkStart w:id="920" w:name="_Toc445238262"/>
      <w:bookmarkStart w:id="921" w:name="_Toc445318556"/>
      <w:bookmarkStart w:id="922" w:name="_Toc445320383"/>
      <w:bookmarkEnd w:id="918"/>
      <w:bookmarkEnd w:id="919"/>
      <w:bookmarkEnd w:id="920"/>
      <w:bookmarkEnd w:id="921"/>
      <w:bookmarkEnd w:id="922"/>
    </w:p>
    <w:p w14:paraId="0D45777C" w14:textId="42A3CF6D" w:rsidR="009763A9" w:rsidDel="0026173E" w:rsidRDefault="009763A9">
      <w:pPr>
        <w:pStyle w:val="Ttulo1"/>
        <w:rPr>
          <w:del w:id="923" w:author="Rodrigo Alvarez" w:date="2015-10-24T12:24:00Z"/>
        </w:rPr>
        <w:pPrChange w:id="924" w:author="Rodrigo Alvarez" w:date="2015-10-24T12:24:00Z">
          <w:pPr>
            <w:pStyle w:val="Ttulo1"/>
            <w:spacing w:after="240"/>
          </w:pPr>
        </w:pPrChange>
      </w:pPr>
      <w:bookmarkStart w:id="925" w:name="_Toc429920325"/>
      <w:bookmarkStart w:id="926" w:name="_Toc429920798"/>
      <w:bookmarkStart w:id="927" w:name="_Toc429929265"/>
      <w:bookmarkStart w:id="928" w:name="_Toc430199786"/>
      <w:bookmarkStart w:id="929" w:name="_Toc432846488"/>
      <w:bookmarkStart w:id="930" w:name="_Toc432859557"/>
      <w:bookmarkStart w:id="931" w:name="_Toc432866777"/>
      <w:bookmarkStart w:id="932" w:name="_Toc432869141"/>
      <w:bookmarkStart w:id="933" w:name="_Toc432875566"/>
      <w:bookmarkStart w:id="934" w:name="_Toc432876495"/>
      <w:del w:id="935" w:author="Rodrigo Alvarez" w:date="2015-10-24T12:24:00Z">
        <w:r w:rsidDel="0026173E">
          <w:delText>Trabajos Futuros</w:delText>
        </w:r>
        <w:bookmarkStart w:id="936" w:name="_Toc440116970"/>
        <w:bookmarkStart w:id="937" w:name="_Toc440117086"/>
        <w:bookmarkStart w:id="938" w:name="_Toc445238263"/>
        <w:bookmarkStart w:id="939" w:name="_Toc445318557"/>
        <w:bookmarkStart w:id="940" w:name="_Toc445320384"/>
        <w:bookmarkEnd w:id="925"/>
        <w:bookmarkEnd w:id="926"/>
        <w:bookmarkEnd w:id="927"/>
        <w:bookmarkEnd w:id="928"/>
        <w:bookmarkEnd w:id="929"/>
        <w:bookmarkEnd w:id="930"/>
        <w:bookmarkEnd w:id="931"/>
        <w:bookmarkEnd w:id="932"/>
        <w:bookmarkEnd w:id="933"/>
        <w:bookmarkEnd w:id="934"/>
        <w:bookmarkEnd w:id="936"/>
        <w:bookmarkEnd w:id="937"/>
        <w:bookmarkEnd w:id="938"/>
        <w:bookmarkEnd w:id="939"/>
        <w:bookmarkEnd w:id="940"/>
      </w:del>
    </w:p>
    <w:p w14:paraId="3D057B35" w14:textId="33F6C754" w:rsidR="009763A9" w:rsidDel="0026173E" w:rsidRDefault="009763A9" w:rsidP="005B5923">
      <w:pPr>
        <w:pStyle w:val="Ttulo1"/>
        <w:rPr>
          <w:del w:id="941" w:author="Rodrigo Alvarez" w:date="2015-10-24T12:24:00Z"/>
        </w:rPr>
      </w:pPr>
      <w:del w:id="942" w:author="Rodrigo Alvarez" w:date="2015-10-24T12:24:00Z">
        <w:r w:rsidDel="0026173E">
          <w:delText>Debido a lo amplio del proyecto, a la cantidad de puntos que se tocaron, y el número de factores que tuvieron que ser tenidos en cuenta para conseguir un buen resultado final, la solución implementada siempre pretendió ser, más que un sistema completamente terminado, un prototipo funcional. Es por ello que, durante la implementación del proyecto, se decidió dejar puertas abiertas para futuras extensiones y mejoras a procesos críticos dentro del flujo de trabajo del sistema, tales como el pasaje de los datos y la generación de la malla 3D.</w:delText>
        </w:r>
        <w:bookmarkStart w:id="943" w:name="_Toc440116971"/>
        <w:bookmarkStart w:id="944" w:name="_Toc440117087"/>
        <w:bookmarkStart w:id="945" w:name="_Toc445238264"/>
        <w:bookmarkStart w:id="946" w:name="_Toc445318558"/>
        <w:bookmarkStart w:id="947" w:name="_Toc445320385"/>
        <w:bookmarkEnd w:id="943"/>
        <w:bookmarkEnd w:id="944"/>
        <w:bookmarkEnd w:id="945"/>
        <w:bookmarkEnd w:id="946"/>
        <w:bookmarkEnd w:id="947"/>
      </w:del>
    </w:p>
    <w:p w14:paraId="16546BB6" w14:textId="1F3F886D" w:rsidR="009763A9" w:rsidDel="0026173E" w:rsidRDefault="009763A9" w:rsidP="005B5923">
      <w:pPr>
        <w:pStyle w:val="Ttulo1"/>
        <w:rPr>
          <w:del w:id="948" w:author="Rodrigo Alvarez" w:date="2015-10-24T12:24:00Z"/>
        </w:rPr>
      </w:pPr>
      <w:del w:id="949" w:author="Rodrigo Alvarez" w:date="2015-10-24T12:24:00Z">
        <w:r w:rsidDel="0026173E">
          <w:delText>En las siguientes secciones se abordará con mayor detenimiento algunos de los puntos que el grupo consideró más importantes para la mejora del sistema. Muchas de esas mejoras vienen relacionadas al desempeño final del sistema, es decir, al número de frames por segundo que es capaz de procesar. Otras, sin embargo, tienen que ver con funcionalidades útiles para el usuario final que no fueron incluidas en el entregable final del proyecto.</w:delText>
        </w:r>
        <w:bookmarkStart w:id="950" w:name="_Toc440116972"/>
        <w:bookmarkStart w:id="951" w:name="_Toc440117088"/>
        <w:bookmarkStart w:id="952" w:name="_Toc445238265"/>
        <w:bookmarkStart w:id="953" w:name="_Toc445318559"/>
        <w:bookmarkStart w:id="954" w:name="_Toc445320386"/>
        <w:bookmarkEnd w:id="950"/>
        <w:bookmarkEnd w:id="951"/>
        <w:bookmarkEnd w:id="952"/>
        <w:bookmarkEnd w:id="953"/>
        <w:bookmarkEnd w:id="954"/>
      </w:del>
    </w:p>
    <w:p w14:paraId="3FB4D539" w14:textId="63617844" w:rsidR="009763A9" w:rsidDel="0026173E" w:rsidRDefault="009763A9" w:rsidP="005B5923">
      <w:pPr>
        <w:pStyle w:val="Ttulo1"/>
        <w:rPr>
          <w:del w:id="955" w:author="Rodrigo Alvarez" w:date="2015-10-24T12:24:00Z"/>
        </w:rPr>
      </w:pPr>
      <w:bookmarkStart w:id="956" w:name="_Toc440116973"/>
      <w:bookmarkStart w:id="957" w:name="_Toc440117089"/>
      <w:bookmarkStart w:id="958" w:name="_Toc445238266"/>
      <w:bookmarkStart w:id="959" w:name="_Toc445318560"/>
      <w:bookmarkStart w:id="960" w:name="_Toc445320387"/>
      <w:bookmarkEnd w:id="956"/>
      <w:bookmarkEnd w:id="957"/>
      <w:bookmarkEnd w:id="958"/>
      <w:bookmarkEnd w:id="959"/>
      <w:bookmarkEnd w:id="960"/>
    </w:p>
    <w:p w14:paraId="1764B6B7" w14:textId="3AB25C70" w:rsidR="009763A9" w:rsidDel="0026173E" w:rsidRDefault="009763A9">
      <w:pPr>
        <w:pStyle w:val="Ttulo1"/>
        <w:rPr>
          <w:del w:id="961" w:author="Rodrigo Alvarez" w:date="2015-10-24T12:24:00Z"/>
        </w:rPr>
        <w:pPrChange w:id="962" w:author="Rodrigo Alvarez" w:date="2015-10-24T12:24:00Z">
          <w:pPr>
            <w:pStyle w:val="Ttulo2"/>
          </w:pPr>
        </w:pPrChange>
      </w:pPr>
      <w:bookmarkStart w:id="963" w:name="_Toc429920326"/>
      <w:bookmarkStart w:id="964" w:name="_Toc429920799"/>
      <w:bookmarkStart w:id="965" w:name="_Toc429929266"/>
      <w:bookmarkStart w:id="966" w:name="_Toc430199787"/>
      <w:bookmarkStart w:id="967" w:name="_Toc432846489"/>
      <w:bookmarkStart w:id="968" w:name="_Toc432859558"/>
      <w:bookmarkStart w:id="969" w:name="_Toc432866778"/>
      <w:bookmarkStart w:id="970" w:name="_Toc432869142"/>
      <w:bookmarkStart w:id="971" w:name="_Toc432875567"/>
      <w:bookmarkStart w:id="972" w:name="_Toc432876496"/>
      <w:del w:id="973" w:author="Rodrigo Alvarez" w:date="2015-10-24T12:24:00Z">
        <w:r w:rsidDel="0026173E">
          <w:delText>Homogeneizar colores de Luz</w:delText>
        </w:r>
        <w:bookmarkStart w:id="974" w:name="_Toc440116974"/>
        <w:bookmarkStart w:id="975" w:name="_Toc440117090"/>
        <w:bookmarkStart w:id="976" w:name="_Toc445238267"/>
        <w:bookmarkStart w:id="977" w:name="_Toc445318561"/>
        <w:bookmarkStart w:id="978" w:name="_Toc445320388"/>
        <w:bookmarkEnd w:id="963"/>
        <w:bookmarkEnd w:id="964"/>
        <w:bookmarkEnd w:id="965"/>
        <w:bookmarkEnd w:id="966"/>
        <w:bookmarkEnd w:id="967"/>
        <w:bookmarkEnd w:id="968"/>
        <w:bookmarkEnd w:id="969"/>
        <w:bookmarkEnd w:id="970"/>
        <w:bookmarkEnd w:id="971"/>
        <w:bookmarkEnd w:id="972"/>
        <w:bookmarkEnd w:id="974"/>
        <w:bookmarkEnd w:id="975"/>
        <w:bookmarkEnd w:id="976"/>
        <w:bookmarkEnd w:id="977"/>
        <w:bookmarkEnd w:id="978"/>
      </w:del>
    </w:p>
    <w:p w14:paraId="12C0C988" w14:textId="0AA42D6D" w:rsidR="007C1D96" w:rsidDel="0026173E" w:rsidRDefault="001C6748" w:rsidP="005B5923">
      <w:pPr>
        <w:pStyle w:val="Ttulo1"/>
        <w:rPr>
          <w:del w:id="979" w:author="Rodrigo Alvarez" w:date="2015-10-24T12:24:00Z"/>
        </w:rPr>
      </w:pPr>
      <w:del w:id="980" w:author="Rodrigo Alvarez" w:date="2015-10-24T12:24:00Z">
        <w:r w:rsidDel="0026173E">
          <w:delText xml:space="preserve">Dos cámaras, posicionadas en lugares diferentes de una escena, que apuntan a un mismo sitio, pueden obtener imágenes </w:delText>
        </w:r>
        <w:r w:rsidR="0056380C" w:rsidDel="0026173E">
          <w:delText>con tonalidades</w:delText>
        </w:r>
        <w:r w:rsidR="007C1D96" w:rsidDel="0026173E">
          <w:delText xml:space="preserve"> ligeramente diferentes. Este </w:delText>
        </w:r>
        <w:r w:rsidR="003A4531" w:rsidDel="0026173E">
          <w:delText>suceso</w:delText>
        </w:r>
        <w:r w:rsidR="007C1D96" w:rsidDel="0026173E">
          <w:delText xml:space="preserve"> provoca que durante el proceso de texturización, existan partes de un mismo objeto que son pintadas con </w:delText>
        </w:r>
        <w:r w:rsidR="003A4531" w:rsidDel="0026173E">
          <w:delText>una textura</w:delText>
        </w:r>
        <w:r w:rsidR="007C1D96" w:rsidDel="0026173E">
          <w:delText xml:space="preserve"> </w:delText>
        </w:r>
        <w:r w:rsidR="003A4531" w:rsidDel="0026173E">
          <w:delText>más clara</w:delText>
        </w:r>
        <w:r w:rsidR="007C1D96" w:rsidDel="0026173E">
          <w:delText xml:space="preserve"> y otras partes que son pintadas con </w:delText>
        </w:r>
        <w:r w:rsidR="003A4531" w:rsidDel="0026173E">
          <w:delText>una textura más oscura</w:delText>
        </w:r>
        <w:r w:rsidR="007C1D96" w:rsidDel="0026173E">
          <w:delText>, generando una fa</w:delText>
        </w:r>
        <w:r w:rsidR="003A4531" w:rsidDel="0026173E">
          <w:delText>lta de continuidad en la texturización</w:delText>
        </w:r>
        <w:r w:rsidR="007C1D96" w:rsidDel="0026173E">
          <w:delText xml:space="preserve"> general del objeto.</w:delText>
        </w:r>
        <w:bookmarkStart w:id="981" w:name="_Toc440116975"/>
        <w:bookmarkStart w:id="982" w:name="_Toc440117091"/>
        <w:bookmarkStart w:id="983" w:name="_Toc445238268"/>
        <w:bookmarkStart w:id="984" w:name="_Toc445318562"/>
        <w:bookmarkStart w:id="985" w:name="_Toc445320389"/>
        <w:bookmarkEnd w:id="981"/>
        <w:bookmarkEnd w:id="982"/>
        <w:bookmarkEnd w:id="983"/>
        <w:bookmarkEnd w:id="984"/>
        <w:bookmarkEnd w:id="985"/>
      </w:del>
    </w:p>
    <w:p w14:paraId="1AA6020A" w14:textId="259B8932" w:rsidR="003A4531" w:rsidDel="0026173E" w:rsidRDefault="003A4531" w:rsidP="005B5923">
      <w:pPr>
        <w:pStyle w:val="Ttulo1"/>
        <w:rPr>
          <w:del w:id="986" w:author="Rodrigo Alvarez" w:date="2015-10-24T12:24:00Z"/>
        </w:rPr>
      </w:pPr>
      <w:del w:id="987" w:author="Rodrigo Alvarez" w:date="2015-10-24T12:24:00Z">
        <w:r w:rsidDel="0026173E">
          <w:delText>Las razones de este fenómeno se deben a las características propias de las cámaras RGB y a factores de iluminación en la escena.</w:delText>
        </w:r>
        <w:bookmarkStart w:id="988" w:name="_Toc440116976"/>
        <w:bookmarkStart w:id="989" w:name="_Toc440117092"/>
        <w:bookmarkStart w:id="990" w:name="_Toc445238269"/>
        <w:bookmarkStart w:id="991" w:name="_Toc445318563"/>
        <w:bookmarkStart w:id="992" w:name="_Toc445320390"/>
        <w:bookmarkEnd w:id="988"/>
        <w:bookmarkEnd w:id="989"/>
        <w:bookmarkEnd w:id="990"/>
        <w:bookmarkEnd w:id="991"/>
        <w:bookmarkEnd w:id="992"/>
      </w:del>
    </w:p>
    <w:p w14:paraId="17C1FDF6" w14:textId="2B7E80A1" w:rsidR="003A4531" w:rsidDel="0026173E" w:rsidRDefault="003A4531" w:rsidP="005B5923">
      <w:pPr>
        <w:pStyle w:val="Ttulo1"/>
        <w:rPr>
          <w:del w:id="993" w:author="Rodrigo Alvarez" w:date="2015-10-24T12:24:00Z"/>
        </w:rPr>
      </w:pPr>
      <w:del w:id="994" w:author="Rodrigo Alvarez" w:date="2015-10-24T12:24:00Z">
        <w:r w:rsidDel="0026173E">
          <w:delText>Una posible mejora del sistema en el área de visualización podría implicar hacer un algoritmo de corrección de colores que haga más uniforma la texturización, en especial, en las partes de la malla donde ocurre una transición entre una textura y otra.</w:delText>
        </w:r>
        <w:bookmarkStart w:id="995" w:name="_Toc440116977"/>
        <w:bookmarkStart w:id="996" w:name="_Toc440117093"/>
        <w:bookmarkStart w:id="997" w:name="_Toc445238270"/>
        <w:bookmarkStart w:id="998" w:name="_Toc445318564"/>
        <w:bookmarkStart w:id="999" w:name="_Toc445320391"/>
        <w:bookmarkEnd w:id="995"/>
        <w:bookmarkEnd w:id="996"/>
        <w:bookmarkEnd w:id="997"/>
        <w:bookmarkEnd w:id="998"/>
        <w:bookmarkEnd w:id="999"/>
      </w:del>
    </w:p>
    <w:p w14:paraId="6ECA1D71" w14:textId="2F1974EF" w:rsidR="009763A9" w:rsidDel="0026173E" w:rsidRDefault="009763A9" w:rsidP="005B5923">
      <w:pPr>
        <w:pStyle w:val="Ttulo1"/>
        <w:rPr>
          <w:del w:id="1000" w:author="Rodrigo Alvarez" w:date="2015-10-24T12:24:00Z"/>
        </w:rPr>
      </w:pPr>
      <w:bookmarkStart w:id="1001" w:name="_Toc440116978"/>
      <w:bookmarkStart w:id="1002" w:name="_Toc440117094"/>
      <w:bookmarkStart w:id="1003" w:name="_Toc445238271"/>
      <w:bookmarkStart w:id="1004" w:name="_Toc445318565"/>
      <w:bookmarkStart w:id="1005" w:name="_Toc445320392"/>
      <w:bookmarkEnd w:id="1001"/>
      <w:bookmarkEnd w:id="1002"/>
      <w:bookmarkEnd w:id="1003"/>
      <w:bookmarkEnd w:id="1004"/>
      <w:bookmarkEnd w:id="1005"/>
    </w:p>
    <w:p w14:paraId="5AD86F2F" w14:textId="0503D4B4" w:rsidR="009763A9" w:rsidDel="0026173E" w:rsidRDefault="009763A9">
      <w:pPr>
        <w:pStyle w:val="Ttulo1"/>
        <w:rPr>
          <w:del w:id="1006" w:author="Rodrigo Alvarez" w:date="2015-10-24T12:24:00Z"/>
        </w:rPr>
        <w:pPrChange w:id="1007" w:author="Rodrigo Alvarez" w:date="2015-10-24T12:24:00Z">
          <w:pPr>
            <w:pStyle w:val="Ttulo2"/>
          </w:pPr>
        </w:pPrChange>
      </w:pPr>
      <w:bookmarkStart w:id="1008" w:name="_Toc429920327"/>
      <w:bookmarkStart w:id="1009" w:name="_Toc429920800"/>
      <w:bookmarkStart w:id="1010" w:name="_Toc429929267"/>
      <w:bookmarkStart w:id="1011" w:name="_Toc430199788"/>
      <w:bookmarkStart w:id="1012" w:name="_Toc432846490"/>
      <w:bookmarkStart w:id="1013" w:name="_Toc432859559"/>
      <w:bookmarkStart w:id="1014" w:name="_Toc432866779"/>
      <w:bookmarkStart w:id="1015" w:name="_Toc432869143"/>
      <w:bookmarkStart w:id="1016" w:name="_Toc432875568"/>
      <w:bookmarkStart w:id="1017" w:name="_Toc432876497"/>
      <w:del w:id="1018" w:author="Rodrigo Alvarez" w:date="2015-10-24T12:24:00Z">
        <w:r w:rsidDel="0026173E">
          <w:delText>Calibración I</w:delText>
        </w:r>
        <w:bookmarkEnd w:id="1008"/>
        <w:bookmarkEnd w:id="1009"/>
        <w:bookmarkEnd w:id="1010"/>
        <w:r w:rsidDel="0026173E">
          <w:delText>ntrínseca</w:delText>
        </w:r>
        <w:bookmarkStart w:id="1019" w:name="_Toc440116979"/>
        <w:bookmarkStart w:id="1020" w:name="_Toc440117095"/>
        <w:bookmarkStart w:id="1021" w:name="_Toc445238272"/>
        <w:bookmarkStart w:id="1022" w:name="_Toc445318566"/>
        <w:bookmarkStart w:id="1023" w:name="_Toc445320393"/>
        <w:bookmarkEnd w:id="1011"/>
        <w:bookmarkEnd w:id="1012"/>
        <w:bookmarkEnd w:id="1013"/>
        <w:bookmarkEnd w:id="1014"/>
        <w:bookmarkEnd w:id="1015"/>
        <w:bookmarkEnd w:id="1016"/>
        <w:bookmarkEnd w:id="1017"/>
        <w:bookmarkEnd w:id="1019"/>
        <w:bookmarkEnd w:id="1020"/>
        <w:bookmarkEnd w:id="1021"/>
        <w:bookmarkEnd w:id="1022"/>
        <w:bookmarkEnd w:id="1023"/>
      </w:del>
    </w:p>
    <w:p w14:paraId="3C2E5715" w14:textId="68102D9D" w:rsidR="009763A9" w:rsidDel="0026173E" w:rsidRDefault="009763A9" w:rsidP="005B5923">
      <w:pPr>
        <w:pStyle w:val="Ttulo1"/>
        <w:rPr>
          <w:del w:id="1024" w:author="Rodrigo Alvarez" w:date="2015-10-24T12:24:00Z"/>
        </w:rPr>
      </w:pPr>
      <w:del w:id="1025" w:author="Rodrigo Alvarez" w:date="2015-10-24T12:24:00Z">
        <w:r w:rsidDel="0026173E">
          <w:delText>Buena parte de la investigación durante la primera etapa del proyecto fue destinada a la calibración intrínseca, es decir, la corrección que debe de ser aplicada a las imágenes que las cámaras toman para hacer corresponder cada una de éstas con la realidad.</w:delText>
        </w:r>
        <w:bookmarkStart w:id="1026" w:name="_Toc440116980"/>
        <w:bookmarkStart w:id="1027" w:name="_Toc440117096"/>
        <w:bookmarkStart w:id="1028" w:name="_Toc445238273"/>
        <w:bookmarkStart w:id="1029" w:name="_Toc445318567"/>
        <w:bookmarkStart w:id="1030" w:name="_Toc445320394"/>
        <w:bookmarkEnd w:id="1026"/>
        <w:bookmarkEnd w:id="1027"/>
        <w:bookmarkEnd w:id="1028"/>
        <w:bookmarkEnd w:id="1029"/>
        <w:bookmarkEnd w:id="1030"/>
      </w:del>
    </w:p>
    <w:p w14:paraId="58CFA7E1" w14:textId="4A41E820" w:rsidR="009763A9" w:rsidDel="0026173E" w:rsidRDefault="009763A9" w:rsidP="005B5923">
      <w:pPr>
        <w:pStyle w:val="Ttulo1"/>
        <w:rPr>
          <w:del w:id="1031" w:author="Rodrigo Alvarez" w:date="2015-10-24T12:24:00Z"/>
        </w:rPr>
      </w:pPr>
      <w:del w:id="1032" w:author="Rodrigo Alvarez" w:date="2015-10-24T12:24:00Z">
        <w:r w:rsidDel="0026173E">
          <w:delText>Si bien se implementó un programa que realiza esta tarea para un conjunto acotado de imágenes tomadas por una misma cámara, ese código no se trasladó al programa de calibración debido a los pobres resultados que se lograron con este pre procesamiento.</w:delText>
        </w:r>
        <w:bookmarkStart w:id="1033" w:name="_Toc440116981"/>
        <w:bookmarkStart w:id="1034" w:name="_Toc440117097"/>
        <w:bookmarkStart w:id="1035" w:name="_Toc445238274"/>
        <w:bookmarkStart w:id="1036" w:name="_Toc445318568"/>
        <w:bookmarkStart w:id="1037" w:name="_Toc445320395"/>
        <w:bookmarkEnd w:id="1033"/>
        <w:bookmarkEnd w:id="1034"/>
        <w:bookmarkEnd w:id="1035"/>
        <w:bookmarkEnd w:id="1036"/>
        <w:bookmarkEnd w:id="1037"/>
      </w:del>
    </w:p>
    <w:p w14:paraId="3168481E" w14:textId="73F4D10C" w:rsidR="009763A9" w:rsidDel="0026173E" w:rsidRDefault="009763A9" w:rsidP="005B5923">
      <w:pPr>
        <w:pStyle w:val="Ttulo1"/>
        <w:rPr>
          <w:del w:id="1038" w:author="Rodrigo Alvarez" w:date="2015-10-24T12:24:00Z"/>
        </w:rPr>
      </w:pPr>
      <w:del w:id="1039" w:author="Rodrigo Alvarez" w:date="2015-10-24T12:24:00Z">
        <w:r w:rsidDel="0026173E">
          <w:delText>El algoritmo de calibración intrínseca utiliza un par de funciones de las librerías de openCV para reconocer un patrón de tablero de ajedrez en una imagen y con ello determinar, a partir de un conjunto de instantáneas, las desviaciones en las imágenes producto de las imperfecciones en la fabricación de la cámara, para luego aplicar una transformación que consiga corregir dicha distorsión.</w:delText>
        </w:r>
        <w:bookmarkStart w:id="1040" w:name="_Toc440116982"/>
        <w:bookmarkStart w:id="1041" w:name="_Toc440117098"/>
        <w:bookmarkStart w:id="1042" w:name="_Toc445238275"/>
        <w:bookmarkStart w:id="1043" w:name="_Toc445318569"/>
        <w:bookmarkStart w:id="1044" w:name="_Toc445320396"/>
        <w:bookmarkEnd w:id="1040"/>
        <w:bookmarkEnd w:id="1041"/>
        <w:bookmarkEnd w:id="1042"/>
        <w:bookmarkEnd w:id="1043"/>
        <w:bookmarkEnd w:id="1044"/>
      </w:del>
    </w:p>
    <w:p w14:paraId="08A37786" w14:textId="5EF3C8BD" w:rsidR="009763A9" w:rsidDel="0026173E" w:rsidRDefault="009763A9" w:rsidP="005B5923">
      <w:pPr>
        <w:pStyle w:val="Ttulo1"/>
        <w:rPr>
          <w:del w:id="1045" w:author="Rodrigo Alvarez" w:date="2015-10-24T12:24:00Z"/>
        </w:rPr>
      </w:pPr>
      <w:del w:id="1046" w:author="Rodrigo Alvarez" w:date="2015-10-24T12:24:00Z">
        <w:r w:rsidDel="0026173E">
          <w:delText>Un posible trabajo a futuro podría ser perfeccionar el algoritmo para que consiga mejores resultados e integrarlo con el programa de calibración extrínseca que ya aplica ciertas transformaciones a las nubes de puntos, pero en este caso a las imágenes RGB. Esta transformación en forma de matriz debería ser incluida en los archivos de configuración de cada una de las cámaras, para que después el programa Cliente aplique las transformaciones correspondientes a las cámaras RGB que éste tenga asociadas.</w:delText>
        </w:r>
        <w:bookmarkStart w:id="1047" w:name="_Toc440116983"/>
        <w:bookmarkStart w:id="1048" w:name="_Toc440117099"/>
        <w:bookmarkStart w:id="1049" w:name="_Toc445238276"/>
        <w:bookmarkStart w:id="1050" w:name="_Toc445318570"/>
        <w:bookmarkStart w:id="1051" w:name="_Toc445320397"/>
        <w:bookmarkEnd w:id="1047"/>
        <w:bookmarkEnd w:id="1048"/>
        <w:bookmarkEnd w:id="1049"/>
        <w:bookmarkEnd w:id="1050"/>
        <w:bookmarkEnd w:id="1051"/>
      </w:del>
    </w:p>
    <w:p w14:paraId="022D143E" w14:textId="4968E129" w:rsidR="009763A9" w:rsidDel="0026173E" w:rsidRDefault="009763A9" w:rsidP="005B5923">
      <w:pPr>
        <w:pStyle w:val="Ttulo1"/>
        <w:rPr>
          <w:del w:id="1052" w:author="Rodrigo Alvarez" w:date="2015-10-24T12:24:00Z"/>
        </w:rPr>
      </w:pPr>
      <w:bookmarkStart w:id="1053" w:name="_Toc440116984"/>
      <w:bookmarkStart w:id="1054" w:name="_Toc440117100"/>
      <w:bookmarkStart w:id="1055" w:name="_Toc445238277"/>
      <w:bookmarkStart w:id="1056" w:name="_Toc445318571"/>
      <w:bookmarkStart w:id="1057" w:name="_Toc445320398"/>
      <w:bookmarkEnd w:id="1053"/>
      <w:bookmarkEnd w:id="1054"/>
      <w:bookmarkEnd w:id="1055"/>
      <w:bookmarkEnd w:id="1056"/>
      <w:bookmarkEnd w:id="1057"/>
    </w:p>
    <w:p w14:paraId="166E49B8" w14:textId="3601CCE6" w:rsidR="009763A9" w:rsidDel="0026173E" w:rsidRDefault="009763A9">
      <w:pPr>
        <w:pStyle w:val="Ttulo1"/>
        <w:rPr>
          <w:del w:id="1058" w:author="Rodrigo Alvarez" w:date="2015-10-24T12:24:00Z"/>
        </w:rPr>
        <w:pPrChange w:id="1059" w:author="Rodrigo Alvarez" w:date="2015-10-24T12:24:00Z">
          <w:pPr>
            <w:pStyle w:val="Ttulo2"/>
          </w:pPr>
        </w:pPrChange>
      </w:pPr>
      <w:bookmarkStart w:id="1060" w:name="_Toc429920328"/>
      <w:bookmarkStart w:id="1061" w:name="_Toc429920801"/>
      <w:bookmarkStart w:id="1062" w:name="_Toc429929268"/>
      <w:bookmarkStart w:id="1063" w:name="_Toc430199789"/>
      <w:bookmarkStart w:id="1064" w:name="_Toc432846491"/>
      <w:bookmarkStart w:id="1065" w:name="_Toc432859560"/>
      <w:bookmarkStart w:id="1066" w:name="_Toc432866780"/>
      <w:bookmarkStart w:id="1067" w:name="_Toc432869144"/>
      <w:bookmarkStart w:id="1068" w:name="_Toc432875569"/>
      <w:bookmarkStart w:id="1069" w:name="_Toc432876498"/>
      <w:del w:id="1070" w:author="Rodrigo Alvarez" w:date="2015-10-24T12:24:00Z">
        <w:r w:rsidDel="0026173E">
          <w:delText>Optimización por GPU</w:delText>
        </w:r>
        <w:bookmarkStart w:id="1071" w:name="_Toc440116985"/>
        <w:bookmarkStart w:id="1072" w:name="_Toc440117101"/>
        <w:bookmarkStart w:id="1073" w:name="_Toc445238278"/>
        <w:bookmarkStart w:id="1074" w:name="_Toc445318572"/>
        <w:bookmarkStart w:id="1075" w:name="_Toc445320399"/>
        <w:bookmarkEnd w:id="1060"/>
        <w:bookmarkEnd w:id="1061"/>
        <w:bookmarkEnd w:id="1062"/>
        <w:bookmarkEnd w:id="1063"/>
        <w:bookmarkEnd w:id="1064"/>
        <w:bookmarkEnd w:id="1065"/>
        <w:bookmarkEnd w:id="1066"/>
        <w:bookmarkEnd w:id="1067"/>
        <w:bookmarkEnd w:id="1068"/>
        <w:bookmarkEnd w:id="1069"/>
        <w:bookmarkEnd w:id="1071"/>
        <w:bookmarkEnd w:id="1072"/>
        <w:bookmarkEnd w:id="1073"/>
        <w:bookmarkEnd w:id="1074"/>
        <w:bookmarkEnd w:id="1075"/>
      </w:del>
    </w:p>
    <w:p w14:paraId="200EDE5B" w14:textId="0DDE8CBF" w:rsidR="009763A9" w:rsidDel="0026173E" w:rsidRDefault="009763A9" w:rsidP="005B5923">
      <w:pPr>
        <w:pStyle w:val="Ttulo1"/>
        <w:rPr>
          <w:del w:id="1076" w:author="Rodrigo Alvarez" w:date="2015-10-24T12:24:00Z"/>
        </w:rPr>
      </w:pPr>
      <w:del w:id="1077" w:author="Rodrigo Alvarez" w:date="2015-10-24T12:24:00Z">
        <w:r w:rsidDel="0026173E">
          <w:delText>El sistema final se compone de un grupo de módulos interconectados que se acoplan perfectamente unos con otros para conseguir el objetivo del proyecto: grabar en tiempo real escenas en tres dimensiones. En la serie de etapas por la que pasan los datos, desde la grabación de las imágenes y las nubes de puntos hasta la renderización de la malla texturizada, se conjugan una serie de procesos, unos más complejos que otros, que logran transformar esos datos en una representación visual acorde a la realidad de lo que se está filmando.</w:delText>
        </w:r>
        <w:bookmarkStart w:id="1078" w:name="_Toc440116986"/>
        <w:bookmarkStart w:id="1079" w:name="_Toc440117102"/>
        <w:bookmarkStart w:id="1080" w:name="_Toc445238279"/>
        <w:bookmarkStart w:id="1081" w:name="_Toc445318573"/>
        <w:bookmarkStart w:id="1082" w:name="_Toc445320400"/>
        <w:bookmarkEnd w:id="1078"/>
        <w:bookmarkEnd w:id="1079"/>
        <w:bookmarkEnd w:id="1080"/>
        <w:bookmarkEnd w:id="1081"/>
        <w:bookmarkEnd w:id="1082"/>
      </w:del>
    </w:p>
    <w:p w14:paraId="7575109D" w14:textId="55F86FFB" w:rsidR="009763A9" w:rsidDel="0026173E" w:rsidRDefault="009763A9" w:rsidP="005B5923">
      <w:pPr>
        <w:pStyle w:val="Ttulo1"/>
        <w:rPr>
          <w:del w:id="1083" w:author="Rodrigo Alvarez" w:date="2015-10-24T12:24:00Z"/>
        </w:rPr>
      </w:pPr>
      <w:del w:id="1084" w:author="Rodrigo Alvarez" w:date="2015-10-24T12:24:00Z">
        <w:r w:rsidDel="0026173E">
          <w:delText>Entre los procesos más críticos, y sin dudas el más costoso, está la generación de la malla de polígonos. Debido a que actualmente este paso supone el cuello de botella en el incremento del número de frames por segundo que se consigue en la salida del sistema. Corresponde tratar el tema con mayor detenimiento y ahondar en posibles soluciones.</w:delText>
        </w:r>
        <w:bookmarkStart w:id="1085" w:name="_Toc440116987"/>
        <w:bookmarkStart w:id="1086" w:name="_Toc440117103"/>
        <w:bookmarkStart w:id="1087" w:name="_Toc445238280"/>
        <w:bookmarkStart w:id="1088" w:name="_Toc445318574"/>
        <w:bookmarkStart w:id="1089" w:name="_Toc445320401"/>
        <w:bookmarkEnd w:id="1085"/>
        <w:bookmarkEnd w:id="1086"/>
        <w:bookmarkEnd w:id="1087"/>
        <w:bookmarkEnd w:id="1088"/>
        <w:bookmarkEnd w:id="1089"/>
      </w:del>
    </w:p>
    <w:p w14:paraId="270B42C9" w14:textId="15C5B39E" w:rsidR="009763A9" w:rsidDel="0026173E" w:rsidRDefault="009763A9" w:rsidP="005B5923">
      <w:pPr>
        <w:pStyle w:val="Ttulo1"/>
        <w:rPr>
          <w:del w:id="1090" w:author="Rodrigo Alvarez" w:date="2015-10-24T12:24:00Z"/>
        </w:rPr>
      </w:pPr>
      <w:del w:id="1091" w:author="Rodrigo Alvarez" w:date="2015-10-24T12:24:00Z">
        <w:r w:rsidDel="0026173E">
          <w:delText>En este proyecto, la transformación de la nube de puntos en una malla de polígonos se delega a las librerías de VCG. Dado que las librerías de VCG son de código abierto, sumado a lo fácil que resultó integrarlas al proyecto del Servidor, que ya se tenía desarrollado en openFramework, y al hecho de que existe una serie de aplicaciones reconocidas en el área del tratamiento de las mallas tridimensionales tales como MeshLab, que utilizan VCG, se decidió integrar estas librerías al proyecto.</w:delText>
        </w:r>
        <w:bookmarkStart w:id="1092" w:name="_Toc440116988"/>
        <w:bookmarkStart w:id="1093" w:name="_Toc440117104"/>
        <w:bookmarkStart w:id="1094" w:name="_Toc445238281"/>
        <w:bookmarkStart w:id="1095" w:name="_Toc445318575"/>
        <w:bookmarkStart w:id="1096" w:name="_Toc445320402"/>
        <w:bookmarkEnd w:id="1092"/>
        <w:bookmarkEnd w:id="1093"/>
        <w:bookmarkEnd w:id="1094"/>
        <w:bookmarkEnd w:id="1095"/>
        <w:bookmarkEnd w:id="1096"/>
      </w:del>
    </w:p>
    <w:p w14:paraId="760DD449" w14:textId="16F6B384" w:rsidR="009763A9" w:rsidDel="0026173E" w:rsidRDefault="009763A9" w:rsidP="005B5923">
      <w:pPr>
        <w:pStyle w:val="Ttulo1"/>
        <w:rPr>
          <w:del w:id="1097" w:author="Rodrigo Alvarez" w:date="2015-10-24T12:24:00Z"/>
        </w:rPr>
      </w:pPr>
      <w:del w:id="1098" w:author="Rodrigo Alvarez" w:date="2015-10-24T12:24:00Z">
        <w:r w:rsidDel="0026173E">
          <w:delText>El problema ocurre básicamente por la falta de soporte que tiene VCG para el procesamiento por GPU. Pese a los intentos que se realizaron por resolver esta situación, no se logró optimizar los tiempos en que la librería convierte la nube de puntos en una malla de puntos. Es por ello que esta etapa del procesamiento se encapsuló en una librería externa para que fuese fácilmente reemplazable por otra con un método mejor.</w:delText>
        </w:r>
        <w:bookmarkStart w:id="1099" w:name="_Toc440116989"/>
        <w:bookmarkStart w:id="1100" w:name="_Toc440117105"/>
        <w:bookmarkStart w:id="1101" w:name="_Toc445238282"/>
        <w:bookmarkStart w:id="1102" w:name="_Toc445318576"/>
        <w:bookmarkStart w:id="1103" w:name="_Toc445320403"/>
        <w:bookmarkEnd w:id="1099"/>
        <w:bookmarkEnd w:id="1100"/>
        <w:bookmarkEnd w:id="1101"/>
        <w:bookmarkEnd w:id="1102"/>
        <w:bookmarkEnd w:id="1103"/>
      </w:del>
    </w:p>
    <w:p w14:paraId="0B95E85D" w14:textId="2F7336D8" w:rsidR="009763A9" w:rsidDel="0026173E" w:rsidRDefault="009763A9" w:rsidP="005B5923">
      <w:pPr>
        <w:pStyle w:val="Ttulo1"/>
        <w:rPr>
          <w:del w:id="1104" w:author="Rodrigo Alvarez" w:date="2015-10-24T12:24:00Z"/>
        </w:rPr>
      </w:pPr>
      <w:del w:id="1105" w:author="Rodrigo Alvarez" w:date="2015-10-24T12:24:00Z">
        <w:r w:rsidDel="0026173E">
          <w:delText>La alternativa que se implementó fue lanzar un conjunto de subprocesos, cada uno asociado a una nube de puntos de un frame diferente, para realizar la mayor cantidad de trabajo concurrente en el menor tiempo posible.</w:delText>
        </w:r>
        <w:bookmarkStart w:id="1106" w:name="_Toc440116990"/>
        <w:bookmarkStart w:id="1107" w:name="_Toc440117106"/>
        <w:bookmarkStart w:id="1108" w:name="_Toc445238283"/>
        <w:bookmarkStart w:id="1109" w:name="_Toc445318577"/>
        <w:bookmarkStart w:id="1110" w:name="_Toc445320404"/>
        <w:bookmarkEnd w:id="1106"/>
        <w:bookmarkEnd w:id="1107"/>
        <w:bookmarkEnd w:id="1108"/>
        <w:bookmarkEnd w:id="1109"/>
        <w:bookmarkEnd w:id="1110"/>
      </w:del>
    </w:p>
    <w:p w14:paraId="10FFE45F" w14:textId="476ADCB9" w:rsidR="009763A9" w:rsidDel="0026173E" w:rsidRDefault="009763A9" w:rsidP="005B5923">
      <w:pPr>
        <w:pStyle w:val="Ttulo1"/>
        <w:rPr>
          <w:del w:id="1111" w:author="Rodrigo Alvarez" w:date="2015-10-24T12:24:00Z"/>
        </w:rPr>
      </w:pPr>
      <w:del w:id="1112" w:author="Rodrigo Alvarez" w:date="2015-10-24T12:24:00Z">
        <w:r w:rsidDel="0026173E">
          <w:delText>Otro aspecto sobre el que se puede hacer una mejora significativa del rendimiento del sistema viene por el lado del número de puntos que se toman como referencia para generar la malla. Actualmente, el sistema permite, mediante el archivo XML de configuración, bajar esa cantidad de puntos, multiplicándola por un factor de ½, ⅓, ¼ y así sucesivamente. Pero el problema surge en el hecho de que los puntos que son descartados se encuentran a intervalos regulares en la matriz de puntos que proporcionan los sensores de profundidad, sin seguir una lógica un poco más inteligente. Por ejemplo, dado que en una escena suele haber superficies planas, tales como paredes o mesas, sería ideal quitar puntos intermedios en los planos que forman esas superficies y no en las áreas de la malla que representan cosas más complejas como rostros o vegetación.</w:delText>
        </w:r>
        <w:bookmarkStart w:id="1113" w:name="_Toc440116991"/>
        <w:bookmarkStart w:id="1114" w:name="_Toc440117107"/>
        <w:bookmarkStart w:id="1115" w:name="_Toc445238284"/>
        <w:bookmarkStart w:id="1116" w:name="_Toc445318578"/>
        <w:bookmarkStart w:id="1117" w:name="_Toc445320405"/>
        <w:bookmarkEnd w:id="1113"/>
        <w:bookmarkEnd w:id="1114"/>
        <w:bookmarkEnd w:id="1115"/>
        <w:bookmarkEnd w:id="1116"/>
        <w:bookmarkEnd w:id="1117"/>
      </w:del>
    </w:p>
    <w:p w14:paraId="43E8C6E9" w14:textId="1AD0F6F2" w:rsidR="009763A9" w:rsidDel="0026173E" w:rsidRDefault="009763A9" w:rsidP="005B5923">
      <w:pPr>
        <w:pStyle w:val="Ttulo1"/>
        <w:rPr>
          <w:del w:id="1118" w:author="Rodrigo Alvarez" w:date="2015-10-24T12:24:00Z"/>
        </w:rPr>
      </w:pPr>
      <w:del w:id="1119" w:author="Rodrigo Alvarez" w:date="2015-10-24T12:24:00Z">
        <w:r w:rsidDel="0026173E">
          <w:delText>Entonces, la introducción de un algoritmo de selección de puntos podría introducir grandes mejoras, siempre que el procesamiento que supone esa lógica no degrade más el desempeño del sistema.</w:delText>
        </w:r>
        <w:bookmarkStart w:id="1120" w:name="_Toc440116992"/>
        <w:bookmarkStart w:id="1121" w:name="_Toc440117108"/>
        <w:bookmarkStart w:id="1122" w:name="_Toc445238285"/>
        <w:bookmarkStart w:id="1123" w:name="_Toc445318579"/>
        <w:bookmarkStart w:id="1124" w:name="_Toc445320406"/>
        <w:bookmarkEnd w:id="1120"/>
        <w:bookmarkEnd w:id="1121"/>
        <w:bookmarkEnd w:id="1122"/>
        <w:bookmarkEnd w:id="1123"/>
        <w:bookmarkEnd w:id="1124"/>
      </w:del>
    </w:p>
    <w:p w14:paraId="5423AD8A" w14:textId="5D9E6CC4" w:rsidR="009763A9" w:rsidDel="0026173E" w:rsidRDefault="009763A9" w:rsidP="005B5923">
      <w:pPr>
        <w:pStyle w:val="Ttulo1"/>
        <w:rPr>
          <w:del w:id="1125" w:author="Rodrigo Alvarez" w:date="2015-10-24T12:24:00Z"/>
        </w:rPr>
      </w:pPr>
      <w:bookmarkStart w:id="1126" w:name="_Toc440116993"/>
      <w:bookmarkStart w:id="1127" w:name="_Toc440117109"/>
      <w:bookmarkStart w:id="1128" w:name="_Toc445238286"/>
      <w:bookmarkStart w:id="1129" w:name="_Toc445318580"/>
      <w:bookmarkStart w:id="1130" w:name="_Toc445320407"/>
      <w:bookmarkEnd w:id="1126"/>
      <w:bookmarkEnd w:id="1127"/>
      <w:bookmarkEnd w:id="1128"/>
      <w:bookmarkEnd w:id="1129"/>
      <w:bookmarkEnd w:id="1130"/>
    </w:p>
    <w:p w14:paraId="77C55940" w14:textId="4B9D7A47" w:rsidR="009763A9" w:rsidDel="0026173E" w:rsidRDefault="009763A9">
      <w:pPr>
        <w:pStyle w:val="Ttulo1"/>
        <w:rPr>
          <w:del w:id="1131" w:author="Rodrigo Alvarez" w:date="2015-10-24T12:24:00Z"/>
        </w:rPr>
        <w:pPrChange w:id="1132" w:author="Rodrigo Alvarez" w:date="2015-10-24T12:24:00Z">
          <w:pPr>
            <w:pStyle w:val="Ttulo2"/>
          </w:pPr>
        </w:pPrChange>
      </w:pPr>
      <w:bookmarkStart w:id="1133" w:name="_Toc429920329"/>
      <w:bookmarkStart w:id="1134" w:name="_Toc429920802"/>
      <w:bookmarkStart w:id="1135" w:name="_Toc429929269"/>
      <w:bookmarkStart w:id="1136" w:name="_Toc430199790"/>
      <w:bookmarkStart w:id="1137" w:name="_Toc432846492"/>
      <w:bookmarkStart w:id="1138" w:name="_Toc432859561"/>
      <w:bookmarkStart w:id="1139" w:name="_Toc432866781"/>
      <w:bookmarkStart w:id="1140" w:name="_Toc432869145"/>
      <w:bookmarkStart w:id="1141" w:name="_Toc432875570"/>
      <w:bookmarkStart w:id="1142" w:name="_Toc432876499"/>
      <w:del w:id="1143" w:author="Rodrigo Alvarez" w:date="2015-10-24T12:24:00Z">
        <w:r w:rsidDel="0026173E">
          <w:delText>Transferencia de D</w:delText>
        </w:r>
        <w:bookmarkEnd w:id="1133"/>
        <w:bookmarkEnd w:id="1134"/>
        <w:bookmarkEnd w:id="1135"/>
        <w:r w:rsidDel="0026173E">
          <w:delText>atos</w:delText>
        </w:r>
        <w:bookmarkStart w:id="1144" w:name="_Toc440116994"/>
        <w:bookmarkStart w:id="1145" w:name="_Toc440117110"/>
        <w:bookmarkStart w:id="1146" w:name="_Toc445238287"/>
        <w:bookmarkStart w:id="1147" w:name="_Toc445318581"/>
        <w:bookmarkStart w:id="1148" w:name="_Toc445320408"/>
        <w:bookmarkEnd w:id="1136"/>
        <w:bookmarkEnd w:id="1137"/>
        <w:bookmarkEnd w:id="1138"/>
        <w:bookmarkEnd w:id="1139"/>
        <w:bookmarkEnd w:id="1140"/>
        <w:bookmarkEnd w:id="1141"/>
        <w:bookmarkEnd w:id="1142"/>
        <w:bookmarkEnd w:id="1144"/>
        <w:bookmarkEnd w:id="1145"/>
        <w:bookmarkEnd w:id="1146"/>
        <w:bookmarkEnd w:id="1147"/>
        <w:bookmarkEnd w:id="1148"/>
      </w:del>
    </w:p>
    <w:p w14:paraId="68FDEF73" w14:textId="5044E0AF" w:rsidR="009763A9" w:rsidDel="0026173E" w:rsidRDefault="009763A9" w:rsidP="005B5923">
      <w:pPr>
        <w:pStyle w:val="Ttulo1"/>
        <w:rPr>
          <w:del w:id="1149" w:author="Rodrigo Alvarez" w:date="2015-10-24T12:24:00Z"/>
        </w:rPr>
      </w:pPr>
      <w:del w:id="1150" w:author="Rodrigo Alvarez" w:date="2015-10-24T12:24:00Z">
        <w:r w:rsidDel="0026173E">
          <w:delText>Como ya se mencionó, cada uno de los aspectos críticos del proyecto fue atacado de la mejor manera posible, y en aquellos casos en donde el resultado no fue lo suficientemente bueno, se decidió encapsular la lógica correspondiente en una librería. Cada de una de ellas fácilmente reemplazable en el futuro por otra con resultados mejores, y que quizás, ataque el problema de manera completamente diferente. Uno de esos casos es la lógica para publicar los resultados del procesamiento que hace el Servidor. Este punto constituye el puente entre el Servidor y el Reproductor, y es gracias a él que se consigue la visualización en tiempo real.</w:delText>
        </w:r>
        <w:bookmarkStart w:id="1151" w:name="_Toc440116995"/>
        <w:bookmarkStart w:id="1152" w:name="_Toc440117111"/>
        <w:bookmarkStart w:id="1153" w:name="_Toc445238288"/>
        <w:bookmarkStart w:id="1154" w:name="_Toc445318582"/>
        <w:bookmarkStart w:id="1155" w:name="_Toc445320409"/>
        <w:bookmarkEnd w:id="1151"/>
        <w:bookmarkEnd w:id="1152"/>
        <w:bookmarkEnd w:id="1153"/>
        <w:bookmarkEnd w:id="1154"/>
        <w:bookmarkEnd w:id="1155"/>
      </w:del>
    </w:p>
    <w:p w14:paraId="70D7EAB6" w14:textId="074D859A" w:rsidR="009763A9" w:rsidDel="0026173E" w:rsidRDefault="009763A9" w:rsidP="005B5923">
      <w:pPr>
        <w:pStyle w:val="Ttulo1"/>
        <w:rPr>
          <w:del w:id="1156" w:author="Rodrigo Alvarez" w:date="2015-10-24T12:24:00Z"/>
        </w:rPr>
      </w:pPr>
      <w:del w:id="1157" w:author="Rodrigo Alvarez" w:date="2015-10-24T12:24:00Z">
        <w:r w:rsidDel="0026173E">
          <w:delText>La decisión que se tome aquí podría limitar la forma en la que funciona el sistema en la parte más importante para el usuario final, que es la visualización de la escena. A grandes rasgos hay dos opciones posibles para compartir los datos, una es utilizar la red y la otra es memoria compartida. Conviene analizar un poco que supone cada una de estas dos alternativas.</w:delText>
        </w:r>
        <w:bookmarkStart w:id="1158" w:name="_Toc440116996"/>
        <w:bookmarkStart w:id="1159" w:name="_Toc440117112"/>
        <w:bookmarkStart w:id="1160" w:name="_Toc445238289"/>
        <w:bookmarkStart w:id="1161" w:name="_Toc445318583"/>
        <w:bookmarkStart w:id="1162" w:name="_Toc445320410"/>
        <w:bookmarkEnd w:id="1158"/>
        <w:bookmarkEnd w:id="1159"/>
        <w:bookmarkEnd w:id="1160"/>
        <w:bookmarkEnd w:id="1161"/>
        <w:bookmarkEnd w:id="1162"/>
      </w:del>
    </w:p>
    <w:p w14:paraId="26544373" w14:textId="03058CFF" w:rsidR="009763A9" w:rsidDel="0026173E" w:rsidRDefault="009763A9" w:rsidP="005B5923">
      <w:pPr>
        <w:pStyle w:val="Ttulo1"/>
        <w:rPr>
          <w:del w:id="1163" w:author="Rodrigo Alvarez" w:date="2015-10-24T12:24:00Z"/>
        </w:rPr>
      </w:pPr>
      <w:del w:id="1164" w:author="Rodrigo Alvarez" w:date="2015-10-24T12:24:00Z">
        <w:r w:rsidDel="0026173E">
          <w:delText>Si se utiliza la red como medio para transferir los datos entre un programa y otro, se posibilita que éstos corran en máquinas diferentes, dejando que ambos hagan uso de una mayor cantidad de recursos para trabajar. Pero tiene como desventaja que los datos que se transfieren son susceptibles a errores. También genera que la información se transfiera más lentamente e introduce cotas en la cantidad de datos que se pueden transmitir en simultáneo.</w:delText>
        </w:r>
        <w:bookmarkStart w:id="1165" w:name="_Toc440116997"/>
        <w:bookmarkStart w:id="1166" w:name="_Toc440117113"/>
        <w:bookmarkStart w:id="1167" w:name="_Toc445238290"/>
        <w:bookmarkStart w:id="1168" w:name="_Toc445318584"/>
        <w:bookmarkStart w:id="1169" w:name="_Toc445320411"/>
        <w:bookmarkEnd w:id="1165"/>
        <w:bookmarkEnd w:id="1166"/>
        <w:bookmarkEnd w:id="1167"/>
        <w:bookmarkEnd w:id="1168"/>
        <w:bookmarkEnd w:id="1169"/>
      </w:del>
    </w:p>
    <w:p w14:paraId="09AC6C05" w14:textId="546029E4" w:rsidR="009763A9" w:rsidDel="0026173E" w:rsidRDefault="009763A9" w:rsidP="005B5923">
      <w:pPr>
        <w:pStyle w:val="Ttulo1"/>
        <w:rPr>
          <w:del w:id="1170" w:author="Rodrigo Alvarez" w:date="2015-10-24T12:24:00Z"/>
        </w:rPr>
      </w:pPr>
      <w:del w:id="1171" w:author="Rodrigo Alvarez" w:date="2015-10-24T12:24:00Z">
        <w:r w:rsidDel="0026173E">
          <w:delText>Si se utiliza la memoria compartida, el problema de la introducción de errores durante la transmisión, las limitaciones de cantidad de información y la velocidad de transmisión dejan de ser un problema. La desventaja radica en la capacidad de procesamiento que se puede asignar a un programa y a otro, dado que ejecutan en una misma terminal.</w:delText>
        </w:r>
        <w:bookmarkStart w:id="1172" w:name="_Toc440116998"/>
        <w:bookmarkStart w:id="1173" w:name="_Toc440117114"/>
        <w:bookmarkStart w:id="1174" w:name="_Toc445238291"/>
        <w:bookmarkStart w:id="1175" w:name="_Toc445318585"/>
        <w:bookmarkStart w:id="1176" w:name="_Toc445320412"/>
        <w:bookmarkEnd w:id="1172"/>
        <w:bookmarkEnd w:id="1173"/>
        <w:bookmarkEnd w:id="1174"/>
        <w:bookmarkEnd w:id="1175"/>
        <w:bookmarkEnd w:id="1176"/>
      </w:del>
    </w:p>
    <w:p w14:paraId="36B8BC1B" w14:textId="47D33502" w:rsidR="009763A9" w:rsidDel="0026173E" w:rsidRDefault="009763A9" w:rsidP="005B5923">
      <w:pPr>
        <w:pStyle w:val="Ttulo1"/>
        <w:rPr>
          <w:del w:id="1177" w:author="Rodrigo Alvarez" w:date="2015-10-24T12:24:00Z"/>
        </w:rPr>
      </w:pPr>
      <w:del w:id="1178" w:author="Rodrigo Alvarez" w:date="2015-10-24T12:24:00Z">
        <w:r w:rsidDel="0026173E">
          <w:delText>Actualmente, el proyecto utiliza esta última arquitectura para el pasaje de los datos entre el Servidor y el Reproductor. Pero si se logran resolver los problemas mencionados de un sistema distribuido, se podría conseguir un resultado muy bueno, balanceando la carga de trabajo.</w:delText>
        </w:r>
        <w:bookmarkStart w:id="1179" w:name="_Toc440116999"/>
        <w:bookmarkStart w:id="1180" w:name="_Toc440117115"/>
        <w:bookmarkStart w:id="1181" w:name="_Toc445238292"/>
        <w:bookmarkStart w:id="1182" w:name="_Toc445318586"/>
        <w:bookmarkStart w:id="1183" w:name="_Toc445320413"/>
        <w:bookmarkEnd w:id="1179"/>
        <w:bookmarkEnd w:id="1180"/>
        <w:bookmarkEnd w:id="1181"/>
        <w:bookmarkEnd w:id="1182"/>
        <w:bookmarkEnd w:id="1183"/>
      </w:del>
    </w:p>
    <w:p w14:paraId="68152BCD" w14:textId="389F94D3" w:rsidR="009763A9" w:rsidDel="0026173E" w:rsidRDefault="009763A9" w:rsidP="005B5923">
      <w:pPr>
        <w:pStyle w:val="Ttulo1"/>
        <w:rPr>
          <w:del w:id="1184" w:author="Rodrigo Alvarez" w:date="2015-10-24T12:24:00Z"/>
        </w:rPr>
      </w:pPr>
      <w:del w:id="1185" w:author="Rodrigo Alvarez" w:date="2015-10-24T12:24:00Z">
        <w:r w:rsidDel="0026173E">
          <w:delText>Para atacar el problema de la introducción de errores, se podría pensar en utilizar alternativas separadas para enviar los diferentes tipos de datos. Por un lado, se podría emplear TCP para enviar los datos críticos, como los identificadores de frame, las dimensiones de las imágenes y el número de caras de la malla. Por otro lado, se podría emplear UDP para transferir el arreglo de puntos, caras y píxeles, que pueden contener valores con error, sin que ello arruine la renderización de la escena en un instante dado.</w:delText>
        </w:r>
        <w:bookmarkStart w:id="1186" w:name="_Toc440117000"/>
        <w:bookmarkStart w:id="1187" w:name="_Toc440117116"/>
        <w:bookmarkStart w:id="1188" w:name="_Toc445238293"/>
        <w:bookmarkStart w:id="1189" w:name="_Toc445318587"/>
        <w:bookmarkStart w:id="1190" w:name="_Toc445320414"/>
        <w:bookmarkEnd w:id="1186"/>
        <w:bookmarkEnd w:id="1187"/>
        <w:bookmarkEnd w:id="1188"/>
        <w:bookmarkEnd w:id="1189"/>
        <w:bookmarkEnd w:id="1190"/>
      </w:del>
    </w:p>
    <w:p w14:paraId="41F7527F" w14:textId="053EA069" w:rsidR="009763A9" w:rsidDel="0026173E" w:rsidRDefault="009763A9" w:rsidP="005B5923">
      <w:pPr>
        <w:pStyle w:val="Ttulo1"/>
        <w:rPr>
          <w:del w:id="1191" w:author="Unknown"/>
        </w:rPr>
      </w:pPr>
      <w:del w:id="1192" w:author="Rodrigo Alvarez" w:date="2015-10-24T12:24:00Z">
        <w:r w:rsidDel="0026173E">
          <w:delText>El problema del volumen de datos transferidos puede solucionarse si se utiliza algún tipo de algoritmo de compresión, tanto para el arreglo de puntos, caras y píxeles, que representan prácticamente el cien por ciento del volumen de datos que se transmiten en cada frame. La compresión puede ser con pérdida o sin pérdida, cuyo último caso podría incluir a los datos críticos que se mencionaron antes. La compresión con pérdida sigue siendo una alternativa viable, dado que la introducción de pequeños errores en las coordenadas de los puntos o en el valor RGB de las imágenes, no afecta tanto la renderización final que hace el Reproductor de la escena.</w:delText>
        </w:r>
      </w:del>
      <w:bookmarkStart w:id="1193" w:name="_Toc440117001"/>
      <w:bookmarkStart w:id="1194" w:name="_Toc440117117"/>
      <w:bookmarkStart w:id="1195" w:name="_Toc445238294"/>
      <w:bookmarkStart w:id="1196" w:name="_Toc445318588"/>
      <w:bookmarkStart w:id="1197" w:name="_Toc445320415"/>
      <w:bookmarkEnd w:id="1193"/>
      <w:bookmarkEnd w:id="1194"/>
      <w:bookmarkEnd w:id="1195"/>
      <w:bookmarkEnd w:id="1196"/>
      <w:bookmarkEnd w:id="1197"/>
    </w:p>
    <w:p w14:paraId="5C36927C" w14:textId="39DF6F4D" w:rsidR="0026173E" w:rsidRDefault="006F4028" w:rsidP="0026173E">
      <w:pPr>
        <w:pStyle w:val="Ttulo1"/>
        <w:spacing w:after="240"/>
      </w:pPr>
      <w:bookmarkStart w:id="1198" w:name="_Toc433481819"/>
      <w:bookmarkStart w:id="1199" w:name="_Toc434069912"/>
      <w:bookmarkStart w:id="1200" w:name="_Toc445320416"/>
      <w:r>
        <w:t xml:space="preserve">Conclusiones y </w:t>
      </w:r>
      <w:ins w:id="1201" w:author="Rodrigo Alvarez" w:date="2015-10-24T12:24:00Z">
        <w:r w:rsidR="0026173E">
          <w:t>Trabajos Futuros</w:t>
        </w:r>
      </w:ins>
      <w:bookmarkEnd w:id="1198"/>
      <w:bookmarkEnd w:id="1199"/>
      <w:bookmarkEnd w:id="1200"/>
    </w:p>
    <w:p w14:paraId="586E06E2" w14:textId="4E41C124" w:rsidR="006F4028" w:rsidRDefault="002039F5" w:rsidP="006F4028">
      <w:r>
        <w:t>Se realizaron</w:t>
      </w:r>
      <w:r w:rsidR="006F4028" w:rsidRPr="009C2A56">
        <w:t xml:space="preserve"> pruebas </w:t>
      </w:r>
      <w:r w:rsidR="006F4028">
        <w:t xml:space="preserve">para medir el </w:t>
      </w:r>
      <w:r w:rsidR="006F4028" w:rsidRPr="009C2A56">
        <w:t xml:space="preserve">rendimiento general del sistema, </w:t>
      </w:r>
      <w:r w:rsidR="006F4028">
        <w:t xml:space="preserve">que permitieron detectar los </w:t>
      </w:r>
      <w:r w:rsidR="006F4028" w:rsidRPr="009C2A56">
        <w:t xml:space="preserve">cuellos de botella </w:t>
      </w:r>
      <w:r w:rsidR="006F4028">
        <w:t xml:space="preserve">e identificar </w:t>
      </w:r>
      <w:r w:rsidR="006F4028" w:rsidRPr="009C2A56">
        <w:t xml:space="preserve">los valores óptimos </w:t>
      </w:r>
      <w:r w:rsidR="006F4028">
        <w:t>de configuración</w:t>
      </w:r>
      <w:r w:rsidR="006F4028" w:rsidRPr="009C2A56">
        <w:t xml:space="preserve"> para aprovechar al máximo las características del equipo.</w:t>
      </w:r>
    </w:p>
    <w:p w14:paraId="100AEBDD" w14:textId="3BEE8FB6" w:rsidR="006F4028" w:rsidRDefault="006F4028" w:rsidP="006F4028">
      <w:r>
        <w:t xml:space="preserve">Las pruebas </w:t>
      </w:r>
      <w:r w:rsidR="002039F5">
        <w:t>efectuadas</w:t>
      </w:r>
      <w:r>
        <w:t xml:space="preserve"> hicieron foco específicamente en las variables </w:t>
      </w:r>
      <w:r w:rsidRPr="00F46EEC">
        <w:rPr>
          <w:i/>
        </w:rPr>
        <w:t>pcDownSample</w:t>
      </w:r>
      <w:r>
        <w:t xml:space="preserve"> y </w:t>
      </w:r>
      <w:r w:rsidRPr="00B234B8">
        <w:rPr>
          <w:i/>
        </w:rPr>
        <w:t>allowCompression</w:t>
      </w:r>
      <w:r>
        <w:t xml:space="preserve">, que combinadas influyen directamente sobre el tamaño de los </w:t>
      </w:r>
      <w:r w:rsidRPr="002039F5">
        <w:rPr>
          <w:i/>
        </w:rPr>
        <w:t>frames</w:t>
      </w:r>
      <w:r>
        <w:t xml:space="preserve"> transmitidos y la cantidad de nubes procesadas en el Servidor.</w:t>
      </w:r>
    </w:p>
    <w:p w14:paraId="594E234B" w14:textId="04C24878" w:rsidR="006F4028" w:rsidRDefault="006F4028" w:rsidP="006F4028"/>
    <w:p w14:paraId="4C77F577" w14:textId="1DE5CD4B" w:rsidR="00400E2D" w:rsidRDefault="006F4028" w:rsidP="00400E2D">
      <w:pPr>
        <w:pStyle w:val="Ttulo2"/>
      </w:pPr>
      <w:bookmarkStart w:id="1202" w:name="_Toc445320417"/>
      <w:r w:rsidRPr="00E50A57">
        <w:t>Análisis de performance</w:t>
      </w:r>
      <w:bookmarkEnd w:id="1202"/>
    </w:p>
    <w:p w14:paraId="18BEDA79" w14:textId="77777777" w:rsidR="00400E2D" w:rsidRPr="00E50A57" w:rsidRDefault="00400E2D" w:rsidP="002C6E10">
      <w:pPr>
        <w:pStyle w:val="Ttulo3"/>
      </w:pPr>
      <w:bookmarkStart w:id="1203" w:name="_Toc445320418"/>
      <w:r w:rsidRPr="00E50A57">
        <w:t>Configuración del ambiente de prueba</w:t>
      </w:r>
      <w:bookmarkEnd w:id="1203"/>
    </w:p>
    <w:p w14:paraId="6CD01298" w14:textId="77777777" w:rsidR="00400E2D" w:rsidRDefault="00400E2D" w:rsidP="00400E2D">
      <w:r>
        <w:t xml:space="preserve">Las pruebas fueron realizadas utilizando dos máquinas con conexión directa a través de cable UTP. En una de ellas se ejecutó el Cliente y en la otra el Servidor junto al Player. Se llamará de aquí en adelante Maquina A al equipo en el que se ejecutó el Cliente y Maquina B en la computadora donde se ejecutó el Servidor y el Player. </w:t>
      </w:r>
    </w:p>
    <w:p w14:paraId="05664BBB" w14:textId="77777777" w:rsidR="00400E2D" w:rsidRDefault="00400E2D" w:rsidP="00400E2D"/>
    <w:p w14:paraId="4073F7CF" w14:textId="77777777" w:rsidR="00400E2D" w:rsidRPr="00E50A57" w:rsidRDefault="00400E2D" w:rsidP="00400E2D">
      <w:pPr>
        <w:pStyle w:val="Ttulo5"/>
      </w:pPr>
      <w:r w:rsidRPr="00E50A57">
        <w:t>Características de las máquinas de prueba:</w:t>
      </w:r>
    </w:p>
    <w:p w14:paraId="3BF6A6DA" w14:textId="77777777" w:rsidR="00400E2D" w:rsidRPr="00831BB2" w:rsidRDefault="00400E2D" w:rsidP="00400E2D">
      <w:pPr>
        <w:pStyle w:val="Prrafodelista"/>
        <w:numPr>
          <w:ilvl w:val="0"/>
          <w:numId w:val="41"/>
        </w:numPr>
        <w:ind w:left="852" w:hanging="426"/>
        <w:rPr>
          <w:i/>
        </w:rPr>
      </w:pPr>
      <w:r w:rsidRPr="00831BB2">
        <w:rPr>
          <w:i/>
        </w:rPr>
        <w:t>Maquina A</w:t>
      </w:r>
    </w:p>
    <w:p w14:paraId="006BCD32" w14:textId="77777777" w:rsidR="00400E2D" w:rsidRDefault="00400E2D" w:rsidP="00400E2D">
      <w:pPr>
        <w:pStyle w:val="Prrafodelista"/>
        <w:numPr>
          <w:ilvl w:val="1"/>
          <w:numId w:val="41"/>
        </w:numPr>
        <w:tabs>
          <w:tab w:val="left" w:pos="709"/>
        </w:tabs>
        <w:ind w:left="1135" w:hanging="283"/>
      </w:pPr>
      <w:r>
        <w:t>SO: Windows 7 de 64 bits</w:t>
      </w:r>
    </w:p>
    <w:p w14:paraId="42AB9C07" w14:textId="77777777" w:rsidR="00400E2D" w:rsidRPr="00831BB2" w:rsidRDefault="00400E2D" w:rsidP="00400E2D">
      <w:pPr>
        <w:pStyle w:val="Prrafodelista"/>
        <w:numPr>
          <w:ilvl w:val="1"/>
          <w:numId w:val="41"/>
        </w:numPr>
        <w:tabs>
          <w:tab w:val="left" w:pos="709"/>
        </w:tabs>
        <w:ind w:left="1135" w:hanging="283"/>
        <w:rPr>
          <w:lang w:val="en-US"/>
        </w:rPr>
      </w:pPr>
      <w:r w:rsidRPr="00831BB2">
        <w:rPr>
          <w:lang w:val="en-US"/>
        </w:rPr>
        <w:t>CPU: Intel Core i3-2350M CPU 2.30 GHz</w:t>
      </w:r>
    </w:p>
    <w:p w14:paraId="4C8DA078" w14:textId="77777777" w:rsidR="00400E2D" w:rsidRDefault="00400E2D" w:rsidP="00400E2D">
      <w:pPr>
        <w:pStyle w:val="Prrafodelista"/>
        <w:numPr>
          <w:ilvl w:val="1"/>
          <w:numId w:val="41"/>
        </w:numPr>
        <w:tabs>
          <w:tab w:val="left" w:pos="709"/>
        </w:tabs>
        <w:ind w:left="1135" w:hanging="283"/>
      </w:pPr>
      <w:r>
        <w:t xml:space="preserve">RAM: 4 GB </w:t>
      </w:r>
    </w:p>
    <w:p w14:paraId="7051FE6C" w14:textId="77777777" w:rsidR="00400E2D" w:rsidRPr="00831BB2" w:rsidRDefault="00400E2D" w:rsidP="00400E2D">
      <w:pPr>
        <w:pStyle w:val="Prrafodelista"/>
        <w:numPr>
          <w:ilvl w:val="1"/>
          <w:numId w:val="41"/>
        </w:numPr>
        <w:tabs>
          <w:tab w:val="left" w:pos="709"/>
        </w:tabs>
        <w:ind w:left="1135" w:hanging="283"/>
        <w:rPr>
          <w:lang w:val="en-US"/>
        </w:rPr>
      </w:pPr>
      <w:r w:rsidRPr="00831BB2">
        <w:rPr>
          <w:lang w:val="en-US"/>
        </w:rPr>
        <w:t xml:space="preserve">Modelo: HP Pavilon g6 Notebook PC </w:t>
      </w:r>
    </w:p>
    <w:p w14:paraId="149A657B" w14:textId="77777777" w:rsidR="00400E2D" w:rsidRDefault="00400E2D" w:rsidP="00400E2D">
      <w:pPr>
        <w:pStyle w:val="Prrafodelista"/>
        <w:numPr>
          <w:ilvl w:val="1"/>
          <w:numId w:val="41"/>
        </w:numPr>
        <w:tabs>
          <w:tab w:val="left" w:pos="709"/>
        </w:tabs>
        <w:ind w:left="1135" w:hanging="283"/>
      </w:pPr>
      <w:r>
        <w:t xml:space="preserve">Tarjeta de red: </w:t>
      </w:r>
      <w:r w:rsidRPr="00831BB2">
        <w:t>Realtek RTL8188CE 802.11b/g/n WiFi Adapter</w:t>
      </w:r>
    </w:p>
    <w:p w14:paraId="0233D70F" w14:textId="77777777" w:rsidR="00400E2D" w:rsidRDefault="00400E2D" w:rsidP="00400E2D">
      <w:pPr>
        <w:pStyle w:val="Prrafodelista"/>
        <w:numPr>
          <w:ilvl w:val="1"/>
          <w:numId w:val="41"/>
        </w:numPr>
        <w:tabs>
          <w:tab w:val="left" w:pos="709"/>
        </w:tabs>
        <w:ind w:left="1135" w:hanging="283"/>
      </w:pPr>
      <w:r>
        <w:t xml:space="preserve">Tarjeta de video: </w:t>
      </w:r>
      <w:r w:rsidRPr="00831BB2">
        <w:t>Intel HD Graphics Family</w:t>
      </w:r>
    </w:p>
    <w:p w14:paraId="19CE16D8" w14:textId="77777777" w:rsidR="00400E2D" w:rsidRDefault="00400E2D" w:rsidP="00400E2D">
      <w:pPr>
        <w:pStyle w:val="Prrafodelista"/>
        <w:numPr>
          <w:ilvl w:val="1"/>
          <w:numId w:val="41"/>
        </w:numPr>
        <w:tabs>
          <w:tab w:val="left" w:pos="709"/>
        </w:tabs>
        <w:ind w:left="1135" w:hanging="283"/>
      </w:pPr>
      <w:r>
        <w:t>Disco: 500 Gb</w:t>
      </w:r>
    </w:p>
    <w:p w14:paraId="124F1F63" w14:textId="77777777" w:rsidR="00400E2D" w:rsidRPr="00831BB2" w:rsidRDefault="00400E2D" w:rsidP="00400E2D">
      <w:pPr>
        <w:pStyle w:val="Prrafodelista"/>
        <w:tabs>
          <w:tab w:val="left" w:pos="709"/>
        </w:tabs>
        <w:ind w:left="1135"/>
      </w:pPr>
    </w:p>
    <w:p w14:paraId="0073C4F4" w14:textId="77777777" w:rsidR="00400E2D" w:rsidRPr="00831BB2" w:rsidRDefault="00400E2D" w:rsidP="00400E2D">
      <w:pPr>
        <w:pStyle w:val="Prrafodelista"/>
        <w:numPr>
          <w:ilvl w:val="0"/>
          <w:numId w:val="41"/>
        </w:numPr>
        <w:ind w:left="852" w:hanging="426"/>
        <w:rPr>
          <w:i/>
        </w:rPr>
      </w:pPr>
      <w:r w:rsidRPr="00831BB2">
        <w:rPr>
          <w:i/>
        </w:rPr>
        <w:t>Maquina B</w:t>
      </w:r>
    </w:p>
    <w:p w14:paraId="745769A7" w14:textId="77777777" w:rsidR="00400E2D" w:rsidRDefault="00400E2D" w:rsidP="00400E2D">
      <w:pPr>
        <w:pStyle w:val="Prrafodelista"/>
        <w:numPr>
          <w:ilvl w:val="1"/>
          <w:numId w:val="41"/>
        </w:numPr>
        <w:tabs>
          <w:tab w:val="left" w:pos="709"/>
        </w:tabs>
        <w:ind w:left="1135" w:hanging="283"/>
      </w:pPr>
      <w:r>
        <w:t>SO: Windows 8.1</w:t>
      </w:r>
    </w:p>
    <w:p w14:paraId="587D2188" w14:textId="77777777" w:rsidR="00400E2D" w:rsidRPr="007E3069" w:rsidRDefault="00400E2D" w:rsidP="00400E2D">
      <w:pPr>
        <w:pStyle w:val="Prrafodelista"/>
        <w:numPr>
          <w:ilvl w:val="1"/>
          <w:numId w:val="41"/>
        </w:numPr>
        <w:tabs>
          <w:tab w:val="left" w:pos="709"/>
        </w:tabs>
        <w:ind w:left="1135" w:hanging="283"/>
        <w:rPr>
          <w:lang w:val="en-US"/>
        </w:rPr>
      </w:pPr>
      <w:r w:rsidRPr="007E3069">
        <w:rPr>
          <w:lang w:val="en-US"/>
        </w:rPr>
        <w:t>CPU: Intel Core i7-4702MQ 2.20GHz</w:t>
      </w:r>
    </w:p>
    <w:p w14:paraId="537C3925" w14:textId="77777777" w:rsidR="00400E2D" w:rsidRDefault="00400E2D" w:rsidP="00400E2D">
      <w:pPr>
        <w:pStyle w:val="Prrafodelista"/>
        <w:numPr>
          <w:ilvl w:val="1"/>
          <w:numId w:val="41"/>
        </w:numPr>
        <w:tabs>
          <w:tab w:val="left" w:pos="709"/>
        </w:tabs>
        <w:ind w:left="1135" w:hanging="283"/>
      </w:pPr>
      <w:r>
        <w:t>RAM: 12.0 GB</w:t>
      </w:r>
    </w:p>
    <w:p w14:paraId="5FA91901" w14:textId="77777777" w:rsidR="00400E2D" w:rsidRDefault="00400E2D" w:rsidP="00400E2D">
      <w:pPr>
        <w:pStyle w:val="Prrafodelista"/>
        <w:numPr>
          <w:ilvl w:val="1"/>
          <w:numId w:val="41"/>
        </w:numPr>
        <w:tabs>
          <w:tab w:val="left" w:pos="709"/>
        </w:tabs>
        <w:ind w:left="1135" w:hanging="283"/>
      </w:pPr>
      <w:r>
        <w:t>Modelo: HP Envy 15-j108la</w:t>
      </w:r>
    </w:p>
    <w:p w14:paraId="75313006" w14:textId="77777777" w:rsidR="00400E2D" w:rsidRDefault="00400E2D" w:rsidP="00400E2D">
      <w:pPr>
        <w:pStyle w:val="Prrafodelista"/>
        <w:numPr>
          <w:ilvl w:val="1"/>
          <w:numId w:val="41"/>
        </w:numPr>
        <w:tabs>
          <w:tab w:val="left" w:pos="709"/>
        </w:tabs>
        <w:ind w:left="1135" w:hanging="283"/>
      </w:pPr>
      <w:r>
        <w:t>Tarjeta de red: LAN Gigabit Ethernet 10/100/1000 (conector RJ-45)</w:t>
      </w:r>
    </w:p>
    <w:p w14:paraId="7B0C4F43" w14:textId="77777777" w:rsidR="00400E2D" w:rsidRDefault="00400E2D" w:rsidP="00400E2D">
      <w:pPr>
        <w:pStyle w:val="Prrafodelista"/>
        <w:numPr>
          <w:ilvl w:val="1"/>
          <w:numId w:val="41"/>
        </w:numPr>
        <w:tabs>
          <w:tab w:val="left" w:pos="709"/>
        </w:tabs>
        <w:ind w:left="1135" w:hanging="283"/>
      </w:pPr>
      <w:r>
        <w:t>Tarjeta de video: NVIDIA GeForce GT 750M</w:t>
      </w:r>
    </w:p>
    <w:p w14:paraId="2249AB90" w14:textId="77777777" w:rsidR="00400E2D" w:rsidRDefault="00400E2D" w:rsidP="00400E2D">
      <w:pPr>
        <w:pStyle w:val="Prrafodelista"/>
        <w:numPr>
          <w:ilvl w:val="1"/>
          <w:numId w:val="41"/>
        </w:numPr>
        <w:tabs>
          <w:tab w:val="left" w:pos="709"/>
        </w:tabs>
        <w:ind w:left="1135" w:hanging="283"/>
      </w:pPr>
      <w:r w:rsidRPr="007E3069">
        <w:t>Disco: Kingston SSD 480GB</w:t>
      </w:r>
    </w:p>
    <w:p w14:paraId="7F476E47" w14:textId="77777777" w:rsidR="00400E2D" w:rsidRPr="005D0F8C" w:rsidRDefault="00400E2D" w:rsidP="00400E2D">
      <w:pPr>
        <w:pStyle w:val="Prrafodelista"/>
        <w:tabs>
          <w:tab w:val="left" w:pos="709"/>
        </w:tabs>
        <w:ind w:left="1135"/>
      </w:pPr>
      <w:r w:rsidRPr="005D0F8C">
        <w:t xml:space="preserve"> </w:t>
      </w:r>
    </w:p>
    <w:p w14:paraId="725E981F" w14:textId="77777777" w:rsidR="00400E2D" w:rsidRPr="005D0F8C" w:rsidRDefault="00400E2D" w:rsidP="00400E2D">
      <w:pPr>
        <w:tabs>
          <w:tab w:val="left" w:pos="709"/>
        </w:tabs>
      </w:pPr>
      <w:r w:rsidRPr="005D0F8C">
        <w:t xml:space="preserve">Para realizar las pruebas que se describen en las siguientes secciones, </w:t>
      </w:r>
      <w:r>
        <w:t>se utilizó</w:t>
      </w:r>
      <w:r w:rsidRPr="005D0F8C">
        <w:t xml:space="preserve"> siempre el mismo set de datos.</w:t>
      </w:r>
      <w:r>
        <w:t xml:space="preserve"> </w:t>
      </w:r>
      <w:r w:rsidRPr="005D0F8C">
        <w:t xml:space="preserve">Todas las pruebas fueron realizadas utilizando el archivo </w:t>
      </w:r>
      <w:r w:rsidRPr="005D0F8C">
        <w:rPr>
          <w:i/>
        </w:rPr>
        <w:t>test.oni</w:t>
      </w:r>
      <w:r w:rsidRPr="005D0F8C">
        <w:t xml:space="preserve"> que se encuentra adjunto a los materiales del proyecto.</w:t>
      </w:r>
      <w:r>
        <w:t xml:space="preserve"> </w:t>
      </w:r>
      <w:r w:rsidRPr="005D0F8C">
        <w:t xml:space="preserve">Este archivo </w:t>
      </w:r>
      <w:r w:rsidRPr="002039F5">
        <w:rPr>
          <w:i/>
        </w:rPr>
        <w:t>ONI</w:t>
      </w:r>
      <w:r w:rsidRPr="005D0F8C">
        <w:t xml:space="preserve"> fue grabado utilizando un dispositivo Microsoft Kinect versión 1.</w:t>
      </w:r>
    </w:p>
    <w:p w14:paraId="31FEC0B1" w14:textId="77777777" w:rsidR="00400E2D" w:rsidRPr="005D0F8C" w:rsidRDefault="00400E2D" w:rsidP="00400E2D">
      <w:pPr>
        <w:rPr>
          <w:b/>
        </w:rPr>
      </w:pPr>
    </w:p>
    <w:p w14:paraId="153321A4" w14:textId="77777777" w:rsidR="00400E2D" w:rsidRPr="00E50A57" w:rsidRDefault="00400E2D" w:rsidP="00400E2D">
      <w:pPr>
        <w:pStyle w:val="Ttulo3"/>
      </w:pPr>
      <w:bookmarkStart w:id="1204" w:name="_Toc445320419"/>
      <w:r w:rsidRPr="00E50A57">
        <w:lastRenderedPageBreak/>
        <w:t>Variables e índices medidos</w:t>
      </w:r>
      <w:bookmarkEnd w:id="1204"/>
    </w:p>
    <w:p w14:paraId="659E5429" w14:textId="77777777" w:rsidR="00400E2D" w:rsidRDefault="00400E2D" w:rsidP="00400E2D">
      <w:r>
        <w:t xml:space="preserve">La variable </w:t>
      </w:r>
      <w:r w:rsidRPr="00F46EEC">
        <w:rPr>
          <w:i/>
        </w:rPr>
        <w:t xml:space="preserve">pcDownSample </w:t>
      </w:r>
      <w:r>
        <w:t xml:space="preserve">se utilizar para filtrar la nube de puntos original, obteniendo una resultante con una cantidad </w:t>
      </w: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pcDownSample</m:t>
                </m:r>
              </m:e>
              <m:sup>
                <m:r>
                  <w:rPr>
                    <w:rFonts w:ascii="Cambria Math" w:hAnsi="Cambria Math"/>
                  </w:rPr>
                  <m:t>2</m:t>
                </m:r>
              </m:sup>
            </m:sSup>
          </m:den>
        </m:f>
      </m:oMath>
      <w:r>
        <w:t xml:space="preserve"> de puntos. En las pruebas realizadas hicimos variar el valor de este parámetro en el rango 1 a 8.</w:t>
      </w:r>
    </w:p>
    <w:p w14:paraId="060FA2F5" w14:textId="77777777" w:rsidR="00400E2D" w:rsidRDefault="00400E2D" w:rsidP="00400E2D">
      <w:r>
        <w:t xml:space="preserve">La variable </w:t>
      </w:r>
      <w:r w:rsidRPr="00B234B8">
        <w:rPr>
          <w:i/>
        </w:rPr>
        <w:t>allowCompression</w:t>
      </w:r>
      <w:r>
        <w:t xml:space="preserve"> permite activar la compresión en formato </w:t>
      </w:r>
      <w:r w:rsidRPr="005A3A32">
        <w:rPr>
          <w:i/>
        </w:rPr>
        <w:t>ZIP</w:t>
      </w:r>
      <w:r>
        <w:t xml:space="preserve">. Habilitar esta variable implica que cada </w:t>
      </w:r>
      <w:r w:rsidRPr="005A3A32">
        <w:rPr>
          <w:i/>
        </w:rPr>
        <w:t>frame</w:t>
      </w:r>
      <w:r>
        <w:t xml:space="preserve"> es comprimido antes de ser enviado por un Cliente y descomprimido al arribar al Servidor. Todas las pruebas de performance fueron realizadas dos veces, una con la compresión habilitada y otra con esta opción desactivada.</w:t>
      </w:r>
    </w:p>
    <w:p w14:paraId="20EB405C" w14:textId="53E0E699" w:rsidR="00400E2D" w:rsidRDefault="00400E2D" w:rsidP="00400E2D">
      <w:r>
        <w:t xml:space="preserve">Estos dos parámetros fueron los únicos que sufrieron modificaciones durante las pruebas realizadas. El resto de las variables se mantuvieron siempre estáticas, tomando los valores: </w:t>
      </w:r>
      <w:r w:rsidRPr="009753BC">
        <w:rPr>
          <w:i/>
        </w:rPr>
        <w:t>persistence</w:t>
      </w:r>
      <w:r>
        <w:t xml:space="preserve"> en 0, </w:t>
      </w:r>
      <w:r w:rsidRPr="009753BC">
        <w:rPr>
          <w:i/>
        </w:rPr>
        <w:t>logLevel</w:t>
      </w:r>
      <w:r>
        <w:t xml:space="preserve"> en 5, </w:t>
      </w:r>
      <w:r w:rsidRPr="009753BC">
        <w:rPr>
          <w:i/>
        </w:rPr>
        <w:t>fps</w:t>
      </w:r>
      <w:r>
        <w:t xml:space="preserve"> en 20, </w:t>
      </w:r>
      <w:r w:rsidRPr="009753BC">
        <w:rPr>
          <w:i/>
        </w:rPr>
        <w:t>maxPackageSize</w:t>
      </w:r>
      <w:r>
        <w:t xml:space="preserve"> en </w:t>
      </w:r>
      <w:r w:rsidRPr="009753BC">
        <w:t>1000000</w:t>
      </w:r>
      <w:r>
        <w:t xml:space="preserve">, </w:t>
      </w:r>
      <w:r w:rsidRPr="000C42B9">
        <w:rPr>
          <w:i/>
        </w:rPr>
        <w:t>resolutionX</w:t>
      </w:r>
      <w:r>
        <w:t xml:space="preserve"> en 640, </w:t>
      </w:r>
      <w:r w:rsidRPr="000C42B9">
        <w:rPr>
          <w:i/>
        </w:rPr>
        <w:t>resolutionY</w:t>
      </w:r>
      <w:r>
        <w:t xml:space="preserve"> en 480 y </w:t>
      </w:r>
      <w:r w:rsidRPr="000C42B9">
        <w:rPr>
          <w:i/>
        </w:rPr>
        <w:t>useRGBCompression</w:t>
      </w:r>
      <w:r w:rsidR="008F67C5">
        <w:t xml:space="preserve"> en 0.</w:t>
      </w:r>
    </w:p>
    <w:p w14:paraId="7C10DB77" w14:textId="77777777" w:rsidR="00400E2D" w:rsidRDefault="00400E2D" w:rsidP="00400E2D">
      <w:r>
        <w:t>A partir de los datos relevados, se analizan las siguientes características:</w:t>
      </w:r>
    </w:p>
    <w:p w14:paraId="2DC06077" w14:textId="77777777" w:rsidR="00400E2D" w:rsidRDefault="00400E2D" w:rsidP="00400E2D">
      <w:pPr>
        <w:pStyle w:val="Prrafodelista"/>
        <w:numPr>
          <w:ilvl w:val="0"/>
          <w:numId w:val="42"/>
        </w:numPr>
        <w:tabs>
          <w:tab w:val="left" w:pos="426"/>
        </w:tabs>
        <w:spacing w:after="0"/>
        <w:contextualSpacing w:val="0"/>
      </w:pPr>
      <w:r>
        <w:t xml:space="preserve">Variación de la cantidad de puntos en la nube en función del parámetro </w:t>
      </w:r>
      <w:r w:rsidRPr="005A3A32">
        <w:rPr>
          <w:i/>
        </w:rPr>
        <w:t>pcDownSample</w:t>
      </w:r>
      <w:r>
        <w:t>.</w:t>
      </w:r>
    </w:p>
    <w:p w14:paraId="48416F00" w14:textId="77777777" w:rsidR="00400E2D" w:rsidRDefault="00400E2D" w:rsidP="00400E2D">
      <w:pPr>
        <w:pStyle w:val="Prrafodelista"/>
        <w:numPr>
          <w:ilvl w:val="0"/>
          <w:numId w:val="42"/>
        </w:numPr>
        <w:tabs>
          <w:tab w:val="left" w:pos="426"/>
        </w:tabs>
        <w:spacing w:after="0"/>
        <w:contextualSpacing w:val="0"/>
      </w:pPr>
      <w:r>
        <w:t xml:space="preserve">Tamaño en bytes del </w:t>
      </w:r>
      <w:r w:rsidRPr="005A3A32">
        <w:rPr>
          <w:i/>
        </w:rPr>
        <w:t>frame</w:t>
      </w:r>
      <w:r>
        <w:t xml:space="preserve"> enviado en función de la cantidad de puntos y la compresión.</w:t>
      </w:r>
    </w:p>
    <w:p w14:paraId="114C2E91" w14:textId="77777777" w:rsidR="00400E2D" w:rsidRDefault="00400E2D" w:rsidP="00400E2D">
      <w:pPr>
        <w:pStyle w:val="Prrafodelista"/>
        <w:numPr>
          <w:ilvl w:val="0"/>
          <w:numId w:val="42"/>
        </w:numPr>
        <w:tabs>
          <w:tab w:val="left" w:pos="426"/>
        </w:tabs>
        <w:spacing w:after="0"/>
        <w:contextualSpacing w:val="0"/>
      </w:pPr>
      <w:r>
        <w:t xml:space="preserve">Variación de la cantidad de </w:t>
      </w:r>
      <w:r w:rsidRPr="005A3A32">
        <w:rPr>
          <w:i/>
        </w:rPr>
        <w:t>frames</w:t>
      </w:r>
      <w:r>
        <w:t xml:space="preserve"> enviados por segundo.</w:t>
      </w:r>
    </w:p>
    <w:p w14:paraId="32A322CE" w14:textId="77777777" w:rsidR="00400E2D" w:rsidRDefault="00400E2D" w:rsidP="00400E2D">
      <w:pPr>
        <w:pStyle w:val="Prrafodelista"/>
        <w:numPr>
          <w:ilvl w:val="0"/>
          <w:numId w:val="42"/>
        </w:numPr>
        <w:tabs>
          <w:tab w:val="left" w:pos="426"/>
        </w:tabs>
        <w:spacing w:after="0"/>
        <w:contextualSpacing w:val="0"/>
      </w:pPr>
      <w:r>
        <w:t>Variación de la cantidad de mallas generadas por segundo.</w:t>
      </w:r>
    </w:p>
    <w:p w14:paraId="61A9650B" w14:textId="09965D74" w:rsidR="00400E2D" w:rsidRPr="00400E2D" w:rsidRDefault="00400E2D" w:rsidP="00400E2D"/>
    <w:p w14:paraId="70B8BBAE" w14:textId="77777777" w:rsidR="006F4028" w:rsidRPr="00E50A57" w:rsidRDefault="006F4028" w:rsidP="006F4028">
      <w:pPr>
        <w:pStyle w:val="Ttulo3"/>
      </w:pPr>
      <w:bookmarkStart w:id="1205" w:name="_Toc445320420"/>
      <w:r w:rsidRPr="00E50A57">
        <w:t>Valores obtenidos</w:t>
      </w:r>
      <w:bookmarkEnd w:id="1205"/>
    </w:p>
    <w:p w14:paraId="7A04F4EC" w14:textId="77777777" w:rsidR="006F4028" w:rsidRPr="006C74AB" w:rsidRDefault="006F4028" w:rsidP="006F4028">
      <w:pPr>
        <w:tabs>
          <w:tab w:val="left" w:pos="709"/>
        </w:tabs>
      </w:pPr>
      <w:r>
        <w:t xml:space="preserve">A continuación, se muestran dos tablas con los resultados de las pruebas realizadas. En la primera se pueden ver las mediciones obtenidas al variar el parámetro </w:t>
      </w:r>
      <w:r w:rsidRPr="006C74AB">
        <w:rPr>
          <w:i/>
        </w:rPr>
        <w:t>pcDownSample</w:t>
      </w:r>
      <w:r>
        <w:t xml:space="preserve"> ejecutando el sistema con la compresión habilitada, mientras que en la segunda se encuentran los valores relevados al realizar las pruebas sin compresión.</w:t>
      </w:r>
    </w:p>
    <w:tbl>
      <w:tblPr>
        <w:tblStyle w:val="Tabladecuadrcula4-nfasis31"/>
        <w:tblW w:w="9228" w:type="dxa"/>
        <w:jc w:val="center"/>
        <w:tblLayout w:type="fixed"/>
        <w:tblLook w:val="04A0" w:firstRow="1" w:lastRow="0" w:firstColumn="1" w:lastColumn="0" w:noHBand="0" w:noVBand="1"/>
      </w:tblPr>
      <w:tblGrid>
        <w:gridCol w:w="562"/>
        <w:gridCol w:w="586"/>
        <w:gridCol w:w="832"/>
        <w:gridCol w:w="1417"/>
        <w:gridCol w:w="1276"/>
        <w:gridCol w:w="1559"/>
        <w:gridCol w:w="1418"/>
        <w:gridCol w:w="1578"/>
      </w:tblGrid>
      <w:tr w:rsidR="006F4028" w:rsidRPr="0028378C" w14:paraId="6CEE3F94" w14:textId="77777777" w:rsidTr="00E025D4">
        <w:trPr>
          <w:cnfStyle w:val="100000000000" w:firstRow="1" w:lastRow="0" w:firstColumn="0" w:lastColumn="0" w:oddVBand="0" w:evenVBand="0" w:oddHBand="0" w:evenHBand="0" w:firstRowFirstColumn="0" w:firstRowLastColumn="0" w:lastRowFirstColumn="0" w:lastRowLastColumn="0"/>
          <w:cantSplit/>
          <w:trHeight w:val="1474"/>
          <w:jc w:val="center"/>
        </w:trPr>
        <w:tc>
          <w:tcPr>
            <w:cnfStyle w:val="001000000000" w:firstRow="0" w:lastRow="0" w:firstColumn="1" w:lastColumn="0" w:oddVBand="0" w:evenVBand="0" w:oddHBand="0" w:evenHBand="0" w:firstRowFirstColumn="0" w:firstRowLastColumn="0" w:lastRowFirstColumn="0" w:lastRowLastColumn="0"/>
            <w:tcW w:w="562" w:type="dxa"/>
            <w:noWrap/>
            <w:textDirection w:val="btLr"/>
            <w:hideMark/>
          </w:tcPr>
          <w:p w14:paraId="2B350589" w14:textId="77777777" w:rsidR="006F4028" w:rsidRPr="0028378C" w:rsidRDefault="006F4028" w:rsidP="000E2CFC">
            <w:pPr>
              <w:ind w:left="113" w:right="113"/>
              <w:rPr>
                <w:rFonts w:ascii="Calibri" w:eastAsia="Times New Roman" w:hAnsi="Calibri" w:cs="Calibri"/>
                <w:b w:val="0"/>
                <w:bCs w:val="0"/>
                <w:color w:val="auto"/>
                <w:lang w:eastAsia="es-UY"/>
              </w:rPr>
            </w:pPr>
            <w:r w:rsidRPr="0028378C">
              <w:rPr>
                <w:rFonts w:ascii="Calibri" w:eastAsia="Times New Roman" w:hAnsi="Calibri" w:cs="Calibri"/>
                <w:color w:val="auto"/>
                <w:lang w:eastAsia="es-UY"/>
              </w:rPr>
              <w:t>ID</w:t>
            </w:r>
          </w:p>
        </w:tc>
        <w:tc>
          <w:tcPr>
            <w:tcW w:w="586" w:type="dxa"/>
            <w:noWrap/>
            <w:textDirection w:val="btLr"/>
            <w:hideMark/>
          </w:tcPr>
          <w:p w14:paraId="2C221FBA" w14:textId="77777777" w:rsidR="006F4028" w:rsidRPr="0028378C" w:rsidRDefault="006F4028" w:rsidP="000E2CFC">
            <w:pPr>
              <w:ind w:left="113" w:right="113"/>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auto"/>
                <w:lang w:eastAsia="es-UY"/>
              </w:rPr>
            </w:pPr>
            <w:r w:rsidRPr="0028378C">
              <w:rPr>
                <w:rFonts w:ascii="Calibri" w:eastAsia="Times New Roman" w:hAnsi="Calibri" w:cs="Calibri"/>
                <w:color w:val="auto"/>
                <w:lang w:eastAsia="es-UY"/>
              </w:rPr>
              <w:t>Compression</w:t>
            </w:r>
          </w:p>
        </w:tc>
        <w:tc>
          <w:tcPr>
            <w:tcW w:w="832" w:type="dxa"/>
            <w:textDirection w:val="btLr"/>
            <w:hideMark/>
          </w:tcPr>
          <w:p w14:paraId="3427FCEF" w14:textId="77777777" w:rsidR="006F4028" w:rsidRPr="0028378C" w:rsidRDefault="006F4028" w:rsidP="000E2CFC">
            <w:pPr>
              <w:ind w:left="113" w:right="113"/>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auto"/>
                <w:lang w:eastAsia="es-UY"/>
              </w:rPr>
            </w:pPr>
            <w:r w:rsidRPr="0028378C">
              <w:rPr>
                <w:rFonts w:ascii="Calibri" w:eastAsia="Times New Roman" w:hAnsi="Calibri" w:cs="Calibri"/>
                <w:color w:val="auto"/>
                <w:lang w:eastAsia="es-UY"/>
              </w:rPr>
              <w:t>PC Downsample</w:t>
            </w:r>
          </w:p>
        </w:tc>
        <w:tc>
          <w:tcPr>
            <w:tcW w:w="1417" w:type="dxa"/>
            <w:noWrap/>
            <w:textDirection w:val="btLr"/>
            <w:hideMark/>
          </w:tcPr>
          <w:p w14:paraId="7D1F38E8" w14:textId="75FC382F" w:rsidR="006F4028" w:rsidRPr="0028378C" w:rsidRDefault="006F4028" w:rsidP="000E2CFC">
            <w:pPr>
              <w:ind w:left="113" w:right="113"/>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auto"/>
                <w:lang w:eastAsia="es-UY"/>
              </w:rPr>
            </w:pPr>
            <w:r w:rsidRPr="0028378C">
              <w:rPr>
                <w:rFonts w:ascii="Calibri" w:eastAsia="Times New Roman" w:hAnsi="Calibri" w:cs="Calibri"/>
                <w:color w:val="auto"/>
                <w:lang w:eastAsia="es-UY"/>
              </w:rPr>
              <w:t>Tamaño frame</w:t>
            </w:r>
            <w:r w:rsidR="00052F56">
              <w:rPr>
                <w:rFonts w:ascii="Calibri" w:eastAsia="Times New Roman" w:hAnsi="Calibri" w:cs="Calibri"/>
                <w:color w:val="auto"/>
                <w:lang w:eastAsia="es-UY"/>
              </w:rPr>
              <w:t xml:space="preserve"> (Bytes)</w:t>
            </w:r>
          </w:p>
        </w:tc>
        <w:tc>
          <w:tcPr>
            <w:tcW w:w="1276" w:type="dxa"/>
            <w:noWrap/>
            <w:textDirection w:val="btLr"/>
            <w:hideMark/>
          </w:tcPr>
          <w:p w14:paraId="31D7258D" w14:textId="77777777" w:rsidR="006F4028" w:rsidRPr="0028378C" w:rsidRDefault="006F4028" w:rsidP="000E2CFC">
            <w:pPr>
              <w:ind w:left="113" w:right="113"/>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auto"/>
                <w:lang w:eastAsia="es-UY"/>
              </w:rPr>
            </w:pPr>
            <w:r w:rsidRPr="0028378C">
              <w:rPr>
                <w:rFonts w:ascii="Calibri" w:eastAsia="Times New Roman" w:hAnsi="Calibri" w:cs="Calibri"/>
                <w:color w:val="auto"/>
                <w:lang w:eastAsia="es-UY"/>
              </w:rPr>
              <w:t>Cant puntos</w:t>
            </w:r>
          </w:p>
        </w:tc>
        <w:tc>
          <w:tcPr>
            <w:tcW w:w="1559" w:type="dxa"/>
            <w:noWrap/>
            <w:textDirection w:val="btLr"/>
            <w:hideMark/>
          </w:tcPr>
          <w:p w14:paraId="25C86312" w14:textId="77777777" w:rsidR="006F4028" w:rsidRPr="0028378C" w:rsidRDefault="006F4028" w:rsidP="000E2CFC">
            <w:pPr>
              <w:ind w:left="113" w:right="113"/>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auto"/>
                <w:lang w:eastAsia="es-UY"/>
              </w:rPr>
            </w:pPr>
            <w:r w:rsidRPr="0028378C">
              <w:rPr>
                <w:rFonts w:ascii="Calibri" w:eastAsia="Times New Roman" w:hAnsi="Calibri" w:cs="Calibri"/>
                <w:color w:val="auto"/>
                <w:lang w:eastAsia="es-UY"/>
              </w:rPr>
              <w:t>Arribos p/seg</w:t>
            </w:r>
          </w:p>
        </w:tc>
        <w:tc>
          <w:tcPr>
            <w:tcW w:w="1418" w:type="dxa"/>
            <w:noWrap/>
            <w:textDirection w:val="btLr"/>
            <w:hideMark/>
          </w:tcPr>
          <w:p w14:paraId="138D8302" w14:textId="77777777" w:rsidR="006F4028" w:rsidRPr="0028378C" w:rsidRDefault="006F4028" w:rsidP="000E2CFC">
            <w:pPr>
              <w:ind w:left="113" w:right="113"/>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auto"/>
                <w:lang w:eastAsia="es-UY"/>
              </w:rPr>
            </w:pPr>
            <w:r w:rsidRPr="0028378C">
              <w:rPr>
                <w:rFonts w:ascii="Calibri" w:eastAsia="Times New Roman" w:hAnsi="Calibri" w:cs="Calibri"/>
                <w:color w:val="auto"/>
                <w:lang w:eastAsia="es-UY"/>
              </w:rPr>
              <w:t>Mallas p/seg</w:t>
            </w:r>
          </w:p>
        </w:tc>
        <w:tc>
          <w:tcPr>
            <w:tcW w:w="1578" w:type="dxa"/>
            <w:textDirection w:val="btLr"/>
            <w:hideMark/>
          </w:tcPr>
          <w:p w14:paraId="36E7928F" w14:textId="77777777" w:rsidR="006F4028" w:rsidRPr="0028378C" w:rsidRDefault="006F4028" w:rsidP="000E2CFC">
            <w:pPr>
              <w:ind w:left="113" w:right="113"/>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auto"/>
                <w:lang w:eastAsia="es-UY"/>
              </w:rPr>
            </w:pPr>
            <w:r w:rsidRPr="0028378C">
              <w:rPr>
                <w:rFonts w:ascii="Calibri" w:eastAsia="Times New Roman" w:hAnsi="Calibri" w:cs="Calibri"/>
                <w:color w:val="auto"/>
                <w:lang w:eastAsia="es-UY"/>
              </w:rPr>
              <w:t>Duración promedio de cada generación</w:t>
            </w:r>
          </w:p>
        </w:tc>
      </w:tr>
      <w:tr w:rsidR="006F4028" w:rsidRPr="00680FDA" w14:paraId="75A6C9B4" w14:textId="77777777" w:rsidTr="00E025D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0B0A037C" w14:textId="77777777" w:rsidR="006F4028" w:rsidRPr="00680FDA" w:rsidRDefault="006F4028" w:rsidP="000E2CFC">
            <w:pPr>
              <w:jc w:val="right"/>
              <w:rPr>
                <w:rFonts w:ascii="Calibri" w:eastAsia="Times New Roman" w:hAnsi="Calibri" w:cs="Calibri"/>
                <w:color w:val="000000"/>
                <w:lang w:eastAsia="es-UY"/>
              </w:rPr>
            </w:pPr>
            <w:r w:rsidRPr="00680FDA">
              <w:rPr>
                <w:rFonts w:ascii="Calibri" w:eastAsia="Times New Roman" w:hAnsi="Calibri" w:cs="Calibri"/>
                <w:color w:val="000000"/>
                <w:lang w:eastAsia="es-UY"/>
              </w:rPr>
              <w:t>1</w:t>
            </w:r>
          </w:p>
        </w:tc>
        <w:tc>
          <w:tcPr>
            <w:tcW w:w="586" w:type="dxa"/>
            <w:noWrap/>
            <w:hideMark/>
          </w:tcPr>
          <w:p w14:paraId="1A34631F" w14:textId="77777777" w:rsidR="006F4028" w:rsidRPr="00680FDA" w:rsidRDefault="006F4028" w:rsidP="000E2CF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1</w:t>
            </w:r>
          </w:p>
        </w:tc>
        <w:tc>
          <w:tcPr>
            <w:tcW w:w="832" w:type="dxa"/>
            <w:noWrap/>
            <w:hideMark/>
          </w:tcPr>
          <w:p w14:paraId="66CB6324" w14:textId="77777777" w:rsidR="006F4028" w:rsidRPr="00680FDA" w:rsidRDefault="006F4028" w:rsidP="000E2CF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1</w:t>
            </w:r>
          </w:p>
        </w:tc>
        <w:tc>
          <w:tcPr>
            <w:tcW w:w="1417" w:type="dxa"/>
            <w:noWrap/>
            <w:hideMark/>
          </w:tcPr>
          <w:p w14:paraId="23A755D7" w14:textId="1EF82099" w:rsidR="006F4028" w:rsidRPr="00680FDA" w:rsidRDefault="00052F56" w:rsidP="000E2CF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UY"/>
              </w:rPr>
            </w:pPr>
            <w:r>
              <w:rPr>
                <w:rFonts w:ascii="Calibri" w:eastAsia="Times New Roman" w:hAnsi="Calibri" w:cs="Calibri"/>
                <w:color w:val="000000"/>
                <w:lang w:eastAsia="es-UY"/>
              </w:rPr>
              <w:t>3306229</w:t>
            </w:r>
          </w:p>
        </w:tc>
        <w:tc>
          <w:tcPr>
            <w:tcW w:w="1276" w:type="dxa"/>
            <w:noWrap/>
            <w:hideMark/>
          </w:tcPr>
          <w:p w14:paraId="6594D2F3" w14:textId="6861D71C" w:rsidR="006F4028" w:rsidRPr="00680FDA" w:rsidRDefault="00052F56" w:rsidP="000E2CF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UY"/>
              </w:rPr>
            </w:pPr>
            <w:r>
              <w:rPr>
                <w:rFonts w:ascii="Calibri" w:eastAsia="Times New Roman" w:hAnsi="Calibri" w:cs="Calibri"/>
                <w:color w:val="000000"/>
                <w:lang w:eastAsia="es-UY"/>
              </w:rPr>
              <w:t>252846</w:t>
            </w:r>
          </w:p>
        </w:tc>
        <w:tc>
          <w:tcPr>
            <w:tcW w:w="1559" w:type="dxa"/>
            <w:noWrap/>
            <w:hideMark/>
          </w:tcPr>
          <w:p w14:paraId="196D96D0" w14:textId="31F6EC7A" w:rsidR="006F4028" w:rsidRPr="00680FDA" w:rsidRDefault="006F4028" w:rsidP="00052F56">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1,25</w:t>
            </w:r>
          </w:p>
        </w:tc>
        <w:tc>
          <w:tcPr>
            <w:tcW w:w="1418" w:type="dxa"/>
            <w:noWrap/>
            <w:hideMark/>
          </w:tcPr>
          <w:p w14:paraId="1C3F5792" w14:textId="20D8E6B8" w:rsidR="006F4028" w:rsidRPr="00680FDA" w:rsidRDefault="006F4028" w:rsidP="00052F56">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1,25</w:t>
            </w:r>
          </w:p>
        </w:tc>
        <w:tc>
          <w:tcPr>
            <w:tcW w:w="1578" w:type="dxa"/>
            <w:noWrap/>
            <w:hideMark/>
          </w:tcPr>
          <w:p w14:paraId="450F43BF" w14:textId="77777777" w:rsidR="006F4028" w:rsidRPr="00680FDA" w:rsidRDefault="006F4028" w:rsidP="000E2CF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1817,4</w:t>
            </w:r>
          </w:p>
        </w:tc>
      </w:tr>
      <w:tr w:rsidR="006F4028" w:rsidRPr="00680FDA" w14:paraId="3DD60A73" w14:textId="77777777" w:rsidTr="00E025D4">
        <w:trPr>
          <w:trHeight w:val="300"/>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1A94FDFF" w14:textId="77777777" w:rsidR="006F4028" w:rsidRPr="00680FDA" w:rsidRDefault="006F4028" w:rsidP="000E2CFC">
            <w:pPr>
              <w:jc w:val="right"/>
              <w:rPr>
                <w:rFonts w:ascii="Calibri" w:eastAsia="Times New Roman" w:hAnsi="Calibri" w:cs="Calibri"/>
                <w:color w:val="000000"/>
                <w:lang w:eastAsia="es-UY"/>
              </w:rPr>
            </w:pPr>
            <w:r w:rsidRPr="00680FDA">
              <w:rPr>
                <w:rFonts w:ascii="Calibri" w:eastAsia="Times New Roman" w:hAnsi="Calibri" w:cs="Calibri"/>
                <w:color w:val="000000"/>
                <w:lang w:eastAsia="es-UY"/>
              </w:rPr>
              <w:t>2</w:t>
            </w:r>
          </w:p>
        </w:tc>
        <w:tc>
          <w:tcPr>
            <w:tcW w:w="586" w:type="dxa"/>
            <w:noWrap/>
            <w:hideMark/>
          </w:tcPr>
          <w:p w14:paraId="60E0E000" w14:textId="77777777" w:rsidR="006F4028" w:rsidRPr="00680FDA" w:rsidRDefault="006F4028" w:rsidP="000E2CF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1</w:t>
            </w:r>
          </w:p>
        </w:tc>
        <w:tc>
          <w:tcPr>
            <w:tcW w:w="832" w:type="dxa"/>
            <w:noWrap/>
            <w:hideMark/>
          </w:tcPr>
          <w:p w14:paraId="2DFE3AF7" w14:textId="77777777" w:rsidR="006F4028" w:rsidRPr="00680FDA" w:rsidRDefault="006F4028" w:rsidP="000E2CF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2</w:t>
            </w:r>
          </w:p>
        </w:tc>
        <w:tc>
          <w:tcPr>
            <w:tcW w:w="1417" w:type="dxa"/>
            <w:noWrap/>
            <w:hideMark/>
          </w:tcPr>
          <w:p w14:paraId="0D28DCD7" w14:textId="5E467856" w:rsidR="006F4028" w:rsidRPr="00680FDA" w:rsidRDefault="00052F56" w:rsidP="000E2CF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UY"/>
              </w:rPr>
            </w:pPr>
            <w:r>
              <w:rPr>
                <w:rFonts w:ascii="Calibri" w:eastAsia="Times New Roman" w:hAnsi="Calibri" w:cs="Calibri"/>
                <w:color w:val="000000"/>
                <w:lang w:eastAsia="es-UY"/>
              </w:rPr>
              <w:t>1286755</w:t>
            </w:r>
          </w:p>
        </w:tc>
        <w:tc>
          <w:tcPr>
            <w:tcW w:w="1276" w:type="dxa"/>
            <w:noWrap/>
            <w:hideMark/>
          </w:tcPr>
          <w:p w14:paraId="73ACE60A" w14:textId="79780994" w:rsidR="006F4028" w:rsidRPr="00680FDA" w:rsidRDefault="00052F56" w:rsidP="000E2CF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UY"/>
              </w:rPr>
            </w:pPr>
            <w:r>
              <w:rPr>
                <w:rFonts w:ascii="Calibri" w:eastAsia="Times New Roman" w:hAnsi="Calibri" w:cs="Calibri"/>
                <w:color w:val="000000"/>
                <w:lang w:eastAsia="es-UY"/>
              </w:rPr>
              <w:t>63130</w:t>
            </w:r>
          </w:p>
        </w:tc>
        <w:tc>
          <w:tcPr>
            <w:tcW w:w="1559" w:type="dxa"/>
            <w:noWrap/>
            <w:hideMark/>
          </w:tcPr>
          <w:p w14:paraId="4B0207D7" w14:textId="0B75D4BA" w:rsidR="006F4028" w:rsidRPr="00680FDA" w:rsidRDefault="006F4028" w:rsidP="00052F5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3,3</w:t>
            </w:r>
            <w:r w:rsidR="00052F56">
              <w:rPr>
                <w:rFonts w:ascii="Calibri" w:eastAsia="Times New Roman" w:hAnsi="Calibri" w:cs="Calibri"/>
                <w:color w:val="000000"/>
                <w:lang w:eastAsia="es-UY"/>
              </w:rPr>
              <w:t>4</w:t>
            </w:r>
          </w:p>
        </w:tc>
        <w:tc>
          <w:tcPr>
            <w:tcW w:w="1418" w:type="dxa"/>
            <w:noWrap/>
            <w:hideMark/>
          </w:tcPr>
          <w:p w14:paraId="27F3A6D6" w14:textId="402B47AA" w:rsidR="006F4028" w:rsidRPr="00680FDA" w:rsidRDefault="006F4028" w:rsidP="00052F5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1,78</w:t>
            </w:r>
          </w:p>
        </w:tc>
        <w:tc>
          <w:tcPr>
            <w:tcW w:w="1578" w:type="dxa"/>
            <w:noWrap/>
            <w:hideMark/>
          </w:tcPr>
          <w:p w14:paraId="49543084" w14:textId="77777777" w:rsidR="006F4028" w:rsidRPr="00680FDA" w:rsidRDefault="006F4028" w:rsidP="000E2CF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3281,18</w:t>
            </w:r>
          </w:p>
        </w:tc>
      </w:tr>
      <w:tr w:rsidR="006F4028" w:rsidRPr="00680FDA" w14:paraId="1FD6CC06" w14:textId="77777777" w:rsidTr="00E025D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575BB717" w14:textId="77777777" w:rsidR="006F4028" w:rsidRPr="00680FDA" w:rsidRDefault="006F4028" w:rsidP="000E2CFC">
            <w:pPr>
              <w:jc w:val="right"/>
              <w:rPr>
                <w:rFonts w:ascii="Calibri" w:eastAsia="Times New Roman" w:hAnsi="Calibri" w:cs="Calibri"/>
                <w:color w:val="000000"/>
                <w:lang w:eastAsia="es-UY"/>
              </w:rPr>
            </w:pPr>
            <w:r w:rsidRPr="00680FDA">
              <w:rPr>
                <w:rFonts w:ascii="Calibri" w:eastAsia="Times New Roman" w:hAnsi="Calibri" w:cs="Calibri"/>
                <w:color w:val="000000"/>
                <w:lang w:eastAsia="es-UY"/>
              </w:rPr>
              <w:t>3</w:t>
            </w:r>
          </w:p>
        </w:tc>
        <w:tc>
          <w:tcPr>
            <w:tcW w:w="586" w:type="dxa"/>
            <w:noWrap/>
            <w:hideMark/>
          </w:tcPr>
          <w:p w14:paraId="748BDAF9" w14:textId="77777777" w:rsidR="006F4028" w:rsidRPr="00680FDA" w:rsidRDefault="006F4028" w:rsidP="000E2CF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1</w:t>
            </w:r>
          </w:p>
        </w:tc>
        <w:tc>
          <w:tcPr>
            <w:tcW w:w="832" w:type="dxa"/>
            <w:noWrap/>
            <w:hideMark/>
          </w:tcPr>
          <w:p w14:paraId="345C78B2" w14:textId="77777777" w:rsidR="006F4028" w:rsidRPr="00680FDA" w:rsidRDefault="006F4028" w:rsidP="000E2CF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3</w:t>
            </w:r>
          </w:p>
        </w:tc>
        <w:tc>
          <w:tcPr>
            <w:tcW w:w="1417" w:type="dxa"/>
            <w:noWrap/>
            <w:hideMark/>
          </w:tcPr>
          <w:p w14:paraId="5A8F106A" w14:textId="6F8699EF" w:rsidR="006F4028" w:rsidRPr="00680FDA" w:rsidRDefault="00052F56" w:rsidP="000E2CF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UY"/>
              </w:rPr>
            </w:pPr>
            <w:r>
              <w:rPr>
                <w:rFonts w:ascii="Calibri" w:eastAsia="Times New Roman" w:hAnsi="Calibri" w:cs="Calibri"/>
                <w:color w:val="000000"/>
                <w:lang w:eastAsia="es-UY"/>
              </w:rPr>
              <w:t>913155</w:t>
            </w:r>
          </w:p>
        </w:tc>
        <w:tc>
          <w:tcPr>
            <w:tcW w:w="1276" w:type="dxa"/>
            <w:noWrap/>
            <w:hideMark/>
          </w:tcPr>
          <w:p w14:paraId="3D75A4D9" w14:textId="2B960D21" w:rsidR="006F4028" w:rsidRPr="00680FDA" w:rsidRDefault="00052F56" w:rsidP="000E2CF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UY"/>
              </w:rPr>
            </w:pPr>
            <w:r>
              <w:rPr>
                <w:rFonts w:ascii="Calibri" w:eastAsia="Times New Roman" w:hAnsi="Calibri" w:cs="Calibri"/>
                <w:color w:val="000000"/>
                <w:lang w:eastAsia="es-UY"/>
              </w:rPr>
              <w:t>28132</w:t>
            </w:r>
          </w:p>
        </w:tc>
        <w:tc>
          <w:tcPr>
            <w:tcW w:w="1559" w:type="dxa"/>
            <w:noWrap/>
            <w:hideMark/>
          </w:tcPr>
          <w:p w14:paraId="6541F9B6" w14:textId="6E3C23EB" w:rsidR="006F4028" w:rsidRPr="00680FDA" w:rsidRDefault="006F4028" w:rsidP="00052F56">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4,8</w:t>
            </w:r>
            <w:r w:rsidR="00052F56">
              <w:rPr>
                <w:rFonts w:ascii="Calibri" w:eastAsia="Times New Roman" w:hAnsi="Calibri" w:cs="Calibri"/>
                <w:color w:val="000000"/>
                <w:lang w:eastAsia="es-UY"/>
              </w:rPr>
              <w:t>2</w:t>
            </w:r>
          </w:p>
        </w:tc>
        <w:tc>
          <w:tcPr>
            <w:tcW w:w="1418" w:type="dxa"/>
            <w:noWrap/>
            <w:hideMark/>
          </w:tcPr>
          <w:p w14:paraId="2F15B600" w14:textId="6C338CAF" w:rsidR="006F4028" w:rsidRPr="00680FDA" w:rsidRDefault="006F4028" w:rsidP="00052F56">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3,08</w:t>
            </w:r>
          </w:p>
        </w:tc>
        <w:tc>
          <w:tcPr>
            <w:tcW w:w="1578" w:type="dxa"/>
            <w:noWrap/>
            <w:hideMark/>
          </w:tcPr>
          <w:p w14:paraId="6EF3F3A4" w14:textId="77777777" w:rsidR="006F4028" w:rsidRPr="00680FDA" w:rsidRDefault="006F4028" w:rsidP="000E2CF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1831,53</w:t>
            </w:r>
          </w:p>
        </w:tc>
      </w:tr>
      <w:tr w:rsidR="006F4028" w:rsidRPr="00680FDA" w14:paraId="5AAE145D" w14:textId="77777777" w:rsidTr="00E025D4">
        <w:trPr>
          <w:trHeight w:val="300"/>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0E5DB5F5" w14:textId="77777777" w:rsidR="006F4028" w:rsidRPr="00680FDA" w:rsidRDefault="006F4028" w:rsidP="000E2CFC">
            <w:pPr>
              <w:jc w:val="right"/>
              <w:rPr>
                <w:rFonts w:ascii="Calibri" w:eastAsia="Times New Roman" w:hAnsi="Calibri" w:cs="Calibri"/>
                <w:color w:val="000000"/>
                <w:lang w:eastAsia="es-UY"/>
              </w:rPr>
            </w:pPr>
            <w:r w:rsidRPr="00680FDA">
              <w:rPr>
                <w:rFonts w:ascii="Calibri" w:eastAsia="Times New Roman" w:hAnsi="Calibri" w:cs="Calibri"/>
                <w:color w:val="000000"/>
                <w:lang w:eastAsia="es-UY"/>
              </w:rPr>
              <w:t>4</w:t>
            </w:r>
          </w:p>
        </w:tc>
        <w:tc>
          <w:tcPr>
            <w:tcW w:w="586" w:type="dxa"/>
            <w:noWrap/>
            <w:hideMark/>
          </w:tcPr>
          <w:p w14:paraId="3C1A3F30" w14:textId="77777777" w:rsidR="006F4028" w:rsidRPr="00680FDA" w:rsidRDefault="006F4028" w:rsidP="000E2CF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1</w:t>
            </w:r>
          </w:p>
        </w:tc>
        <w:tc>
          <w:tcPr>
            <w:tcW w:w="832" w:type="dxa"/>
            <w:noWrap/>
            <w:hideMark/>
          </w:tcPr>
          <w:p w14:paraId="55F6DD57" w14:textId="77777777" w:rsidR="006F4028" w:rsidRPr="00680FDA" w:rsidRDefault="006F4028" w:rsidP="000E2CF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4</w:t>
            </w:r>
          </w:p>
        </w:tc>
        <w:tc>
          <w:tcPr>
            <w:tcW w:w="1417" w:type="dxa"/>
            <w:noWrap/>
            <w:hideMark/>
          </w:tcPr>
          <w:p w14:paraId="7A9648B0" w14:textId="346C8C68" w:rsidR="006F4028" w:rsidRPr="00680FDA" w:rsidRDefault="00052F56" w:rsidP="000E2CF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UY"/>
              </w:rPr>
            </w:pPr>
            <w:r>
              <w:rPr>
                <w:rFonts w:ascii="Calibri" w:eastAsia="Times New Roman" w:hAnsi="Calibri" w:cs="Calibri"/>
                <w:color w:val="000000"/>
                <w:lang w:eastAsia="es-UY"/>
              </w:rPr>
              <w:t>782410</w:t>
            </w:r>
          </w:p>
        </w:tc>
        <w:tc>
          <w:tcPr>
            <w:tcW w:w="1276" w:type="dxa"/>
            <w:noWrap/>
            <w:hideMark/>
          </w:tcPr>
          <w:p w14:paraId="726F9254" w14:textId="06BB5034" w:rsidR="006F4028" w:rsidRPr="00680FDA" w:rsidRDefault="00052F56" w:rsidP="000E2CF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UY"/>
              </w:rPr>
            </w:pPr>
            <w:r>
              <w:rPr>
                <w:rFonts w:ascii="Calibri" w:eastAsia="Times New Roman" w:hAnsi="Calibri" w:cs="Calibri"/>
                <w:color w:val="000000"/>
                <w:lang w:eastAsia="es-UY"/>
              </w:rPr>
              <w:t>15860</w:t>
            </w:r>
          </w:p>
        </w:tc>
        <w:tc>
          <w:tcPr>
            <w:tcW w:w="1559" w:type="dxa"/>
            <w:noWrap/>
            <w:hideMark/>
          </w:tcPr>
          <w:p w14:paraId="3D4D8D3D" w14:textId="4C43EF48" w:rsidR="006F4028" w:rsidRPr="00680FDA" w:rsidRDefault="006F4028" w:rsidP="00052F5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5,7</w:t>
            </w:r>
            <w:r w:rsidR="00052F56">
              <w:rPr>
                <w:rFonts w:ascii="Calibri" w:eastAsia="Times New Roman" w:hAnsi="Calibri" w:cs="Calibri"/>
                <w:color w:val="000000"/>
                <w:lang w:eastAsia="es-UY"/>
              </w:rPr>
              <w:t>6</w:t>
            </w:r>
          </w:p>
        </w:tc>
        <w:tc>
          <w:tcPr>
            <w:tcW w:w="1418" w:type="dxa"/>
            <w:noWrap/>
            <w:hideMark/>
          </w:tcPr>
          <w:p w14:paraId="63302637" w14:textId="1B9BFD5E" w:rsidR="006F4028" w:rsidRPr="00680FDA" w:rsidRDefault="006F4028" w:rsidP="00052F5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2,7</w:t>
            </w:r>
            <w:r w:rsidR="00052F56">
              <w:rPr>
                <w:rFonts w:ascii="Calibri" w:eastAsia="Times New Roman" w:hAnsi="Calibri" w:cs="Calibri"/>
                <w:color w:val="000000"/>
                <w:lang w:eastAsia="es-UY"/>
              </w:rPr>
              <w:t>2</w:t>
            </w:r>
          </w:p>
        </w:tc>
        <w:tc>
          <w:tcPr>
            <w:tcW w:w="1578" w:type="dxa"/>
            <w:noWrap/>
            <w:hideMark/>
          </w:tcPr>
          <w:p w14:paraId="4936E9A4" w14:textId="77777777" w:rsidR="006F4028" w:rsidRPr="00680FDA" w:rsidRDefault="006F4028" w:rsidP="000E2CF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2188,65</w:t>
            </w:r>
          </w:p>
        </w:tc>
      </w:tr>
      <w:tr w:rsidR="006F4028" w:rsidRPr="00680FDA" w14:paraId="62389F5B" w14:textId="77777777" w:rsidTr="00E025D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6350212E" w14:textId="77777777" w:rsidR="006F4028" w:rsidRPr="00680FDA" w:rsidRDefault="006F4028" w:rsidP="000E2CFC">
            <w:pPr>
              <w:jc w:val="right"/>
              <w:rPr>
                <w:rFonts w:ascii="Calibri" w:eastAsia="Times New Roman" w:hAnsi="Calibri" w:cs="Calibri"/>
                <w:color w:val="000000"/>
                <w:lang w:eastAsia="es-UY"/>
              </w:rPr>
            </w:pPr>
            <w:r w:rsidRPr="00680FDA">
              <w:rPr>
                <w:rFonts w:ascii="Calibri" w:eastAsia="Times New Roman" w:hAnsi="Calibri" w:cs="Calibri"/>
                <w:color w:val="000000"/>
                <w:lang w:eastAsia="es-UY"/>
              </w:rPr>
              <w:t>5</w:t>
            </w:r>
          </w:p>
        </w:tc>
        <w:tc>
          <w:tcPr>
            <w:tcW w:w="586" w:type="dxa"/>
            <w:noWrap/>
            <w:hideMark/>
          </w:tcPr>
          <w:p w14:paraId="1415C30C" w14:textId="77777777" w:rsidR="006F4028" w:rsidRPr="00680FDA" w:rsidRDefault="006F4028" w:rsidP="000E2CF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1</w:t>
            </w:r>
          </w:p>
        </w:tc>
        <w:tc>
          <w:tcPr>
            <w:tcW w:w="832" w:type="dxa"/>
            <w:noWrap/>
            <w:hideMark/>
          </w:tcPr>
          <w:p w14:paraId="21E854F7" w14:textId="77777777" w:rsidR="006F4028" w:rsidRPr="00680FDA" w:rsidRDefault="006F4028" w:rsidP="000E2CF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5</w:t>
            </w:r>
          </w:p>
        </w:tc>
        <w:tc>
          <w:tcPr>
            <w:tcW w:w="1417" w:type="dxa"/>
            <w:noWrap/>
            <w:hideMark/>
          </w:tcPr>
          <w:p w14:paraId="691044A5" w14:textId="75D34C92" w:rsidR="006F4028" w:rsidRPr="00680FDA" w:rsidRDefault="00052F56" w:rsidP="000E2CF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UY"/>
              </w:rPr>
            </w:pPr>
            <w:r>
              <w:rPr>
                <w:rFonts w:ascii="Calibri" w:eastAsia="Times New Roman" w:hAnsi="Calibri" w:cs="Calibri"/>
                <w:color w:val="000000"/>
                <w:lang w:eastAsia="es-UY"/>
              </w:rPr>
              <w:t>720776</w:t>
            </w:r>
          </w:p>
        </w:tc>
        <w:tc>
          <w:tcPr>
            <w:tcW w:w="1276" w:type="dxa"/>
            <w:noWrap/>
            <w:hideMark/>
          </w:tcPr>
          <w:p w14:paraId="302661A2" w14:textId="5BD17EB5" w:rsidR="006F4028" w:rsidRPr="00680FDA" w:rsidRDefault="00052F56" w:rsidP="000E2CF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UY"/>
              </w:rPr>
            </w:pPr>
            <w:r>
              <w:rPr>
                <w:rFonts w:ascii="Calibri" w:eastAsia="Times New Roman" w:hAnsi="Calibri" w:cs="Calibri"/>
                <w:color w:val="000000"/>
                <w:lang w:eastAsia="es-UY"/>
              </w:rPr>
              <w:t>10096</w:t>
            </w:r>
          </w:p>
        </w:tc>
        <w:tc>
          <w:tcPr>
            <w:tcW w:w="1559" w:type="dxa"/>
            <w:noWrap/>
            <w:hideMark/>
          </w:tcPr>
          <w:p w14:paraId="4B7C48B6" w14:textId="363BC6E0" w:rsidR="006F4028" w:rsidRPr="00680FDA" w:rsidRDefault="006F4028" w:rsidP="00052F56">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6,</w:t>
            </w:r>
            <w:r w:rsidR="00052F56">
              <w:rPr>
                <w:rFonts w:ascii="Calibri" w:eastAsia="Times New Roman" w:hAnsi="Calibri" w:cs="Calibri"/>
                <w:color w:val="000000"/>
                <w:lang w:eastAsia="es-UY"/>
              </w:rPr>
              <w:t>40</w:t>
            </w:r>
          </w:p>
        </w:tc>
        <w:tc>
          <w:tcPr>
            <w:tcW w:w="1418" w:type="dxa"/>
            <w:noWrap/>
            <w:hideMark/>
          </w:tcPr>
          <w:p w14:paraId="79FE452E" w14:textId="1ED2794C" w:rsidR="006F4028" w:rsidRPr="00680FDA" w:rsidRDefault="006F4028" w:rsidP="00052F56">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6,36</w:t>
            </w:r>
          </w:p>
        </w:tc>
        <w:tc>
          <w:tcPr>
            <w:tcW w:w="1578" w:type="dxa"/>
            <w:noWrap/>
            <w:hideMark/>
          </w:tcPr>
          <w:p w14:paraId="2AB0F876" w14:textId="77777777" w:rsidR="006F4028" w:rsidRPr="00680FDA" w:rsidRDefault="006F4028" w:rsidP="000E2CF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727,58</w:t>
            </w:r>
          </w:p>
        </w:tc>
      </w:tr>
      <w:tr w:rsidR="006F4028" w:rsidRPr="00680FDA" w14:paraId="7955D433" w14:textId="77777777" w:rsidTr="00E025D4">
        <w:trPr>
          <w:trHeight w:val="300"/>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314653C1" w14:textId="77777777" w:rsidR="006F4028" w:rsidRPr="00680FDA" w:rsidRDefault="006F4028" w:rsidP="000E2CFC">
            <w:pPr>
              <w:jc w:val="right"/>
              <w:rPr>
                <w:rFonts w:ascii="Calibri" w:eastAsia="Times New Roman" w:hAnsi="Calibri" w:cs="Calibri"/>
                <w:color w:val="000000"/>
                <w:lang w:eastAsia="es-UY"/>
              </w:rPr>
            </w:pPr>
            <w:r w:rsidRPr="00680FDA">
              <w:rPr>
                <w:rFonts w:ascii="Calibri" w:eastAsia="Times New Roman" w:hAnsi="Calibri" w:cs="Calibri"/>
                <w:color w:val="000000"/>
                <w:lang w:eastAsia="es-UY"/>
              </w:rPr>
              <w:t>6</w:t>
            </w:r>
          </w:p>
        </w:tc>
        <w:tc>
          <w:tcPr>
            <w:tcW w:w="586" w:type="dxa"/>
            <w:noWrap/>
            <w:hideMark/>
          </w:tcPr>
          <w:p w14:paraId="7207E9F4" w14:textId="77777777" w:rsidR="006F4028" w:rsidRPr="00680FDA" w:rsidRDefault="006F4028" w:rsidP="000E2CF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1</w:t>
            </w:r>
          </w:p>
        </w:tc>
        <w:tc>
          <w:tcPr>
            <w:tcW w:w="832" w:type="dxa"/>
            <w:noWrap/>
            <w:hideMark/>
          </w:tcPr>
          <w:p w14:paraId="34A7237D" w14:textId="77777777" w:rsidR="006F4028" w:rsidRPr="00680FDA" w:rsidRDefault="006F4028" w:rsidP="000E2CF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6</w:t>
            </w:r>
          </w:p>
        </w:tc>
        <w:tc>
          <w:tcPr>
            <w:tcW w:w="1417" w:type="dxa"/>
            <w:noWrap/>
            <w:hideMark/>
          </w:tcPr>
          <w:p w14:paraId="0B0930FB" w14:textId="2013C6E3" w:rsidR="006F4028" w:rsidRPr="00680FDA" w:rsidRDefault="00052F56" w:rsidP="000E2CF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UY"/>
              </w:rPr>
            </w:pPr>
            <w:r>
              <w:rPr>
                <w:rFonts w:ascii="Calibri" w:eastAsia="Times New Roman" w:hAnsi="Calibri" w:cs="Calibri"/>
                <w:color w:val="000000"/>
                <w:lang w:eastAsia="es-UY"/>
              </w:rPr>
              <w:t>687666</w:t>
            </w:r>
          </w:p>
        </w:tc>
        <w:tc>
          <w:tcPr>
            <w:tcW w:w="1276" w:type="dxa"/>
            <w:noWrap/>
            <w:hideMark/>
          </w:tcPr>
          <w:p w14:paraId="7AA8B3FE" w14:textId="431E0071" w:rsidR="006F4028" w:rsidRPr="00680FDA" w:rsidRDefault="00052F56" w:rsidP="000E2CF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UY"/>
              </w:rPr>
            </w:pPr>
            <w:r>
              <w:rPr>
                <w:rFonts w:ascii="Calibri" w:eastAsia="Times New Roman" w:hAnsi="Calibri" w:cs="Calibri"/>
                <w:color w:val="000000"/>
                <w:lang w:eastAsia="es-UY"/>
              </w:rPr>
              <w:t>6988</w:t>
            </w:r>
          </w:p>
        </w:tc>
        <w:tc>
          <w:tcPr>
            <w:tcW w:w="1559" w:type="dxa"/>
            <w:noWrap/>
            <w:hideMark/>
          </w:tcPr>
          <w:p w14:paraId="350E1AEC" w14:textId="2E495A90" w:rsidR="006F4028" w:rsidRPr="00680FDA" w:rsidRDefault="006F4028" w:rsidP="00052F5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6,58</w:t>
            </w:r>
          </w:p>
        </w:tc>
        <w:tc>
          <w:tcPr>
            <w:tcW w:w="1418" w:type="dxa"/>
            <w:noWrap/>
            <w:hideMark/>
          </w:tcPr>
          <w:p w14:paraId="792BAF1D" w14:textId="0625BB93" w:rsidR="006F4028" w:rsidRPr="00680FDA" w:rsidRDefault="006F4028" w:rsidP="00052F5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6,9</w:t>
            </w:r>
            <w:r w:rsidR="00052F56">
              <w:rPr>
                <w:rFonts w:ascii="Calibri" w:eastAsia="Times New Roman" w:hAnsi="Calibri" w:cs="Calibri"/>
                <w:color w:val="000000"/>
                <w:lang w:eastAsia="es-UY"/>
              </w:rPr>
              <w:t>7</w:t>
            </w:r>
          </w:p>
        </w:tc>
        <w:tc>
          <w:tcPr>
            <w:tcW w:w="1578" w:type="dxa"/>
            <w:noWrap/>
            <w:hideMark/>
          </w:tcPr>
          <w:p w14:paraId="1BE9F482" w14:textId="77777777" w:rsidR="006F4028" w:rsidRPr="00680FDA" w:rsidRDefault="006F4028" w:rsidP="000E2CF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318,25</w:t>
            </w:r>
          </w:p>
        </w:tc>
      </w:tr>
      <w:tr w:rsidR="006F4028" w:rsidRPr="00680FDA" w14:paraId="693D2A39" w14:textId="77777777" w:rsidTr="00E025D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6CBA9279" w14:textId="77777777" w:rsidR="006F4028" w:rsidRPr="00680FDA" w:rsidRDefault="006F4028" w:rsidP="000E2CFC">
            <w:pPr>
              <w:jc w:val="right"/>
              <w:rPr>
                <w:rFonts w:ascii="Calibri" w:eastAsia="Times New Roman" w:hAnsi="Calibri" w:cs="Calibri"/>
                <w:color w:val="000000"/>
                <w:lang w:eastAsia="es-UY"/>
              </w:rPr>
            </w:pPr>
            <w:r w:rsidRPr="00680FDA">
              <w:rPr>
                <w:rFonts w:ascii="Calibri" w:eastAsia="Times New Roman" w:hAnsi="Calibri" w:cs="Calibri"/>
                <w:color w:val="000000"/>
                <w:lang w:eastAsia="es-UY"/>
              </w:rPr>
              <w:t>7</w:t>
            </w:r>
          </w:p>
        </w:tc>
        <w:tc>
          <w:tcPr>
            <w:tcW w:w="586" w:type="dxa"/>
            <w:noWrap/>
            <w:hideMark/>
          </w:tcPr>
          <w:p w14:paraId="4C92262A" w14:textId="77777777" w:rsidR="006F4028" w:rsidRPr="00680FDA" w:rsidRDefault="006F4028" w:rsidP="000E2CF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1</w:t>
            </w:r>
          </w:p>
        </w:tc>
        <w:tc>
          <w:tcPr>
            <w:tcW w:w="832" w:type="dxa"/>
            <w:noWrap/>
            <w:hideMark/>
          </w:tcPr>
          <w:p w14:paraId="1DCEFCFD" w14:textId="77777777" w:rsidR="006F4028" w:rsidRPr="00680FDA" w:rsidRDefault="006F4028" w:rsidP="000E2CF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7</w:t>
            </w:r>
          </w:p>
        </w:tc>
        <w:tc>
          <w:tcPr>
            <w:tcW w:w="1417" w:type="dxa"/>
            <w:noWrap/>
            <w:hideMark/>
          </w:tcPr>
          <w:p w14:paraId="28CC46AF" w14:textId="3BE54B67" w:rsidR="006F4028" w:rsidRPr="00680FDA" w:rsidRDefault="00052F56" w:rsidP="000E2CF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UY"/>
              </w:rPr>
            </w:pPr>
            <w:r>
              <w:rPr>
                <w:rFonts w:ascii="Calibri" w:eastAsia="Times New Roman" w:hAnsi="Calibri" w:cs="Calibri"/>
                <w:color w:val="000000"/>
                <w:lang w:eastAsia="es-UY"/>
              </w:rPr>
              <w:t>668463</w:t>
            </w:r>
          </w:p>
        </w:tc>
        <w:tc>
          <w:tcPr>
            <w:tcW w:w="1276" w:type="dxa"/>
            <w:noWrap/>
            <w:hideMark/>
          </w:tcPr>
          <w:p w14:paraId="3FC07A12" w14:textId="2934B9CB" w:rsidR="006F4028" w:rsidRPr="00680FDA" w:rsidRDefault="00052F56" w:rsidP="000E2CF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UY"/>
              </w:rPr>
            </w:pPr>
            <w:r>
              <w:rPr>
                <w:rFonts w:ascii="Calibri" w:eastAsia="Times New Roman" w:hAnsi="Calibri" w:cs="Calibri"/>
                <w:color w:val="000000"/>
                <w:lang w:eastAsia="es-UY"/>
              </w:rPr>
              <w:t>5208</w:t>
            </w:r>
          </w:p>
        </w:tc>
        <w:tc>
          <w:tcPr>
            <w:tcW w:w="1559" w:type="dxa"/>
            <w:noWrap/>
            <w:hideMark/>
          </w:tcPr>
          <w:p w14:paraId="5617DDDA" w14:textId="4ECA6A3E" w:rsidR="006F4028" w:rsidRPr="00680FDA" w:rsidRDefault="006F4028" w:rsidP="00052F56">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6,8</w:t>
            </w:r>
            <w:r w:rsidR="00052F56">
              <w:rPr>
                <w:rFonts w:ascii="Calibri" w:eastAsia="Times New Roman" w:hAnsi="Calibri" w:cs="Calibri"/>
                <w:color w:val="000000"/>
                <w:lang w:eastAsia="es-UY"/>
              </w:rPr>
              <w:t>5</w:t>
            </w:r>
          </w:p>
        </w:tc>
        <w:tc>
          <w:tcPr>
            <w:tcW w:w="1418" w:type="dxa"/>
            <w:noWrap/>
            <w:hideMark/>
          </w:tcPr>
          <w:p w14:paraId="6CA6E1D0" w14:textId="7A5D562D" w:rsidR="006F4028" w:rsidRPr="00680FDA" w:rsidRDefault="006F4028" w:rsidP="00052F56">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6,85</w:t>
            </w:r>
          </w:p>
        </w:tc>
        <w:tc>
          <w:tcPr>
            <w:tcW w:w="1578" w:type="dxa"/>
            <w:noWrap/>
            <w:hideMark/>
          </w:tcPr>
          <w:p w14:paraId="5931DECC" w14:textId="77777777" w:rsidR="006F4028" w:rsidRPr="00680FDA" w:rsidRDefault="006F4028" w:rsidP="000E2CF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190,18</w:t>
            </w:r>
          </w:p>
        </w:tc>
      </w:tr>
      <w:tr w:rsidR="006F4028" w:rsidRPr="00680FDA" w14:paraId="3252EFE2" w14:textId="77777777" w:rsidTr="00E025D4">
        <w:trPr>
          <w:trHeight w:val="300"/>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6A89BF0C" w14:textId="77777777" w:rsidR="006F4028" w:rsidRPr="00680FDA" w:rsidRDefault="006F4028" w:rsidP="000E2CFC">
            <w:pPr>
              <w:jc w:val="right"/>
              <w:rPr>
                <w:rFonts w:ascii="Calibri" w:eastAsia="Times New Roman" w:hAnsi="Calibri" w:cs="Calibri"/>
                <w:color w:val="000000"/>
                <w:lang w:eastAsia="es-UY"/>
              </w:rPr>
            </w:pPr>
            <w:r w:rsidRPr="00680FDA">
              <w:rPr>
                <w:rFonts w:ascii="Calibri" w:eastAsia="Times New Roman" w:hAnsi="Calibri" w:cs="Calibri"/>
                <w:color w:val="000000"/>
                <w:lang w:eastAsia="es-UY"/>
              </w:rPr>
              <w:t>8</w:t>
            </w:r>
          </w:p>
        </w:tc>
        <w:tc>
          <w:tcPr>
            <w:tcW w:w="586" w:type="dxa"/>
            <w:noWrap/>
            <w:hideMark/>
          </w:tcPr>
          <w:p w14:paraId="4173103E" w14:textId="77777777" w:rsidR="006F4028" w:rsidRPr="00680FDA" w:rsidRDefault="006F4028" w:rsidP="000E2CF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1</w:t>
            </w:r>
          </w:p>
        </w:tc>
        <w:tc>
          <w:tcPr>
            <w:tcW w:w="832" w:type="dxa"/>
            <w:noWrap/>
            <w:hideMark/>
          </w:tcPr>
          <w:p w14:paraId="7642EF0A" w14:textId="77777777" w:rsidR="006F4028" w:rsidRPr="00680FDA" w:rsidRDefault="006F4028" w:rsidP="000E2CF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8</w:t>
            </w:r>
          </w:p>
        </w:tc>
        <w:tc>
          <w:tcPr>
            <w:tcW w:w="1417" w:type="dxa"/>
            <w:noWrap/>
            <w:hideMark/>
          </w:tcPr>
          <w:p w14:paraId="00D94EA5" w14:textId="5AD0ABDD" w:rsidR="006F4028" w:rsidRPr="00680FDA" w:rsidRDefault="00052F56" w:rsidP="000E2CF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UY"/>
              </w:rPr>
            </w:pPr>
            <w:r>
              <w:rPr>
                <w:rFonts w:ascii="Calibri" w:eastAsia="Times New Roman" w:hAnsi="Calibri" w:cs="Calibri"/>
                <w:color w:val="000000"/>
                <w:lang w:eastAsia="es-UY"/>
              </w:rPr>
              <w:t>654978</w:t>
            </w:r>
          </w:p>
        </w:tc>
        <w:tc>
          <w:tcPr>
            <w:tcW w:w="1276" w:type="dxa"/>
            <w:noWrap/>
            <w:hideMark/>
          </w:tcPr>
          <w:p w14:paraId="2BAAB4BC" w14:textId="7F18F1BE" w:rsidR="006F4028" w:rsidRPr="00680FDA" w:rsidRDefault="00052F56" w:rsidP="000E2CF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UY"/>
              </w:rPr>
            </w:pPr>
            <w:r>
              <w:rPr>
                <w:rFonts w:ascii="Calibri" w:eastAsia="Times New Roman" w:hAnsi="Calibri" w:cs="Calibri"/>
                <w:color w:val="000000"/>
                <w:lang w:eastAsia="es-UY"/>
              </w:rPr>
              <w:t>3946</w:t>
            </w:r>
          </w:p>
        </w:tc>
        <w:tc>
          <w:tcPr>
            <w:tcW w:w="1559" w:type="dxa"/>
            <w:noWrap/>
            <w:hideMark/>
          </w:tcPr>
          <w:p w14:paraId="4EE44AE4" w14:textId="7A16A088" w:rsidR="006F4028" w:rsidRPr="00680FDA" w:rsidRDefault="006F4028" w:rsidP="00052F5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6,96</w:t>
            </w:r>
          </w:p>
        </w:tc>
        <w:tc>
          <w:tcPr>
            <w:tcW w:w="1418" w:type="dxa"/>
            <w:noWrap/>
            <w:hideMark/>
          </w:tcPr>
          <w:p w14:paraId="2719F3D2" w14:textId="54C6E2E9" w:rsidR="006F4028" w:rsidRPr="00680FDA" w:rsidRDefault="006F4028" w:rsidP="00052F5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6,9</w:t>
            </w:r>
            <w:r w:rsidR="00052F56">
              <w:rPr>
                <w:rFonts w:ascii="Calibri" w:eastAsia="Times New Roman" w:hAnsi="Calibri" w:cs="Calibri"/>
                <w:color w:val="000000"/>
                <w:lang w:eastAsia="es-UY"/>
              </w:rPr>
              <w:t>1</w:t>
            </w:r>
          </w:p>
        </w:tc>
        <w:tc>
          <w:tcPr>
            <w:tcW w:w="1578" w:type="dxa"/>
            <w:noWrap/>
            <w:hideMark/>
          </w:tcPr>
          <w:p w14:paraId="29AB7923" w14:textId="77777777" w:rsidR="006F4028" w:rsidRPr="00680FDA" w:rsidRDefault="006F4028" w:rsidP="000E2CF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123,32</w:t>
            </w:r>
          </w:p>
        </w:tc>
      </w:tr>
    </w:tbl>
    <w:p w14:paraId="32C98579" w14:textId="77777777" w:rsidR="006F4028" w:rsidRDefault="006F4028" w:rsidP="006F4028"/>
    <w:tbl>
      <w:tblPr>
        <w:tblStyle w:val="Tabladecuadrcula4-nfasis31"/>
        <w:tblW w:w="9228" w:type="dxa"/>
        <w:jc w:val="center"/>
        <w:tblLayout w:type="fixed"/>
        <w:tblLook w:val="04A0" w:firstRow="1" w:lastRow="0" w:firstColumn="1" w:lastColumn="0" w:noHBand="0" w:noVBand="1"/>
      </w:tblPr>
      <w:tblGrid>
        <w:gridCol w:w="562"/>
        <w:gridCol w:w="586"/>
        <w:gridCol w:w="832"/>
        <w:gridCol w:w="1417"/>
        <w:gridCol w:w="1276"/>
        <w:gridCol w:w="1559"/>
        <w:gridCol w:w="1560"/>
        <w:gridCol w:w="1436"/>
      </w:tblGrid>
      <w:tr w:rsidR="006F4028" w:rsidRPr="00D57572" w14:paraId="09DA388F" w14:textId="77777777" w:rsidTr="00E025D4">
        <w:trPr>
          <w:cnfStyle w:val="100000000000" w:firstRow="1" w:lastRow="0" w:firstColumn="0" w:lastColumn="0" w:oddVBand="0" w:evenVBand="0" w:oddHBand="0" w:evenHBand="0" w:firstRowFirstColumn="0" w:firstRowLastColumn="0" w:lastRowFirstColumn="0" w:lastRowLastColumn="0"/>
          <w:cantSplit/>
          <w:trHeight w:val="1474"/>
          <w:jc w:val="center"/>
        </w:trPr>
        <w:tc>
          <w:tcPr>
            <w:cnfStyle w:val="001000000000" w:firstRow="0" w:lastRow="0" w:firstColumn="1" w:lastColumn="0" w:oddVBand="0" w:evenVBand="0" w:oddHBand="0" w:evenHBand="0" w:firstRowFirstColumn="0" w:firstRowLastColumn="0" w:lastRowFirstColumn="0" w:lastRowLastColumn="0"/>
            <w:tcW w:w="562" w:type="dxa"/>
            <w:noWrap/>
            <w:textDirection w:val="btLr"/>
            <w:hideMark/>
          </w:tcPr>
          <w:p w14:paraId="78123AA9" w14:textId="77777777" w:rsidR="006F4028" w:rsidRPr="00D57572" w:rsidRDefault="006F4028" w:rsidP="000E2CFC">
            <w:pPr>
              <w:ind w:left="113" w:right="113"/>
              <w:rPr>
                <w:rFonts w:ascii="Calibri" w:eastAsia="Times New Roman" w:hAnsi="Calibri" w:cs="Calibri"/>
                <w:b w:val="0"/>
                <w:bCs w:val="0"/>
                <w:color w:val="auto"/>
                <w:lang w:eastAsia="es-UY"/>
              </w:rPr>
            </w:pPr>
            <w:r w:rsidRPr="00D57572">
              <w:rPr>
                <w:rFonts w:ascii="Calibri" w:eastAsia="Times New Roman" w:hAnsi="Calibri" w:cs="Calibri"/>
                <w:color w:val="auto"/>
                <w:lang w:eastAsia="es-UY"/>
              </w:rPr>
              <w:lastRenderedPageBreak/>
              <w:t>ID</w:t>
            </w:r>
          </w:p>
        </w:tc>
        <w:tc>
          <w:tcPr>
            <w:tcW w:w="586" w:type="dxa"/>
            <w:noWrap/>
            <w:textDirection w:val="btLr"/>
            <w:hideMark/>
          </w:tcPr>
          <w:p w14:paraId="6E615F13" w14:textId="77777777" w:rsidR="006F4028" w:rsidRPr="00D57572" w:rsidRDefault="006F4028" w:rsidP="000E2CFC">
            <w:pPr>
              <w:ind w:left="113" w:right="113"/>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auto"/>
                <w:lang w:eastAsia="es-UY"/>
              </w:rPr>
            </w:pPr>
            <w:r w:rsidRPr="00D57572">
              <w:rPr>
                <w:rFonts w:ascii="Calibri" w:eastAsia="Times New Roman" w:hAnsi="Calibri" w:cs="Calibri"/>
                <w:color w:val="auto"/>
                <w:lang w:eastAsia="es-UY"/>
              </w:rPr>
              <w:t>Compression</w:t>
            </w:r>
          </w:p>
        </w:tc>
        <w:tc>
          <w:tcPr>
            <w:tcW w:w="832" w:type="dxa"/>
            <w:textDirection w:val="btLr"/>
            <w:hideMark/>
          </w:tcPr>
          <w:p w14:paraId="28895B82" w14:textId="77777777" w:rsidR="006F4028" w:rsidRPr="00D57572" w:rsidRDefault="006F4028" w:rsidP="000E2CFC">
            <w:pPr>
              <w:ind w:left="113" w:right="113"/>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auto"/>
                <w:lang w:eastAsia="es-UY"/>
              </w:rPr>
            </w:pPr>
            <w:r w:rsidRPr="00D57572">
              <w:rPr>
                <w:rFonts w:ascii="Calibri" w:eastAsia="Times New Roman" w:hAnsi="Calibri" w:cs="Calibri"/>
                <w:color w:val="auto"/>
                <w:lang w:eastAsia="es-UY"/>
              </w:rPr>
              <w:t>PC Downsample</w:t>
            </w:r>
          </w:p>
        </w:tc>
        <w:tc>
          <w:tcPr>
            <w:tcW w:w="1417" w:type="dxa"/>
            <w:noWrap/>
            <w:textDirection w:val="btLr"/>
            <w:hideMark/>
          </w:tcPr>
          <w:p w14:paraId="38884A97" w14:textId="521F483E" w:rsidR="006F4028" w:rsidRPr="00D57572" w:rsidRDefault="006F4028" w:rsidP="000E2CFC">
            <w:pPr>
              <w:ind w:left="113" w:right="113"/>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auto"/>
                <w:lang w:eastAsia="es-UY"/>
              </w:rPr>
            </w:pPr>
            <w:r w:rsidRPr="00D57572">
              <w:rPr>
                <w:rFonts w:ascii="Calibri" w:eastAsia="Times New Roman" w:hAnsi="Calibri" w:cs="Calibri"/>
                <w:color w:val="auto"/>
                <w:lang w:eastAsia="es-UY"/>
              </w:rPr>
              <w:t>Tamaño frame</w:t>
            </w:r>
            <w:r w:rsidR="00052F56">
              <w:rPr>
                <w:rFonts w:ascii="Calibri" w:eastAsia="Times New Roman" w:hAnsi="Calibri" w:cs="Calibri"/>
                <w:color w:val="auto"/>
                <w:lang w:eastAsia="es-UY"/>
              </w:rPr>
              <w:t xml:space="preserve"> (Bytes)</w:t>
            </w:r>
          </w:p>
        </w:tc>
        <w:tc>
          <w:tcPr>
            <w:tcW w:w="1276" w:type="dxa"/>
            <w:noWrap/>
            <w:textDirection w:val="btLr"/>
            <w:hideMark/>
          </w:tcPr>
          <w:p w14:paraId="5FA25DD1" w14:textId="77777777" w:rsidR="006F4028" w:rsidRPr="00D57572" w:rsidRDefault="006F4028" w:rsidP="000E2CFC">
            <w:pPr>
              <w:ind w:left="113" w:right="113"/>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auto"/>
                <w:lang w:eastAsia="es-UY"/>
              </w:rPr>
            </w:pPr>
            <w:r w:rsidRPr="00D57572">
              <w:rPr>
                <w:rFonts w:ascii="Calibri" w:eastAsia="Times New Roman" w:hAnsi="Calibri" w:cs="Calibri"/>
                <w:color w:val="auto"/>
                <w:lang w:eastAsia="es-UY"/>
              </w:rPr>
              <w:t>Cant puntos</w:t>
            </w:r>
          </w:p>
        </w:tc>
        <w:tc>
          <w:tcPr>
            <w:tcW w:w="1559" w:type="dxa"/>
            <w:noWrap/>
            <w:textDirection w:val="btLr"/>
            <w:hideMark/>
          </w:tcPr>
          <w:p w14:paraId="72F60865" w14:textId="77777777" w:rsidR="006F4028" w:rsidRPr="00D57572" w:rsidRDefault="006F4028" w:rsidP="000E2CFC">
            <w:pPr>
              <w:ind w:left="113" w:right="113"/>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auto"/>
                <w:lang w:eastAsia="es-UY"/>
              </w:rPr>
            </w:pPr>
            <w:r w:rsidRPr="00D57572">
              <w:rPr>
                <w:rFonts w:ascii="Calibri" w:eastAsia="Times New Roman" w:hAnsi="Calibri" w:cs="Calibri"/>
                <w:color w:val="auto"/>
                <w:lang w:eastAsia="es-UY"/>
              </w:rPr>
              <w:t>Arribos p/seg</w:t>
            </w:r>
          </w:p>
        </w:tc>
        <w:tc>
          <w:tcPr>
            <w:tcW w:w="1560" w:type="dxa"/>
            <w:noWrap/>
            <w:textDirection w:val="btLr"/>
            <w:hideMark/>
          </w:tcPr>
          <w:p w14:paraId="63ACF2FD" w14:textId="77777777" w:rsidR="006F4028" w:rsidRPr="00D57572" w:rsidRDefault="006F4028" w:rsidP="000E2CFC">
            <w:pPr>
              <w:ind w:left="113" w:right="113"/>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auto"/>
                <w:lang w:eastAsia="es-UY"/>
              </w:rPr>
            </w:pPr>
            <w:r w:rsidRPr="00D57572">
              <w:rPr>
                <w:rFonts w:ascii="Calibri" w:eastAsia="Times New Roman" w:hAnsi="Calibri" w:cs="Calibri"/>
                <w:color w:val="auto"/>
                <w:lang w:eastAsia="es-UY"/>
              </w:rPr>
              <w:t>Mallas p/seg</w:t>
            </w:r>
          </w:p>
        </w:tc>
        <w:tc>
          <w:tcPr>
            <w:tcW w:w="1436" w:type="dxa"/>
            <w:textDirection w:val="btLr"/>
            <w:hideMark/>
          </w:tcPr>
          <w:p w14:paraId="7CF2CE1D" w14:textId="77777777" w:rsidR="006F4028" w:rsidRPr="00D57572" w:rsidRDefault="006F4028" w:rsidP="000E2CFC">
            <w:pPr>
              <w:ind w:left="113" w:right="113"/>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auto"/>
                <w:lang w:eastAsia="es-UY"/>
              </w:rPr>
            </w:pPr>
            <w:r w:rsidRPr="00D57572">
              <w:rPr>
                <w:rFonts w:ascii="Calibri" w:eastAsia="Times New Roman" w:hAnsi="Calibri" w:cs="Calibri"/>
                <w:color w:val="auto"/>
                <w:lang w:eastAsia="es-UY"/>
              </w:rPr>
              <w:t>Duración promedio de cada generación</w:t>
            </w:r>
          </w:p>
        </w:tc>
      </w:tr>
      <w:tr w:rsidR="006F4028" w:rsidRPr="00680FDA" w14:paraId="3879CCD6" w14:textId="77777777" w:rsidTr="00E025D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13B8698B" w14:textId="77777777" w:rsidR="006F4028" w:rsidRPr="00680FDA" w:rsidRDefault="006F4028" w:rsidP="000E2CFC">
            <w:pPr>
              <w:jc w:val="right"/>
              <w:rPr>
                <w:rFonts w:ascii="Calibri" w:eastAsia="Times New Roman" w:hAnsi="Calibri" w:cs="Calibri"/>
                <w:color w:val="000000"/>
                <w:lang w:eastAsia="es-UY"/>
              </w:rPr>
            </w:pPr>
            <w:r w:rsidRPr="00680FDA">
              <w:rPr>
                <w:rFonts w:ascii="Calibri" w:eastAsia="Times New Roman" w:hAnsi="Calibri" w:cs="Calibri"/>
                <w:color w:val="000000"/>
                <w:lang w:eastAsia="es-UY"/>
              </w:rPr>
              <w:t>9</w:t>
            </w:r>
          </w:p>
        </w:tc>
        <w:tc>
          <w:tcPr>
            <w:tcW w:w="586" w:type="dxa"/>
            <w:noWrap/>
            <w:hideMark/>
          </w:tcPr>
          <w:p w14:paraId="24B5B7B0" w14:textId="77777777" w:rsidR="006F4028" w:rsidRPr="00680FDA" w:rsidRDefault="006F4028" w:rsidP="000E2CF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0</w:t>
            </w:r>
          </w:p>
        </w:tc>
        <w:tc>
          <w:tcPr>
            <w:tcW w:w="832" w:type="dxa"/>
            <w:noWrap/>
            <w:hideMark/>
          </w:tcPr>
          <w:p w14:paraId="6A54ABA2" w14:textId="77777777" w:rsidR="006F4028" w:rsidRPr="00680FDA" w:rsidRDefault="006F4028" w:rsidP="000E2CF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1</w:t>
            </w:r>
          </w:p>
        </w:tc>
        <w:tc>
          <w:tcPr>
            <w:tcW w:w="1417" w:type="dxa"/>
            <w:noWrap/>
            <w:hideMark/>
          </w:tcPr>
          <w:p w14:paraId="4D4957BE" w14:textId="59EDE8CD" w:rsidR="006F4028" w:rsidRPr="00680FDA" w:rsidRDefault="00052F56" w:rsidP="000E2CF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UY"/>
              </w:rPr>
            </w:pPr>
            <w:r>
              <w:rPr>
                <w:rFonts w:ascii="Calibri" w:eastAsia="Times New Roman" w:hAnsi="Calibri" w:cs="Calibri"/>
                <w:color w:val="000000"/>
                <w:lang w:eastAsia="es-UY"/>
              </w:rPr>
              <w:t>3956285</w:t>
            </w:r>
          </w:p>
        </w:tc>
        <w:tc>
          <w:tcPr>
            <w:tcW w:w="1276" w:type="dxa"/>
            <w:noWrap/>
            <w:hideMark/>
          </w:tcPr>
          <w:p w14:paraId="11B7F176" w14:textId="78F6A6D5" w:rsidR="006F4028" w:rsidRPr="00680FDA" w:rsidRDefault="00052F56" w:rsidP="000E2CF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UY"/>
              </w:rPr>
            </w:pPr>
            <w:r>
              <w:rPr>
                <w:rFonts w:ascii="Calibri" w:eastAsia="Times New Roman" w:hAnsi="Calibri" w:cs="Calibri"/>
                <w:color w:val="000000"/>
                <w:lang w:eastAsia="es-UY"/>
              </w:rPr>
              <w:t>252880</w:t>
            </w:r>
          </w:p>
        </w:tc>
        <w:tc>
          <w:tcPr>
            <w:tcW w:w="1559" w:type="dxa"/>
            <w:noWrap/>
            <w:hideMark/>
          </w:tcPr>
          <w:p w14:paraId="58B702C0" w14:textId="7438FEE6" w:rsidR="006F4028" w:rsidRPr="00680FDA" w:rsidRDefault="006F4028" w:rsidP="00052F56">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1,8</w:t>
            </w:r>
            <w:r w:rsidR="00052F56">
              <w:rPr>
                <w:rFonts w:ascii="Calibri" w:eastAsia="Times New Roman" w:hAnsi="Calibri" w:cs="Calibri"/>
                <w:color w:val="000000"/>
                <w:lang w:eastAsia="es-UY"/>
              </w:rPr>
              <w:t>4</w:t>
            </w:r>
          </w:p>
        </w:tc>
        <w:tc>
          <w:tcPr>
            <w:tcW w:w="1560" w:type="dxa"/>
            <w:noWrap/>
            <w:hideMark/>
          </w:tcPr>
          <w:p w14:paraId="7FF15324" w14:textId="1370C6A4" w:rsidR="006F4028" w:rsidRPr="00680FDA" w:rsidRDefault="006F4028" w:rsidP="00052F56">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0,7</w:t>
            </w:r>
            <w:r w:rsidR="00052F56">
              <w:rPr>
                <w:rFonts w:ascii="Calibri" w:eastAsia="Times New Roman" w:hAnsi="Calibri" w:cs="Calibri"/>
                <w:color w:val="000000"/>
                <w:lang w:eastAsia="es-UY"/>
              </w:rPr>
              <w:t>9</w:t>
            </w:r>
          </w:p>
        </w:tc>
        <w:tc>
          <w:tcPr>
            <w:tcW w:w="1436" w:type="dxa"/>
            <w:noWrap/>
            <w:hideMark/>
          </w:tcPr>
          <w:p w14:paraId="680F92A6" w14:textId="77777777" w:rsidR="006F4028" w:rsidRPr="00680FDA" w:rsidRDefault="006F4028" w:rsidP="000E2CF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6126,82</w:t>
            </w:r>
          </w:p>
        </w:tc>
      </w:tr>
      <w:tr w:rsidR="006F4028" w:rsidRPr="00680FDA" w14:paraId="1A999143" w14:textId="77777777" w:rsidTr="00E025D4">
        <w:trPr>
          <w:trHeight w:val="300"/>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33B4021D" w14:textId="77777777" w:rsidR="006F4028" w:rsidRPr="00680FDA" w:rsidRDefault="006F4028" w:rsidP="000E2CFC">
            <w:pPr>
              <w:jc w:val="right"/>
              <w:rPr>
                <w:rFonts w:ascii="Calibri" w:eastAsia="Times New Roman" w:hAnsi="Calibri" w:cs="Calibri"/>
                <w:color w:val="000000"/>
                <w:lang w:eastAsia="es-UY"/>
              </w:rPr>
            </w:pPr>
            <w:r w:rsidRPr="00680FDA">
              <w:rPr>
                <w:rFonts w:ascii="Calibri" w:eastAsia="Times New Roman" w:hAnsi="Calibri" w:cs="Calibri"/>
                <w:color w:val="000000"/>
                <w:lang w:eastAsia="es-UY"/>
              </w:rPr>
              <w:t>10</w:t>
            </w:r>
          </w:p>
        </w:tc>
        <w:tc>
          <w:tcPr>
            <w:tcW w:w="586" w:type="dxa"/>
            <w:noWrap/>
            <w:hideMark/>
          </w:tcPr>
          <w:p w14:paraId="1BC1DA3E" w14:textId="77777777" w:rsidR="006F4028" w:rsidRPr="00680FDA" w:rsidRDefault="006F4028" w:rsidP="000E2CF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0</w:t>
            </w:r>
          </w:p>
        </w:tc>
        <w:tc>
          <w:tcPr>
            <w:tcW w:w="832" w:type="dxa"/>
            <w:noWrap/>
            <w:hideMark/>
          </w:tcPr>
          <w:p w14:paraId="76DE4FD7" w14:textId="77777777" w:rsidR="006F4028" w:rsidRPr="00680FDA" w:rsidRDefault="006F4028" w:rsidP="000E2CF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2</w:t>
            </w:r>
          </w:p>
        </w:tc>
        <w:tc>
          <w:tcPr>
            <w:tcW w:w="1417" w:type="dxa"/>
            <w:noWrap/>
            <w:hideMark/>
          </w:tcPr>
          <w:p w14:paraId="49A9EAB5" w14:textId="7B8EAD68" w:rsidR="006F4028" w:rsidRPr="00680FDA" w:rsidRDefault="00052F56" w:rsidP="000E2CF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UY"/>
              </w:rPr>
            </w:pPr>
            <w:r>
              <w:rPr>
                <w:rFonts w:ascii="Calibri" w:eastAsia="Times New Roman" w:hAnsi="Calibri" w:cs="Calibri"/>
                <w:color w:val="000000"/>
                <w:lang w:eastAsia="es-UY"/>
              </w:rPr>
              <w:t>1679375</w:t>
            </w:r>
          </w:p>
        </w:tc>
        <w:tc>
          <w:tcPr>
            <w:tcW w:w="1276" w:type="dxa"/>
            <w:noWrap/>
            <w:hideMark/>
          </w:tcPr>
          <w:p w14:paraId="169E087C" w14:textId="26E74D60" w:rsidR="006F4028" w:rsidRPr="00680FDA" w:rsidRDefault="00052F56" w:rsidP="000E2CF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UY"/>
              </w:rPr>
            </w:pPr>
            <w:r>
              <w:rPr>
                <w:rFonts w:ascii="Calibri" w:eastAsia="Times New Roman" w:hAnsi="Calibri" w:cs="Calibri"/>
                <w:color w:val="000000"/>
                <w:lang w:eastAsia="es-UY"/>
              </w:rPr>
              <w:t>63138</w:t>
            </w:r>
          </w:p>
        </w:tc>
        <w:tc>
          <w:tcPr>
            <w:tcW w:w="1559" w:type="dxa"/>
            <w:noWrap/>
            <w:hideMark/>
          </w:tcPr>
          <w:p w14:paraId="47B831A5" w14:textId="11932AD4" w:rsidR="006F4028" w:rsidRPr="00680FDA" w:rsidRDefault="006F4028" w:rsidP="00052F5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4,8</w:t>
            </w:r>
            <w:r w:rsidR="00052F56">
              <w:rPr>
                <w:rFonts w:ascii="Calibri" w:eastAsia="Times New Roman" w:hAnsi="Calibri" w:cs="Calibri"/>
                <w:color w:val="000000"/>
                <w:lang w:eastAsia="es-UY"/>
              </w:rPr>
              <w:t>4</w:t>
            </w:r>
          </w:p>
        </w:tc>
        <w:tc>
          <w:tcPr>
            <w:tcW w:w="1560" w:type="dxa"/>
            <w:noWrap/>
            <w:hideMark/>
          </w:tcPr>
          <w:p w14:paraId="0055746A" w14:textId="44371CA7" w:rsidR="006F4028" w:rsidRPr="00680FDA" w:rsidRDefault="006F4028" w:rsidP="00052F5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1,4</w:t>
            </w:r>
            <w:r w:rsidR="00052F56">
              <w:rPr>
                <w:rFonts w:ascii="Calibri" w:eastAsia="Times New Roman" w:hAnsi="Calibri" w:cs="Calibri"/>
                <w:color w:val="000000"/>
                <w:lang w:eastAsia="es-UY"/>
              </w:rPr>
              <w:t>5</w:t>
            </w:r>
          </w:p>
        </w:tc>
        <w:tc>
          <w:tcPr>
            <w:tcW w:w="1436" w:type="dxa"/>
            <w:noWrap/>
            <w:hideMark/>
          </w:tcPr>
          <w:p w14:paraId="695FC871" w14:textId="77777777" w:rsidR="006F4028" w:rsidRPr="00680FDA" w:rsidRDefault="006F4028" w:rsidP="000E2CF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3999,05</w:t>
            </w:r>
          </w:p>
        </w:tc>
      </w:tr>
      <w:tr w:rsidR="006F4028" w:rsidRPr="00680FDA" w14:paraId="45B9A474" w14:textId="77777777" w:rsidTr="00E025D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10668305" w14:textId="77777777" w:rsidR="006F4028" w:rsidRPr="00680FDA" w:rsidRDefault="006F4028" w:rsidP="000E2CFC">
            <w:pPr>
              <w:jc w:val="right"/>
              <w:rPr>
                <w:rFonts w:ascii="Calibri" w:eastAsia="Times New Roman" w:hAnsi="Calibri" w:cs="Calibri"/>
                <w:color w:val="000000"/>
                <w:lang w:eastAsia="es-UY"/>
              </w:rPr>
            </w:pPr>
            <w:r w:rsidRPr="00680FDA">
              <w:rPr>
                <w:rFonts w:ascii="Calibri" w:eastAsia="Times New Roman" w:hAnsi="Calibri" w:cs="Calibri"/>
                <w:color w:val="000000"/>
                <w:lang w:eastAsia="es-UY"/>
              </w:rPr>
              <w:t>11</w:t>
            </w:r>
          </w:p>
        </w:tc>
        <w:tc>
          <w:tcPr>
            <w:tcW w:w="586" w:type="dxa"/>
            <w:noWrap/>
            <w:hideMark/>
          </w:tcPr>
          <w:p w14:paraId="47BD1BD3" w14:textId="77777777" w:rsidR="006F4028" w:rsidRPr="00680FDA" w:rsidRDefault="006F4028" w:rsidP="000E2CF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0</w:t>
            </w:r>
          </w:p>
        </w:tc>
        <w:tc>
          <w:tcPr>
            <w:tcW w:w="832" w:type="dxa"/>
            <w:noWrap/>
            <w:hideMark/>
          </w:tcPr>
          <w:p w14:paraId="3CE152A8" w14:textId="77777777" w:rsidR="006F4028" w:rsidRPr="00680FDA" w:rsidRDefault="006F4028" w:rsidP="000E2CF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3</w:t>
            </w:r>
          </w:p>
        </w:tc>
        <w:tc>
          <w:tcPr>
            <w:tcW w:w="1417" w:type="dxa"/>
            <w:noWrap/>
            <w:hideMark/>
          </w:tcPr>
          <w:p w14:paraId="2B2CCB2D" w14:textId="7F8017F6" w:rsidR="006F4028" w:rsidRPr="00680FDA" w:rsidRDefault="00052F56" w:rsidP="000E2CF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UY"/>
              </w:rPr>
            </w:pPr>
            <w:r>
              <w:rPr>
                <w:rFonts w:ascii="Calibri" w:eastAsia="Times New Roman" w:hAnsi="Calibri" w:cs="Calibri"/>
                <w:color w:val="000000"/>
                <w:lang w:eastAsia="es-UY"/>
              </w:rPr>
              <w:t>1259259</w:t>
            </w:r>
          </w:p>
        </w:tc>
        <w:tc>
          <w:tcPr>
            <w:tcW w:w="1276" w:type="dxa"/>
            <w:noWrap/>
            <w:hideMark/>
          </w:tcPr>
          <w:p w14:paraId="707B5682" w14:textId="4400F2CE" w:rsidR="006F4028" w:rsidRPr="00680FDA" w:rsidRDefault="00052F56" w:rsidP="000E2CF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UY"/>
              </w:rPr>
            </w:pPr>
            <w:r>
              <w:rPr>
                <w:rFonts w:ascii="Calibri" w:eastAsia="Times New Roman" w:hAnsi="Calibri" w:cs="Calibri"/>
                <w:color w:val="000000"/>
                <w:lang w:eastAsia="es-UY"/>
              </w:rPr>
              <w:t>28128</w:t>
            </w:r>
          </w:p>
        </w:tc>
        <w:tc>
          <w:tcPr>
            <w:tcW w:w="1559" w:type="dxa"/>
            <w:noWrap/>
            <w:hideMark/>
          </w:tcPr>
          <w:p w14:paraId="46B2BF46" w14:textId="4B46E2B2" w:rsidR="006F4028" w:rsidRPr="00680FDA" w:rsidRDefault="006F4028" w:rsidP="00052F56">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6,62</w:t>
            </w:r>
          </w:p>
        </w:tc>
        <w:tc>
          <w:tcPr>
            <w:tcW w:w="1560" w:type="dxa"/>
            <w:noWrap/>
            <w:hideMark/>
          </w:tcPr>
          <w:p w14:paraId="5260B89F" w14:textId="46844D4A" w:rsidR="006F4028" w:rsidRPr="00680FDA" w:rsidRDefault="006F4028" w:rsidP="00052F56">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2,83</w:t>
            </w:r>
          </w:p>
        </w:tc>
        <w:tc>
          <w:tcPr>
            <w:tcW w:w="1436" w:type="dxa"/>
            <w:noWrap/>
            <w:hideMark/>
          </w:tcPr>
          <w:p w14:paraId="63977D95" w14:textId="77777777" w:rsidR="006F4028" w:rsidRPr="00680FDA" w:rsidRDefault="006F4028" w:rsidP="000E2CF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2028,05</w:t>
            </w:r>
          </w:p>
        </w:tc>
      </w:tr>
      <w:tr w:rsidR="006F4028" w:rsidRPr="00680FDA" w14:paraId="0EF521B4" w14:textId="77777777" w:rsidTr="00E025D4">
        <w:trPr>
          <w:trHeight w:val="300"/>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7DE6E27C" w14:textId="77777777" w:rsidR="006F4028" w:rsidRPr="00680FDA" w:rsidRDefault="006F4028" w:rsidP="000E2CFC">
            <w:pPr>
              <w:jc w:val="right"/>
              <w:rPr>
                <w:rFonts w:ascii="Calibri" w:eastAsia="Times New Roman" w:hAnsi="Calibri" w:cs="Calibri"/>
                <w:color w:val="000000"/>
                <w:lang w:eastAsia="es-UY"/>
              </w:rPr>
            </w:pPr>
            <w:r w:rsidRPr="00680FDA">
              <w:rPr>
                <w:rFonts w:ascii="Calibri" w:eastAsia="Times New Roman" w:hAnsi="Calibri" w:cs="Calibri"/>
                <w:color w:val="000000"/>
                <w:lang w:eastAsia="es-UY"/>
              </w:rPr>
              <w:t>12</w:t>
            </w:r>
          </w:p>
        </w:tc>
        <w:tc>
          <w:tcPr>
            <w:tcW w:w="586" w:type="dxa"/>
            <w:noWrap/>
            <w:hideMark/>
          </w:tcPr>
          <w:p w14:paraId="1D8BA1EA" w14:textId="77777777" w:rsidR="006F4028" w:rsidRPr="00680FDA" w:rsidRDefault="006F4028" w:rsidP="000E2CF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0</w:t>
            </w:r>
          </w:p>
        </w:tc>
        <w:tc>
          <w:tcPr>
            <w:tcW w:w="832" w:type="dxa"/>
            <w:noWrap/>
            <w:hideMark/>
          </w:tcPr>
          <w:p w14:paraId="10CF5305" w14:textId="77777777" w:rsidR="006F4028" w:rsidRPr="00680FDA" w:rsidRDefault="006F4028" w:rsidP="000E2CF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4</w:t>
            </w:r>
          </w:p>
        </w:tc>
        <w:tc>
          <w:tcPr>
            <w:tcW w:w="1417" w:type="dxa"/>
            <w:noWrap/>
            <w:hideMark/>
          </w:tcPr>
          <w:p w14:paraId="7CB0A574" w14:textId="5E397519" w:rsidR="006F4028" w:rsidRPr="00680FDA" w:rsidRDefault="00052F56" w:rsidP="000E2CF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UY"/>
              </w:rPr>
            </w:pPr>
            <w:r>
              <w:rPr>
                <w:rFonts w:ascii="Calibri" w:eastAsia="Times New Roman" w:hAnsi="Calibri" w:cs="Calibri"/>
                <w:color w:val="000000"/>
                <w:lang w:eastAsia="es-UY"/>
              </w:rPr>
              <w:t>1112062</w:t>
            </w:r>
          </w:p>
        </w:tc>
        <w:tc>
          <w:tcPr>
            <w:tcW w:w="1276" w:type="dxa"/>
            <w:noWrap/>
            <w:hideMark/>
          </w:tcPr>
          <w:p w14:paraId="1FC84DA7" w14:textId="7E2E3E35" w:rsidR="006F4028" w:rsidRPr="00680FDA" w:rsidRDefault="00052F56" w:rsidP="000E2CF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UY"/>
              </w:rPr>
            </w:pPr>
            <w:r>
              <w:rPr>
                <w:rFonts w:ascii="Calibri" w:eastAsia="Times New Roman" w:hAnsi="Calibri" w:cs="Calibri"/>
                <w:color w:val="000000"/>
                <w:lang w:eastAsia="es-UY"/>
              </w:rPr>
              <w:t>15862</w:t>
            </w:r>
          </w:p>
        </w:tc>
        <w:tc>
          <w:tcPr>
            <w:tcW w:w="1559" w:type="dxa"/>
            <w:noWrap/>
            <w:hideMark/>
          </w:tcPr>
          <w:p w14:paraId="6257B28B" w14:textId="11D46898" w:rsidR="006F4028" w:rsidRPr="00680FDA" w:rsidRDefault="006F4028" w:rsidP="00052F5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7,6</w:t>
            </w:r>
            <w:r w:rsidR="00052F56">
              <w:rPr>
                <w:rFonts w:ascii="Calibri" w:eastAsia="Times New Roman" w:hAnsi="Calibri" w:cs="Calibri"/>
                <w:color w:val="000000"/>
                <w:lang w:eastAsia="es-UY"/>
              </w:rPr>
              <w:t>8</w:t>
            </w:r>
          </w:p>
        </w:tc>
        <w:tc>
          <w:tcPr>
            <w:tcW w:w="1560" w:type="dxa"/>
            <w:noWrap/>
            <w:hideMark/>
          </w:tcPr>
          <w:p w14:paraId="59696526" w14:textId="32C04CCF" w:rsidR="006F4028" w:rsidRPr="00680FDA" w:rsidRDefault="006F4028" w:rsidP="00052F5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2,45</w:t>
            </w:r>
          </w:p>
        </w:tc>
        <w:tc>
          <w:tcPr>
            <w:tcW w:w="1436" w:type="dxa"/>
            <w:noWrap/>
            <w:hideMark/>
          </w:tcPr>
          <w:p w14:paraId="3B5A36CD" w14:textId="77777777" w:rsidR="006F4028" w:rsidRPr="00680FDA" w:rsidRDefault="006F4028" w:rsidP="000E2CF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2379,44</w:t>
            </w:r>
          </w:p>
        </w:tc>
      </w:tr>
      <w:tr w:rsidR="006F4028" w:rsidRPr="00680FDA" w14:paraId="55B60B36" w14:textId="77777777" w:rsidTr="00E025D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6D1AB7F3" w14:textId="77777777" w:rsidR="006F4028" w:rsidRPr="00680FDA" w:rsidRDefault="006F4028" w:rsidP="000E2CFC">
            <w:pPr>
              <w:jc w:val="right"/>
              <w:rPr>
                <w:rFonts w:ascii="Calibri" w:eastAsia="Times New Roman" w:hAnsi="Calibri" w:cs="Calibri"/>
                <w:color w:val="000000"/>
                <w:lang w:eastAsia="es-UY"/>
              </w:rPr>
            </w:pPr>
            <w:r w:rsidRPr="00680FDA">
              <w:rPr>
                <w:rFonts w:ascii="Calibri" w:eastAsia="Times New Roman" w:hAnsi="Calibri" w:cs="Calibri"/>
                <w:color w:val="000000"/>
                <w:lang w:eastAsia="es-UY"/>
              </w:rPr>
              <w:t>13</w:t>
            </w:r>
          </w:p>
        </w:tc>
        <w:tc>
          <w:tcPr>
            <w:tcW w:w="586" w:type="dxa"/>
            <w:noWrap/>
            <w:hideMark/>
          </w:tcPr>
          <w:p w14:paraId="350FE302" w14:textId="77777777" w:rsidR="006F4028" w:rsidRPr="00680FDA" w:rsidRDefault="006F4028" w:rsidP="000E2CF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0</w:t>
            </w:r>
          </w:p>
        </w:tc>
        <w:tc>
          <w:tcPr>
            <w:tcW w:w="832" w:type="dxa"/>
            <w:noWrap/>
            <w:hideMark/>
          </w:tcPr>
          <w:p w14:paraId="3D8495C6" w14:textId="77777777" w:rsidR="006F4028" w:rsidRPr="00680FDA" w:rsidRDefault="006F4028" w:rsidP="000E2CF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5</w:t>
            </w:r>
          </w:p>
        </w:tc>
        <w:tc>
          <w:tcPr>
            <w:tcW w:w="1417" w:type="dxa"/>
            <w:noWrap/>
            <w:hideMark/>
          </w:tcPr>
          <w:p w14:paraId="2272A2CD" w14:textId="4C771D73" w:rsidR="006F4028" w:rsidRPr="00680FDA" w:rsidRDefault="00052F56" w:rsidP="000E2CF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UY"/>
              </w:rPr>
            </w:pPr>
            <w:r>
              <w:rPr>
                <w:rFonts w:ascii="Calibri" w:eastAsia="Times New Roman" w:hAnsi="Calibri" w:cs="Calibri"/>
                <w:color w:val="000000"/>
                <w:lang w:eastAsia="es-UY"/>
              </w:rPr>
              <w:t>1042880</w:t>
            </w:r>
          </w:p>
        </w:tc>
        <w:tc>
          <w:tcPr>
            <w:tcW w:w="1276" w:type="dxa"/>
            <w:noWrap/>
            <w:hideMark/>
          </w:tcPr>
          <w:p w14:paraId="22DC4C18" w14:textId="2DE05D76" w:rsidR="006F4028" w:rsidRPr="00680FDA" w:rsidRDefault="00052F56" w:rsidP="000E2CF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UY"/>
              </w:rPr>
            </w:pPr>
            <w:r>
              <w:rPr>
                <w:rFonts w:ascii="Calibri" w:eastAsia="Times New Roman" w:hAnsi="Calibri" w:cs="Calibri"/>
                <w:color w:val="000000"/>
                <w:lang w:eastAsia="es-UY"/>
              </w:rPr>
              <w:t>10097</w:t>
            </w:r>
          </w:p>
        </w:tc>
        <w:tc>
          <w:tcPr>
            <w:tcW w:w="1559" w:type="dxa"/>
            <w:noWrap/>
            <w:hideMark/>
          </w:tcPr>
          <w:p w14:paraId="78600257" w14:textId="65531F19" w:rsidR="006F4028" w:rsidRPr="00680FDA" w:rsidRDefault="006F4028" w:rsidP="00052F56">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8,21</w:t>
            </w:r>
          </w:p>
        </w:tc>
        <w:tc>
          <w:tcPr>
            <w:tcW w:w="1560" w:type="dxa"/>
            <w:noWrap/>
            <w:hideMark/>
          </w:tcPr>
          <w:p w14:paraId="1646CAB4" w14:textId="5317F483" w:rsidR="006F4028" w:rsidRPr="00680FDA" w:rsidRDefault="006F4028" w:rsidP="00052F56">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6,0</w:t>
            </w:r>
            <w:r w:rsidR="00052F56">
              <w:rPr>
                <w:rFonts w:ascii="Calibri" w:eastAsia="Times New Roman" w:hAnsi="Calibri" w:cs="Calibri"/>
                <w:color w:val="000000"/>
                <w:lang w:eastAsia="es-UY"/>
              </w:rPr>
              <w:t>5</w:t>
            </w:r>
          </w:p>
        </w:tc>
        <w:tc>
          <w:tcPr>
            <w:tcW w:w="1436" w:type="dxa"/>
            <w:noWrap/>
            <w:hideMark/>
          </w:tcPr>
          <w:p w14:paraId="34DB220D" w14:textId="77777777" w:rsidR="006F4028" w:rsidRPr="00680FDA" w:rsidRDefault="006F4028" w:rsidP="000E2CF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875,53</w:t>
            </w:r>
          </w:p>
        </w:tc>
      </w:tr>
      <w:tr w:rsidR="006F4028" w:rsidRPr="00680FDA" w14:paraId="7B286271" w14:textId="77777777" w:rsidTr="00E025D4">
        <w:trPr>
          <w:trHeight w:val="300"/>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43D90330" w14:textId="77777777" w:rsidR="006F4028" w:rsidRPr="00680FDA" w:rsidRDefault="006F4028" w:rsidP="000E2CFC">
            <w:pPr>
              <w:jc w:val="right"/>
              <w:rPr>
                <w:rFonts w:ascii="Calibri" w:eastAsia="Times New Roman" w:hAnsi="Calibri" w:cs="Calibri"/>
                <w:color w:val="000000"/>
                <w:lang w:eastAsia="es-UY"/>
              </w:rPr>
            </w:pPr>
            <w:r w:rsidRPr="00680FDA">
              <w:rPr>
                <w:rFonts w:ascii="Calibri" w:eastAsia="Times New Roman" w:hAnsi="Calibri" w:cs="Calibri"/>
                <w:color w:val="000000"/>
                <w:lang w:eastAsia="es-UY"/>
              </w:rPr>
              <w:t>14</w:t>
            </w:r>
          </w:p>
        </w:tc>
        <w:tc>
          <w:tcPr>
            <w:tcW w:w="586" w:type="dxa"/>
            <w:noWrap/>
            <w:hideMark/>
          </w:tcPr>
          <w:p w14:paraId="775C29D7" w14:textId="77777777" w:rsidR="006F4028" w:rsidRPr="00680FDA" w:rsidRDefault="006F4028" w:rsidP="000E2CF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0</w:t>
            </w:r>
          </w:p>
        </w:tc>
        <w:tc>
          <w:tcPr>
            <w:tcW w:w="832" w:type="dxa"/>
            <w:noWrap/>
            <w:hideMark/>
          </w:tcPr>
          <w:p w14:paraId="25BE2268" w14:textId="77777777" w:rsidR="006F4028" w:rsidRPr="00680FDA" w:rsidRDefault="006F4028" w:rsidP="000E2CF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6</w:t>
            </w:r>
          </w:p>
        </w:tc>
        <w:tc>
          <w:tcPr>
            <w:tcW w:w="1417" w:type="dxa"/>
            <w:noWrap/>
            <w:hideMark/>
          </w:tcPr>
          <w:p w14:paraId="0A3AA8A8" w14:textId="1740A124" w:rsidR="006F4028" w:rsidRPr="00680FDA" w:rsidRDefault="00052F56" w:rsidP="000E2CF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UY"/>
              </w:rPr>
            </w:pPr>
            <w:r>
              <w:rPr>
                <w:rFonts w:ascii="Calibri" w:eastAsia="Times New Roman" w:hAnsi="Calibri" w:cs="Calibri"/>
                <w:color w:val="000000"/>
                <w:lang w:eastAsia="es-UY"/>
              </w:rPr>
              <w:t>1005575</w:t>
            </w:r>
          </w:p>
        </w:tc>
        <w:tc>
          <w:tcPr>
            <w:tcW w:w="1276" w:type="dxa"/>
            <w:noWrap/>
            <w:hideMark/>
          </w:tcPr>
          <w:p w14:paraId="0764E357" w14:textId="20503E89" w:rsidR="006F4028" w:rsidRPr="00680FDA" w:rsidRDefault="00052F56" w:rsidP="000E2CF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UY"/>
              </w:rPr>
            </w:pPr>
            <w:r>
              <w:rPr>
                <w:rFonts w:ascii="Calibri" w:eastAsia="Times New Roman" w:hAnsi="Calibri" w:cs="Calibri"/>
                <w:color w:val="000000"/>
                <w:lang w:eastAsia="es-UY"/>
              </w:rPr>
              <w:t>6988</w:t>
            </w:r>
          </w:p>
        </w:tc>
        <w:tc>
          <w:tcPr>
            <w:tcW w:w="1559" w:type="dxa"/>
            <w:noWrap/>
            <w:hideMark/>
          </w:tcPr>
          <w:p w14:paraId="44723DD2" w14:textId="7221147B" w:rsidR="006F4028" w:rsidRPr="00680FDA" w:rsidRDefault="006F4028" w:rsidP="00052F5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8,66</w:t>
            </w:r>
          </w:p>
        </w:tc>
        <w:tc>
          <w:tcPr>
            <w:tcW w:w="1560" w:type="dxa"/>
            <w:noWrap/>
            <w:hideMark/>
          </w:tcPr>
          <w:p w14:paraId="6DBA8A7C" w14:textId="5A2083F0" w:rsidR="006F4028" w:rsidRPr="00680FDA" w:rsidRDefault="006F4028" w:rsidP="00052F5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8,7</w:t>
            </w:r>
            <w:r w:rsidR="00052F56">
              <w:rPr>
                <w:rFonts w:ascii="Calibri" w:eastAsia="Times New Roman" w:hAnsi="Calibri" w:cs="Calibri"/>
                <w:color w:val="000000"/>
                <w:lang w:eastAsia="es-UY"/>
              </w:rPr>
              <w:t>4</w:t>
            </w:r>
          </w:p>
        </w:tc>
        <w:tc>
          <w:tcPr>
            <w:tcW w:w="1436" w:type="dxa"/>
            <w:noWrap/>
            <w:hideMark/>
          </w:tcPr>
          <w:p w14:paraId="285FB826" w14:textId="77777777" w:rsidR="006F4028" w:rsidRPr="00680FDA" w:rsidRDefault="006F4028" w:rsidP="000E2CF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349,96</w:t>
            </w:r>
          </w:p>
        </w:tc>
      </w:tr>
      <w:tr w:rsidR="006F4028" w:rsidRPr="00680FDA" w14:paraId="6BDB5E00" w14:textId="77777777" w:rsidTr="00E025D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575584AE" w14:textId="77777777" w:rsidR="006F4028" w:rsidRPr="00680FDA" w:rsidRDefault="006F4028" w:rsidP="000E2CFC">
            <w:pPr>
              <w:jc w:val="right"/>
              <w:rPr>
                <w:rFonts w:ascii="Calibri" w:eastAsia="Times New Roman" w:hAnsi="Calibri" w:cs="Calibri"/>
                <w:color w:val="000000"/>
                <w:lang w:eastAsia="es-UY"/>
              </w:rPr>
            </w:pPr>
            <w:r w:rsidRPr="00680FDA">
              <w:rPr>
                <w:rFonts w:ascii="Calibri" w:eastAsia="Times New Roman" w:hAnsi="Calibri" w:cs="Calibri"/>
                <w:color w:val="000000"/>
                <w:lang w:eastAsia="es-UY"/>
              </w:rPr>
              <w:t>15</w:t>
            </w:r>
          </w:p>
        </w:tc>
        <w:tc>
          <w:tcPr>
            <w:tcW w:w="586" w:type="dxa"/>
            <w:noWrap/>
            <w:hideMark/>
          </w:tcPr>
          <w:p w14:paraId="06CFFC54" w14:textId="77777777" w:rsidR="006F4028" w:rsidRPr="00680FDA" w:rsidRDefault="006F4028" w:rsidP="000E2CF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0</w:t>
            </w:r>
          </w:p>
        </w:tc>
        <w:tc>
          <w:tcPr>
            <w:tcW w:w="832" w:type="dxa"/>
            <w:noWrap/>
            <w:hideMark/>
          </w:tcPr>
          <w:p w14:paraId="740FD251" w14:textId="77777777" w:rsidR="006F4028" w:rsidRPr="00680FDA" w:rsidRDefault="006F4028" w:rsidP="000E2CF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7</w:t>
            </w:r>
          </w:p>
        </w:tc>
        <w:tc>
          <w:tcPr>
            <w:tcW w:w="1417" w:type="dxa"/>
            <w:noWrap/>
            <w:hideMark/>
          </w:tcPr>
          <w:p w14:paraId="1E046949" w14:textId="13C576B9" w:rsidR="006F4028" w:rsidRPr="00680FDA" w:rsidRDefault="00052F56" w:rsidP="000E2CF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UY"/>
              </w:rPr>
            </w:pPr>
            <w:r>
              <w:rPr>
                <w:rFonts w:ascii="Calibri" w:eastAsia="Times New Roman" w:hAnsi="Calibri" w:cs="Calibri"/>
                <w:color w:val="000000"/>
                <w:lang w:eastAsia="es-UY"/>
              </w:rPr>
              <w:t>984208</w:t>
            </w:r>
          </w:p>
        </w:tc>
        <w:tc>
          <w:tcPr>
            <w:tcW w:w="1276" w:type="dxa"/>
            <w:noWrap/>
            <w:hideMark/>
          </w:tcPr>
          <w:p w14:paraId="2A47D2BD" w14:textId="240D1978" w:rsidR="006F4028" w:rsidRPr="00680FDA" w:rsidRDefault="00052F56" w:rsidP="000E2CF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UY"/>
              </w:rPr>
            </w:pPr>
            <w:r>
              <w:rPr>
                <w:rFonts w:ascii="Calibri" w:eastAsia="Times New Roman" w:hAnsi="Calibri" w:cs="Calibri"/>
                <w:color w:val="000000"/>
                <w:lang w:eastAsia="es-UY"/>
              </w:rPr>
              <w:t>5207</w:t>
            </w:r>
          </w:p>
        </w:tc>
        <w:tc>
          <w:tcPr>
            <w:tcW w:w="1559" w:type="dxa"/>
            <w:noWrap/>
            <w:hideMark/>
          </w:tcPr>
          <w:p w14:paraId="206C5F80" w14:textId="0B55E00F" w:rsidR="006F4028" w:rsidRPr="00680FDA" w:rsidRDefault="006F4028" w:rsidP="00052F56">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8,</w:t>
            </w:r>
            <w:r w:rsidR="00052F56">
              <w:rPr>
                <w:rFonts w:ascii="Calibri" w:eastAsia="Times New Roman" w:hAnsi="Calibri" w:cs="Calibri"/>
                <w:color w:val="000000"/>
                <w:lang w:eastAsia="es-UY"/>
              </w:rPr>
              <w:t>90</w:t>
            </w:r>
          </w:p>
        </w:tc>
        <w:tc>
          <w:tcPr>
            <w:tcW w:w="1560" w:type="dxa"/>
            <w:noWrap/>
            <w:hideMark/>
          </w:tcPr>
          <w:p w14:paraId="789865DF" w14:textId="2EAC940D" w:rsidR="006F4028" w:rsidRPr="00680FDA" w:rsidRDefault="006F4028" w:rsidP="00052F56">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9,4</w:t>
            </w:r>
            <w:r w:rsidR="00052F56">
              <w:rPr>
                <w:rFonts w:ascii="Calibri" w:eastAsia="Times New Roman" w:hAnsi="Calibri" w:cs="Calibri"/>
                <w:color w:val="000000"/>
                <w:lang w:eastAsia="es-UY"/>
              </w:rPr>
              <w:t>1</w:t>
            </w:r>
          </w:p>
        </w:tc>
        <w:tc>
          <w:tcPr>
            <w:tcW w:w="1436" w:type="dxa"/>
            <w:noWrap/>
            <w:hideMark/>
          </w:tcPr>
          <w:p w14:paraId="09891AF2" w14:textId="77777777" w:rsidR="006F4028" w:rsidRPr="00680FDA" w:rsidRDefault="006F4028" w:rsidP="000E2CFC">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195,1</w:t>
            </w:r>
          </w:p>
        </w:tc>
      </w:tr>
      <w:tr w:rsidR="006F4028" w:rsidRPr="00680FDA" w14:paraId="475EF375" w14:textId="77777777" w:rsidTr="00E025D4">
        <w:trPr>
          <w:trHeight w:val="300"/>
          <w:jc w:val="center"/>
        </w:trPr>
        <w:tc>
          <w:tcPr>
            <w:cnfStyle w:val="001000000000" w:firstRow="0" w:lastRow="0" w:firstColumn="1" w:lastColumn="0" w:oddVBand="0" w:evenVBand="0" w:oddHBand="0" w:evenHBand="0" w:firstRowFirstColumn="0" w:firstRowLastColumn="0" w:lastRowFirstColumn="0" w:lastRowLastColumn="0"/>
            <w:tcW w:w="562" w:type="dxa"/>
            <w:noWrap/>
            <w:hideMark/>
          </w:tcPr>
          <w:p w14:paraId="59B206A8" w14:textId="77777777" w:rsidR="006F4028" w:rsidRPr="00680FDA" w:rsidRDefault="006F4028" w:rsidP="000E2CFC">
            <w:pPr>
              <w:jc w:val="right"/>
              <w:rPr>
                <w:rFonts w:ascii="Calibri" w:eastAsia="Times New Roman" w:hAnsi="Calibri" w:cs="Calibri"/>
                <w:color w:val="000000"/>
                <w:lang w:eastAsia="es-UY"/>
              </w:rPr>
            </w:pPr>
            <w:r w:rsidRPr="00680FDA">
              <w:rPr>
                <w:rFonts w:ascii="Calibri" w:eastAsia="Times New Roman" w:hAnsi="Calibri" w:cs="Calibri"/>
                <w:color w:val="000000"/>
                <w:lang w:eastAsia="es-UY"/>
              </w:rPr>
              <w:t>16</w:t>
            </w:r>
          </w:p>
        </w:tc>
        <w:tc>
          <w:tcPr>
            <w:tcW w:w="586" w:type="dxa"/>
            <w:noWrap/>
            <w:hideMark/>
          </w:tcPr>
          <w:p w14:paraId="1DB64129" w14:textId="77777777" w:rsidR="006F4028" w:rsidRPr="00680FDA" w:rsidRDefault="006F4028" w:rsidP="000E2CF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0</w:t>
            </w:r>
          </w:p>
        </w:tc>
        <w:tc>
          <w:tcPr>
            <w:tcW w:w="832" w:type="dxa"/>
            <w:noWrap/>
            <w:hideMark/>
          </w:tcPr>
          <w:p w14:paraId="73EE8B79" w14:textId="77777777" w:rsidR="006F4028" w:rsidRPr="00680FDA" w:rsidRDefault="006F4028" w:rsidP="000E2CF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8</w:t>
            </w:r>
          </w:p>
        </w:tc>
        <w:tc>
          <w:tcPr>
            <w:tcW w:w="1417" w:type="dxa"/>
            <w:noWrap/>
            <w:hideMark/>
          </w:tcPr>
          <w:p w14:paraId="21698909" w14:textId="07EC142F" w:rsidR="006F4028" w:rsidRPr="00680FDA" w:rsidRDefault="00052F56" w:rsidP="000E2CF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UY"/>
              </w:rPr>
            </w:pPr>
            <w:r>
              <w:rPr>
                <w:rFonts w:ascii="Calibri" w:eastAsia="Times New Roman" w:hAnsi="Calibri" w:cs="Calibri"/>
                <w:color w:val="000000"/>
                <w:lang w:eastAsia="es-UY"/>
              </w:rPr>
              <w:t>969060</w:t>
            </w:r>
          </w:p>
        </w:tc>
        <w:tc>
          <w:tcPr>
            <w:tcW w:w="1276" w:type="dxa"/>
            <w:noWrap/>
            <w:hideMark/>
          </w:tcPr>
          <w:p w14:paraId="68BADD48" w14:textId="3F99E58C" w:rsidR="006F4028" w:rsidRPr="00680FDA" w:rsidRDefault="00052F56" w:rsidP="000E2CF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UY"/>
              </w:rPr>
            </w:pPr>
            <w:r>
              <w:rPr>
                <w:rFonts w:ascii="Calibri" w:eastAsia="Times New Roman" w:hAnsi="Calibri" w:cs="Calibri"/>
                <w:color w:val="000000"/>
                <w:lang w:eastAsia="es-UY"/>
              </w:rPr>
              <w:t>3945</w:t>
            </w:r>
          </w:p>
        </w:tc>
        <w:tc>
          <w:tcPr>
            <w:tcW w:w="1559" w:type="dxa"/>
            <w:noWrap/>
            <w:hideMark/>
          </w:tcPr>
          <w:p w14:paraId="63C80A24" w14:textId="78816534" w:rsidR="006F4028" w:rsidRPr="00680FDA" w:rsidRDefault="006F4028" w:rsidP="00052F5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9,12</w:t>
            </w:r>
          </w:p>
        </w:tc>
        <w:tc>
          <w:tcPr>
            <w:tcW w:w="1560" w:type="dxa"/>
            <w:noWrap/>
            <w:hideMark/>
          </w:tcPr>
          <w:p w14:paraId="0C39F201" w14:textId="4D7AA743" w:rsidR="006F4028" w:rsidRPr="00680FDA" w:rsidRDefault="006F4028" w:rsidP="00052F5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9,12</w:t>
            </w:r>
          </w:p>
        </w:tc>
        <w:tc>
          <w:tcPr>
            <w:tcW w:w="1436" w:type="dxa"/>
            <w:noWrap/>
            <w:hideMark/>
          </w:tcPr>
          <w:p w14:paraId="2605CB8F" w14:textId="77777777" w:rsidR="006F4028" w:rsidRPr="00680FDA" w:rsidRDefault="006F4028" w:rsidP="000E2CFC">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UY"/>
              </w:rPr>
            </w:pPr>
            <w:r w:rsidRPr="00680FDA">
              <w:rPr>
                <w:rFonts w:ascii="Calibri" w:eastAsia="Times New Roman" w:hAnsi="Calibri" w:cs="Calibri"/>
                <w:color w:val="000000"/>
                <w:lang w:eastAsia="es-UY"/>
              </w:rPr>
              <w:t>121,04</w:t>
            </w:r>
          </w:p>
        </w:tc>
      </w:tr>
    </w:tbl>
    <w:p w14:paraId="20AEA66C" w14:textId="77777777" w:rsidR="006F4028" w:rsidRDefault="006F4028" w:rsidP="006F4028">
      <w:pPr>
        <w:rPr>
          <w:b/>
        </w:rPr>
      </w:pPr>
    </w:p>
    <w:p w14:paraId="67334BAF" w14:textId="77777777" w:rsidR="006F4028" w:rsidRDefault="006F4028" w:rsidP="006F4028">
      <w:pPr>
        <w:rPr>
          <w:b/>
        </w:rPr>
      </w:pPr>
    </w:p>
    <w:p w14:paraId="35EB593C" w14:textId="77777777" w:rsidR="006F4028" w:rsidRPr="00E50A57" w:rsidRDefault="006F4028" w:rsidP="006F4028">
      <w:pPr>
        <w:pStyle w:val="Ttulo3"/>
      </w:pPr>
      <w:bookmarkStart w:id="1206" w:name="_Toc445320421"/>
      <w:r w:rsidRPr="00E50A57">
        <w:t>Cantidad de puntos en la nube en función del parámetro Point Cloud Downsampling</w:t>
      </w:r>
      <w:bookmarkEnd w:id="1206"/>
    </w:p>
    <w:p w14:paraId="20CB126A" w14:textId="77777777" w:rsidR="006F4028" w:rsidRDefault="006F4028" w:rsidP="006F4028">
      <w:pPr>
        <w:tabs>
          <w:tab w:val="left" w:pos="709"/>
        </w:tabs>
      </w:pPr>
      <w:r>
        <w:t xml:space="preserve">El eje horizontal representa la variación del parámetro </w:t>
      </w:r>
      <w:r w:rsidRPr="00B30734">
        <w:rPr>
          <w:i/>
        </w:rPr>
        <w:t>pcDownSample</w:t>
      </w:r>
      <w:r>
        <w:t xml:space="preserve"> en el rango 1 a 8, mientras que en el eje vertical se indica la cantidad de puntos en las nubes enviadas desde el Cliente al Servidor con esa configuración.</w:t>
      </w:r>
    </w:p>
    <w:p w14:paraId="298E2827" w14:textId="628C16AA" w:rsidR="006F4028" w:rsidRDefault="006F4028" w:rsidP="006F4028">
      <w:pPr>
        <w:tabs>
          <w:tab w:val="left" w:pos="709"/>
        </w:tabs>
      </w:pPr>
      <w:r>
        <w:t xml:space="preserve">Es importante destacar que el Cliente realiza un filtro adicional, eliminando los valores de la nube de puntos que no cuentan con datos válidos, es por eso que los resultados pueden variar levemente al utilizar otra fuente de datos que no sea el archivo </w:t>
      </w:r>
      <w:r w:rsidR="008D5F7B" w:rsidRPr="008D5F7B">
        <w:rPr>
          <w:i/>
        </w:rPr>
        <w:t>ONI</w:t>
      </w:r>
      <w:r>
        <w:t xml:space="preserve"> utilizado en las pruebas.</w:t>
      </w:r>
    </w:p>
    <w:p w14:paraId="4DA72A1F" w14:textId="77777777" w:rsidR="006F4028" w:rsidRDefault="006F4028" w:rsidP="006F4028">
      <w:pPr>
        <w:tabs>
          <w:tab w:val="left" w:pos="709"/>
        </w:tabs>
      </w:pPr>
    </w:p>
    <w:p w14:paraId="2107CBD1" w14:textId="77777777" w:rsidR="006F4028" w:rsidRDefault="006F4028" w:rsidP="006F4028">
      <w:pPr>
        <w:tabs>
          <w:tab w:val="left" w:pos="709"/>
        </w:tabs>
        <w:rPr>
          <w:b/>
        </w:rPr>
      </w:pPr>
      <w:r w:rsidRPr="006073E8">
        <w:rPr>
          <w:b/>
          <w:noProof/>
          <w:lang w:val="es-ES" w:eastAsia="es-ES"/>
        </w:rPr>
        <w:drawing>
          <wp:inline distT="0" distB="0" distL="0" distR="0" wp14:anchorId="23EDD7DC" wp14:editId="6C5E3268">
            <wp:extent cx="5339711" cy="2520000"/>
            <wp:effectExtent l="0" t="0" r="13970" b="13970"/>
            <wp:docPr id="1" name="Gráfico 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4322E1A0" w14:textId="77777777" w:rsidR="006F4028" w:rsidRPr="009D4EBD" w:rsidRDefault="006F4028" w:rsidP="006F4028">
      <w:pPr>
        <w:tabs>
          <w:tab w:val="left" w:pos="709"/>
        </w:tabs>
      </w:pPr>
    </w:p>
    <w:p w14:paraId="2C3682A7" w14:textId="77777777" w:rsidR="006F4028" w:rsidRPr="009D4EBD" w:rsidRDefault="006F4028" w:rsidP="006F4028">
      <w:pPr>
        <w:tabs>
          <w:tab w:val="left" w:pos="709"/>
        </w:tabs>
      </w:pPr>
      <w:r w:rsidRPr="009D4EBD">
        <w:t>Conclusión</w:t>
      </w:r>
      <w:r>
        <w:t xml:space="preserve">: Por el modo en el que está implementada la reducción de puntos en el proyecto, las modificaciones en el parámetro </w:t>
      </w:r>
      <w:r w:rsidRPr="00AA14FE">
        <w:rPr>
          <w:i/>
        </w:rPr>
        <w:t>pcDownSample</w:t>
      </w:r>
      <w:r>
        <w:t xml:space="preserve"> afectan de forma exponencial la cantidad de puntos presentes en la nube enviada.</w:t>
      </w:r>
    </w:p>
    <w:p w14:paraId="0A72B8B2" w14:textId="77777777" w:rsidR="006F4028" w:rsidRPr="00E50A57" w:rsidRDefault="006F4028" w:rsidP="006F4028">
      <w:pPr>
        <w:pStyle w:val="Ttulo3"/>
      </w:pPr>
      <w:bookmarkStart w:id="1207" w:name="_Toc445320422"/>
      <w:r w:rsidRPr="00E50A57">
        <w:lastRenderedPageBreak/>
        <w:t xml:space="preserve">Tamaño en bytes de un </w:t>
      </w:r>
      <w:r w:rsidRPr="00E877DF">
        <w:rPr>
          <w:i/>
        </w:rPr>
        <w:t>frame</w:t>
      </w:r>
      <w:r w:rsidRPr="00E50A57">
        <w:t xml:space="preserve"> con y sin compresión</w:t>
      </w:r>
      <w:bookmarkEnd w:id="1207"/>
    </w:p>
    <w:p w14:paraId="6E2431B2" w14:textId="77777777" w:rsidR="006F4028" w:rsidRDefault="006F4028" w:rsidP="006F4028">
      <w:pPr>
        <w:tabs>
          <w:tab w:val="left" w:pos="709"/>
        </w:tabs>
      </w:pPr>
      <w:r>
        <w:t xml:space="preserve">La siguiente imagen muestra el tamaño en bytes de los </w:t>
      </w:r>
      <w:r w:rsidRPr="00E877DF">
        <w:rPr>
          <w:i/>
        </w:rPr>
        <w:t>frames</w:t>
      </w:r>
      <w:r>
        <w:t xml:space="preserve"> que se envían desde el Cliente al Servidor diferenciando los casos de ejecución con y sin compresión.</w:t>
      </w:r>
    </w:p>
    <w:p w14:paraId="7D9359DE" w14:textId="77777777" w:rsidR="006F4028" w:rsidRDefault="006F4028" w:rsidP="006F4028">
      <w:pPr>
        <w:tabs>
          <w:tab w:val="left" w:pos="709"/>
        </w:tabs>
      </w:pPr>
      <w:r>
        <w:t xml:space="preserve">En el eje horizontal se muestra la variación del parámetro </w:t>
      </w:r>
      <w:r w:rsidRPr="00AA14FE">
        <w:rPr>
          <w:i/>
        </w:rPr>
        <w:t>pcDownSample</w:t>
      </w:r>
      <w:r>
        <w:t xml:space="preserve"> en el rango del 1 al 8, mientras que en el eje vertical se representa el tamaño en bytes de cada </w:t>
      </w:r>
      <w:r w:rsidRPr="00E877DF">
        <w:rPr>
          <w:i/>
        </w:rPr>
        <w:t>frame</w:t>
      </w:r>
      <w:r>
        <w:t xml:space="preserve"> enviado. </w:t>
      </w:r>
    </w:p>
    <w:p w14:paraId="18EBA28C" w14:textId="77777777" w:rsidR="006F4028" w:rsidRPr="009C2068" w:rsidRDefault="006F4028" w:rsidP="006F4028">
      <w:pPr>
        <w:tabs>
          <w:tab w:val="left" w:pos="709"/>
        </w:tabs>
        <w:rPr>
          <w:b/>
        </w:rPr>
      </w:pPr>
    </w:p>
    <w:p w14:paraId="22C782F1" w14:textId="77777777" w:rsidR="006F4028" w:rsidRDefault="006F4028" w:rsidP="006F4028">
      <w:pPr>
        <w:tabs>
          <w:tab w:val="left" w:pos="709"/>
        </w:tabs>
      </w:pPr>
      <w:r w:rsidRPr="009C2068">
        <w:rPr>
          <w:noProof/>
          <w:lang w:val="es-ES" w:eastAsia="es-ES"/>
        </w:rPr>
        <w:drawing>
          <wp:inline distT="0" distB="0" distL="0" distR="0" wp14:anchorId="79180284" wp14:editId="0F757C41">
            <wp:extent cx="5349600" cy="2538000"/>
            <wp:effectExtent l="0" t="0" r="3810" b="15240"/>
            <wp:docPr id="2" name="Gráfico 5"/>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5AF72639" w14:textId="77777777" w:rsidR="006F4028" w:rsidRDefault="006F4028" w:rsidP="006F4028">
      <w:pPr>
        <w:tabs>
          <w:tab w:val="left" w:pos="709"/>
        </w:tabs>
      </w:pPr>
    </w:p>
    <w:p w14:paraId="56824E45" w14:textId="77777777" w:rsidR="006F4028" w:rsidRPr="00D544F0" w:rsidRDefault="006F4028" w:rsidP="006F4028">
      <w:pPr>
        <w:rPr>
          <w:b/>
        </w:rPr>
      </w:pPr>
      <w:r w:rsidRPr="00D544F0">
        <w:rPr>
          <w:b/>
        </w:rPr>
        <w:t>Conclusiones:</w:t>
      </w:r>
    </w:p>
    <w:p w14:paraId="600186AE" w14:textId="7A10FC8A" w:rsidR="006F4028" w:rsidRDefault="006F4028" w:rsidP="006F4028">
      <w:pPr>
        <w:pStyle w:val="Prrafodelista"/>
        <w:numPr>
          <w:ilvl w:val="0"/>
          <w:numId w:val="44"/>
        </w:numPr>
        <w:spacing w:after="0"/>
        <w:ind w:left="714" w:hanging="357"/>
        <w:contextualSpacing w:val="0"/>
      </w:pPr>
      <w:r>
        <w:t xml:space="preserve">Utilizando un valor de </w:t>
      </w:r>
      <w:r w:rsidRPr="00353788">
        <w:rPr>
          <w:i/>
        </w:rPr>
        <w:t>pcDownSample</w:t>
      </w:r>
      <w:r>
        <w:t xml:space="preserve"> entre 1 y 2, el </w:t>
      </w:r>
      <w:r w:rsidR="009B4180">
        <w:t>tamaño</w:t>
      </w:r>
      <w:r>
        <w:t xml:space="preserve"> en bytes de cada </w:t>
      </w:r>
      <w:r w:rsidRPr="009B4180">
        <w:rPr>
          <w:i/>
        </w:rPr>
        <w:t>frame</w:t>
      </w:r>
      <w:r>
        <w:t xml:space="preserve"> está fuertemente determinado por el tamaño de la nube de puntos, mientras que con un valor de 3 o superior, el tamaño pasa a estar influenciado casi exclusivamente por el peso de la </w:t>
      </w:r>
      <w:r w:rsidRPr="0073684B">
        <w:t>imagen.</w:t>
      </w:r>
    </w:p>
    <w:p w14:paraId="3598A458" w14:textId="356250BD" w:rsidR="006F4028" w:rsidRDefault="006F4028" w:rsidP="006F4028">
      <w:pPr>
        <w:pStyle w:val="Prrafodelista"/>
        <w:numPr>
          <w:ilvl w:val="0"/>
          <w:numId w:val="44"/>
        </w:numPr>
        <w:spacing w:after="0"/>
        <w:ind w:left="714" w:hanging="357"/>
        <w:contextualSpacing w:val="0"/>
      </w:pPr>
      <w:r>
        <w:t xml:space="preserve">El método utilizado para la compresión, permite reducir hasta un </w:t>
      </w:r>
      <w:r w:rsidRPr="0073684B">
        <w:t xml:space="preserve">40% </w:t>
      </w:r>
      <w:r>
        <w:t xml:space="preserve">del </w:t>
      </w:r>
      <w:r w:rsidR="009B4180">
        <w:t>tamaño</w:t>
      </w:r>
      <w:r>
        <w:t xml:space="preserve"> total del </w:t>
      </w:r>
      <w:r w:rsidRPr="009B4180">
        <w:rPr>
          <w:i/>
        </w:rPr>
        <w:t>frame</w:t>
      </w:r>
      <w:r>
        <w:t xml:space="preserve"> en el caso más favorable</w:t>
      </w:r>
      <w:r w:rsidRPr="0073684B">
        <w:t>.</w:t>
      </w:r>
    </w:p>
    <w:p w14:paraId="3BE5835C" w14:textId="77777777" w:rsidR="006F4028" w:rsidRDefault="006F4028" w:rsidP="006F4028">
      <w:pPr>
        <w:rPr>
          <w:b/>
        </w:rPr>
      </w:pPr>
    </w:p>
    <w:p w14:paraId="6EED2D85" w14:textId="77777777" w:rsidR="006F4028" w:rsidRDefault="006F4028" w:rsidP="006F4028">
      <w:pPr>
        <w:rPr>
          <w:b/>
        </w:rPr>
      </w:pPr>
    </w:p>
    <w:p w14:paraId="1BF84400" w14:textId="77777777" w:rsidR="006F4028" w:rsidRPr="00E50A57" w:rsidRDefault="006F4028" w:rsidP="006F4028">
      <w:pPr>
        <w:pStyle w:val="Ttulo3"/>
      </w:pPr>
      <w:bookmarkStart w:id="1208" w:name="_Toc445320423"/>
      <w:r w:rsidRPr="00E50A57">
        <w:t>Tasa de arribos con y sin compresión de datos</w:t>
      </w:r>
      <w:bookmarkEnd w:id="1208"/>
    </w:p>
    <w:p w14:paraId="1E557112" w14:textId="77777777" w:rsidR="006F4028" w:rsidRDefault="006F4028" w:rsidP="006F4028">
      <w:pPr>
        <w:tabs>
          <w:tab w:val="left" w:pos="709"/>
        </w:tabs>
      </w:pPr>
      <w:r>
        <w:t xml:space="preserve">En el siguiente gráfico se analiza la tasa de envío de </w:t>
      </w:r>
      <w:r w:rsidRPr="009B4180">
        <w:rPr>
          <w:i/>
        </w:rPr>
        <w:t>frames</w:t>
      </w:r>
      <w:r>
        <w:t xml:space="preserve"> desde el Cliente al Servidor diferenciando los casos de ejecución del sistema con y sin compresión, en naranja y celeste respectivamente. </w:t>
      </w:r>
    </w:p>
    <w:p w14:paraId="4EDF7470" w14:textId="77777777" w:rsidR="006F4028" w:rsidRDefault="006F4028" w:rsidP="006F4028">
      <w:pPr>
        <w:tabs>
          <w:tab w:val="left" w:pos="709"/>
        </w:tabs>
      </w:pPr>
      <w:r>
        <w:t xml:space="preserve">En el eje horizontal se representa la variación del parámetro </w:t>
      </w:r>
      <w:r w:rsidRPr="00AB270B">
        <w:rPr>
          <w:i/>
        </w:rPr>
        <w:t>pcDownSample</w:t>
      </w:r>
      <w:r>
        <w:t xml:space="preserve">, mientras que el eje vertical, se muestra la cantidad de </w:t>
      </w:r>
      <w:r w:rsidRPr="009B4180">
        <w:rPr>
          <w:i/>
        </w:rPr>
        <w:t>frames</w:t>
      </w:r>
      <w:r>
        <w:t xml:space="preserve"> recibidos por segundo con dicha configuración.</w:t>
      </w:r>
    </w:p>
    <w:p w14:paraId="6D82CFAA" w14:textId="77777777" w:rsidR="006F4028" w:rsidRDefault="006F4028" w:rsidP="006F4028">
      <w:pPr>
        <w:tabs>
          <w:tab w:val="left" w:pos="709"/>
        </w:tabs>
      </w:pPr>
    </w:p>
    <w:p w14:paraId="4E65AAF0" w14:textId="77777777" w:rsidR="006F4028" w:rsidRDefault="006F4028" w:rsidP="006F4028">
      <w:pPr>
        <w:tabs>
          <w:tab w:val="left" w:pos="709"/>
        </w:tabs>
      </w:pPr>
      <w:r w:rsidRPr="00560B76">
        <w:rPr>
          <w:noProof/>
          <w:lang w:val="es-ES" w:eastAsia="es-ES"/>
        </w:rPr>
        <w:lastRenderedPageBreak/>
        <w:drawing>
          <wp:inline distT="0" distB="0" distL="0" distR="0" wp14:anchorId="1E0D9525" wp14:editId="55460FCE">
            <wp:extent cx="5415314" cy="2448000"/>
            <wp:effectExtent l="0" t="0" r="13970" b="9525"/>
            <wp:docPr id="30" name="Gráfico 4"/>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2D5B8E88" w14:textId="77777777" w:rsidR="006F4028" w:rsidRDefault="006F4028" w:rsidP="006F4028"/>
    <w:p w14:paraId="76BAEAD5" w14:textId="77777777" w:rsidR="00D544F0" w:rsidRPr="00D544F0" w:rsidRDefault="00D544F0" w:rsidP="006F4028">
      <w:pPr>
        <w:rPr>
          <w:b/>
        </w:rPr>
      </w:pPr>
      <w:r w:rsidRPr="00D544F0">
        <w:rPr>
          <w:b/>
        </w:rPr>
        <w:t>Conclusión:</w:t>
      </w:r>
    </w:p>
    <w:p w14:paraId="2C77CCFA" w14:textId="50BCD16C" w:rsidR="006F4028" w:rsidRDefault="006F4028" w:rsidP="006F4028">
      <w:r>
        <w:t xml:space="preserve">La penalización, en términos de tiempo, que provoca comprimir y descomprimir los </w:t>
      </w:r>
      <w:r w:rsidRPr="00D544F0">
        <w:rPr>
          <w:i/>
        </w:rPr>
        <w:t>frames</w:t>
      </w:r>
      <w:r>
        <w:t xml:space="preserve"> entre el Cliente y el Servidor es tal, que reduce la performance general del sistema provocando una menor tasa de generación de mallas.</w:t>
      </w:r>
    </w:p>
    <w:p w14:paraId="0AFF56EF" w14:textId="77777777" w:rsidR="006F4028" w:rsidRDefault="006F4028" w:rsidP="006F4028">
      <w:pPr>
        <w:rPr>
          <w:b/>
        </w:rPr>
      </w:pPr>
    </w:p>
    <w:p w14:paraId="00B6C693" w14:textId="77777777" w:rsidR="006F4028" w:rsidRPr="00E50A57" w:rsidRDefault="006F4028" w:rsidP="006F4028">
      <w:pPr>
        <w:pStyle w:val="Ttulo3"/>
      </w:pPr>
      <w:bookmarkStart w:id="1209" w:name="_Toc445320424"/>
      <w:r w:rsidRPr="00E50A57">
        <w:t>Generación de mallas por segundo</w:t>
      </w:r>
      <w:bookmarkEnd w:id="1209"/>
    </w:p>
    <w:p w14:paraId="7EECAE45" w14:textId="1BDFA4D9" w:rsidR="006F4028" w:rsidRDefault="006F4028" w:rsidP="006F4028">
      <w:pPr>
        <w:tabs>
          <w:tab w:val="left" w:pos="709"/>
        </w:tabs>
      </w:pPr>
      <w:r>
        <w:t xml:space="preserve">En este apartado se analiza particularmente el total de mallas generadas por segundo en función de la cantidad de puntos en la nube. Nuevamente en el eje horizontal se encuentra representada la variación del parámetro </w:t>
      </w:r>
      <w:r w:rsidRPr="00B30734">
        <w:rPr>
          <w:i/>
        </w:rPr>
        <w:t>pcDownSample</w:t>
      </w:r>
      <w:r>
        <w:t xml:space="preserve">, mientras que, en el eje vertical, se muestra la cantidad de </w:t>
      </w:r>
      <w:r w:rsidRPr="00D544F0">
        <w:rPr>
          <w:i/>
        </w:rPr>
        <w:t>frames</w:t>
      </w:r>
      <w:r>
        <w:t xml:space="preserve"> </w:t>
      </w:r>
      <w:r w:rsidR="00D544F0">
        <w:t xml:space="preserve">por segundo </w:t>
      </w:r>
      <w:r>
        <w:t>generados.</w:t>
      </w:r>
    </w:p>
    <w:p w14:paraId="58E68819" w14:textId="77777777" w:rsidR="006F4028" w:rsidRDefault="006F4028" w:rsidP="006F4028">
      <w:pPr>
        <w:tabs>
          <w:tab w:val="left" w:pos="709"/>
        </w:tabs>
      </w:pPr>
      <w:r>
        <w:t xml:space="preserve">La primera imagen muestra los resultados obtenidos ejecutando el sistema con compresión. Se contrasta, por un lado, la gráfica de mallas generadas, utilizando el color celeste, y por otro, la cantidad de envíos de </w:t>
      </w:r>
      <w:r w:rsidRPr="00D544F0">
        <w:rPr>
          <w:i/>
        </w:rPr>
        <w:t>frames</w:t>
      </w:r>
      <w:r>
        <w:t xml:space="preserve"> por segundo entre el Cliente y el Servidor, representada en color naranja.</w:t>
      </w:r>
    </w:p>
    <w:p w14:paraId="1F001634" w14:textId="77777777" w:rsidR="006F4028" w:rsidRDefault="006F4028" w:rsidP="006F4028">
      <w:pPr>
        <w:tabs>
          <w:tab w:val="left" w:pos="709"/>
        </w:tabs>
      </w:pPr>
    </w:p>
    <w:p w14:paraId="61608AAD" w14:textId="77777777" w:rsidR="006F4028" w:rsidRDefault="006F4028" w:rsidP="006F4028">
      <w:pPr>
        <w:tabs>
          <w:tab w:val="left" w:pos="709"/>
        </w:tabs>
      </w:pPr>
      <w:r>
        <w:rPr>
          <w:noProof/>
          <w:lang w:val="es-ES" w:eastAsia="es-ES"/>
        </w:rPr>
        <w:drawing>
          <wp:inline distT="0" distB="0" distL="0" distR="0" wp14:anchorId="71CC1F3D" wp14:editId="3CE1911C">
            <wp:extent cx="5393144" cy="2448000"/>
            <wp:effectExtent l="0" t="0" r="17145" b="9525"/>
            <wp:docPr id="31" name="Gráfico 31"/>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6D1299CB" w14:textId="77777777" w:rsidR="006F4028" w:rsidRDefault="006F4028" w:rsidP="006F4028">
      <w:r>
        <w:lastRenderedPageBreak/>
        <w:t xml:space="preserve">En esta segunda imagen se ve el resultado de realizar las mismas pruebas, pero ejecutando el sistema sin compresión. Nuevamente en celeste se representa el total de mallas generadas por segundo y en naranja la cantidad de </w:t>
      </w:r>
      <w:r w:rsidRPr="00D544F0">
        <w:rPr>
          <w:i/>
        </w:rPr>
        <w:t>frames</w:t>
      </w:r>
      <w:r>
        <w:t xml:space="preserve"> enviado entre el Cliente y el Servidor.</w:t>
      </w:r>
    </w:p>
    <w:p w14:paraId="7DA2F029" w14:textId="77777777" w:rsidR="006F4028" w:rsidRDefault="006F4028" w:rsidP="006F4028"/>
    <w:p w14:paraId="6EE458FE" w14:textId="77777777" w:rsidR="006F4028" w:rsidRDefault="006F4028" w:rsidP="006F4028">
      <w:pPr>
        <w:tabs>
          <w:tab w:val="left" w:pos="709"/>
        </w:tabs>
      </w:pPr>
      <w:r>
        <w:rPr>
          <w:noProof/>
          <w:lang w:val="es-ES" w:eastAsia="es-ES"/>
        </w:rPr>
        <w:drawing>
          <wp:inline distT="0" distB="0" distL="0" distR="0" wp14:anchorId="64EDB743" wp14:editId="1AAA14F8">
            <wp:extent cx="5234400" cy="2498400"/>
            <wp:effectExtent l="0" t="0" r="4445" b="16510"/>
            <wp:docPr id="343873408" name="Gráfico 343873408"/>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4936EB1B" w14:textId="77777777" w:rsidR="006F4028" w:rsidRDefault="006F4028" w:rsidP="006F4028">
      <w:pPr>
        <w:tabs>
          <w:tab w:val="left" w:pos="709"/>
        </w:tabs>
      </w:pPr>
    </w:p>
    <w:p w14:paraId="5AE634C3" w14:textId="77777777" w:rsidR="006F4028" w:rsidRPr="00D544F0" w:rsidRDefault="006F4028" w:rsidP="006F4028">
      <w:pPr>
        <w:rPr>
          <w:b/>
        </w:rPr>
      </w:pPr>
      <w:r w:rsidRPr="00D544F0">
        <w:rPr>
          <w:b/>
        </w:rPr>
        <w:t>Conclusiones:</w:t>
      </w:r>
    </w:p>
    <w:p w14:paraId="4C830165" w14:textId="77777777" w:rsidR="00D544F0" w:rsidRDefault="006F4028" w:rsidP="006F4028">
      <w:pPr>
        <w:pStyle w:val="Prrafodelista"/>
        <w:numPr>
          <w:ilvl w:val="0"/>
          <w:numId w:val="45"/>
        </w:numPr>
        <w:spacing w:after="0"/>
        <w:ind w:left="714" w:hanging="357"/>
        <w:contextualSpacing w:val="0"/>
      </w:pPr>
      <w:r>
        <w:t xml:space="preserve">En el caso de utilizar compresión, la configuración que permite aprovechar mejor los recursos se produce estableciendo el parámetro </w:t>
      </w:r>
      <w:r w:rsidRPr="00046DCC">
        <w:rPr>
          <w:i/>
        </w:rPr>
        <w:t>pcDownSample</w:t>
      </w:r>
      <w:r>
        <w:t xml:space="preserve"> entre 5 y 7. Utilizando estos valores, la tasa de arribos y generación de mallas coinciden en un promedio de 6,5 ~ 7, provocando que el sistema no descarte </w:t>
      </w:r>
      <w:r w:rsidRPr="00D544F0">
        <w:rPr>
          <w:i/>
        </w:rPr>
        <w:t>frames</w:t>
      </w:r>
      <w:r>
        <w:t>.</w:t>
      </w:r>
    </w:p>
    <w:p w14:paraId="7437D104" w14:textId="680FBEF4" w:rsidR="006F4028" w:rsidRDefault="006F4028" w:rsidP="006F4028">
      <w:pPr>
        <w:pStyle w:val="Prrafodelista"/>
        <w:numPr>
          <w:ilvl w:val="0"/>
          <w:numId w:val="45"/>
        </w:numPr>
        <w:spacing w:after="0"/>
        <w:ind w:left="714" w:hanging="357"/>
        <w:contextualSpacing w:val="0"/>
      </w:pPr>
      <w:r>
        <w:t xml:space="preserve">En caso de ejecutar el sistema sin compresión, la configuración que </w:t>
      </w:r>
      <w:r w:rsidR="00D544F0">
        <w:t>facilita</w:t>
      </w:r>
      <w:r>
        <w:t xml:space="preserve"> aprovechar mejor los recursos se alcanza estableciendo el parámetro </w:t>
      </w:r>
      <w:r w:rsidRPr="00D544F0">
        <w:rPr>
          <w:i/>
        </w:rPr>
        <w:t>pcDownSample</w:t>
      </w:r>
      <w:r>
        <w:t xml:space="preserve"> entre 6 y 8.  Con estos valores, la tasa de arribos y generación de mallas coinciden en un promedio de 8,5 ~ 9,5.</w:t>
      </w:r>
    </w:p>
    <w:p w14:paraId="3F1D73A1" w14:textId="7BD92D05" w:rsidR="00D544F0" w:rsidRDefault="00D544F0" w:rsidP="00D544F0">
      <w:pPr>
        <w:spacing w:after="0"/>
      </w:pPr>
    </w:p>
    <w:p w14:paraId="55A11B31" w14:textId="77777777" w:rsidR="00B1084B" w:rsidRPr="006F4028" w:rsidRDefault="00B1084B" w:rsidP="00D544F0">
      <w:pPr>
        <w:spacing w:after="0"/>
        <w:rPr>
          <w:ins w:id="1210" w:author="Rodrigo Alvarez" w:date="2015-10-24T12:24:00Z"/>
        </w:rPr>
      </w:pPr>
    </w:p>
    <w:p w14:paraId="08371BD5" w14:textId="6D75E969" w:rsidR="006F4028" w:rsidRDefault="006F4028" w:rsidP="006F4028">
      <w:pPr>
        <w:pStyle w:val="Ttulo2"/>
      </w:pPr>
      <w:bookmarkStart w:id="1211" w:name="_Toc445320425"/>
      <w:r>
        <w:t>Trabajos Futuros</w:t>
      </w:r>
      <w:bookmarkEnd w:id="1211"/>
    </w:p>
    <w:p w14:paraId="349E75F7" w14:textId="45335E32" w:rsidR="0026173E" w:rsidRDefault="0026173E" w:rsidP="0026173E">
      <w:pPr>
        <w:rPr>
          <w:ins w:id="1212" w:author="Rodrigo Alvarez" w:date="2015-10-24T12:24:00Z"/>
        </w:rPr>
      </w:pPr>
      <w:ins w:id="1213" w:author="Rodrigo Alvarez" w:date="2015-10-24T12:24:00Z">
        <w:r>
          <w:t>Debido a lo amplio del proyecto, a la cantidad de puntos que se tocaron, y el número de factores que tuvieron que ser tenidos en cuenta para conseguir un buen resultado final, la solución implementada siempre pretendió ser, más que un sistema completamente terminado, un prototipo funcional. Es por ello que, durante la implementación del proyecto, se decidió dejar puertas abiertas para futuras extensiones y mejoras a procesos críticos dentro del flujo de trabajo del sistema, tales como el pasaje de los datos y la generación de la malla 3D.</w:t>
        </w:r>
      </w:ins>
    </w:p>
    <w:p w14:paraId="3E20532E" w14:textId="32276EDE" w:rsidR="0026173E" w:rsidRDefault="0026173E" w:rsidP="0026173E">
      <w:pPr>
        <w:rPr>
          <w:ins w:id="1214" w:author="Rodrigo Alvarez" w:date="2015-10-24T12:24:00Z"/>
        </w:rPr>
      </w:pPr>
      <w:ins w:id="1215" w:author="Rodrigo Alvarez" w:date="2015-10-24T12:24:00Z">
        <w:r>
          <w:t xml:space="preserve">En las siguientes secciones se abordará con mayor detenimiento algunos de los puntos que el grupo consideró más importantes para la mejora del </w:t>
        </w:r>
      </w:ins>
      <w:r w:rsidR="009F1103">
        <w:t>proyecto</w:t>
      </w:r>
      <w:ins w:id="1216" w:author="Rodrigo Alvarez" w:date="2015-10-24T12:24:00Z">
        <w:r>
          <w:t xml:space="preserve">. Muchas de esas mejoras vienen relacionadas al desempeño final del sistema, es decir, al número de </w:t>
        </w:r>
        <w:r w:rsidRPr="009F1103">
          <w:rPr>
            <w:i/>
          </w:rPr>
          <w:t>frames</w:t>
        </w:r>
        <w:r>
          <w:t xml:space="preserve"> por segundo que es capaz de procesar. Otras, sin embargo, tienen que ver con funcionalidades útiles para el usuario final que no fueron incluidas en el entregable final del proyecto.</w:t>
        </w:r>
      </w:ins>
    </w:p>
    <w:p w14:paraId="7923EC5E" w14:textId="77777777" w:rsidR="0026173E" w:rsidRDefault="0026173E" w:rsidP="0026173E">
      <w:pPr>
        <w:rPr>
          <w:ins w:id="1217" w:author="Rodrigo Alvarez" w:date="2015-10-24T12:24:00Z"/>
        </w:rPr>
      </w:pPr>
    </w:p>
    <w:p w14:paraId="722FB820" w14:textId="7DAFB230" w:rsidR="0026173E" w:rsidRDefault="0026173E" w:rsidP="006F4028">
      <w:pPr>
        <w:pStyle w:val="Ttulo3"/>
        <w:rPr>
          <w:ins w:id="1218" w:author="Rodrigo Alvarez" w:date="2015-10-24T12:24:00Z"/>
        </w:rPr>
      </w:pPr>
      <w:bookmarkStart w:id="1219" w:name="_Toc433481820"/>
      <w:bookmarkStart w:id="1220" w:name="_Toc434069913"/>
      <w:bookmarkStart w:id="1221" w:name="_Toc445320426"/>
      <w:ins w:id="1222" w:author="Rodrigo Alvarez" w:date="2015-10-24T12:24:00Z">
        <w:r>
          <w:t>Homogeneizar colores de Luz</w:t>
        </w:r>
        <w:bookmarkEnd w:id="1219"/>
        <w:bookmarkEnd w:id="1220"/>
        <w:bookmarkEnd w:id="1221"/>
      </w:ins>
    </w:p>
    <w:p w14:paraId="2BB785B5" w14:textId="77777777" w:rsidR="0026173E" w:rsidRDefault="0026173E" w:rsidP="0026173E">
      <w:pPr>
        <w:rPr>
          <w:ins w:id="1223" w:author="Rodrigo Alvarez" w:date="2015-10-24T12:24:00Z"/>
        </w:rPr>
      </w:pPr>
      <w:ins w:id="1224" w:author="Rodrigo Alvarez" w:date="2015-10-24T12:24:00Z">
        <w:r>
          <w:t>Dos cámaras, posicionadas en lugares diferentes de una escena, que apuntan a un mismo sitio, pueden obtener imágenes con tonalidades ligeramente diferentes. Este suceso provoca que durante el proceso de texturización, existan partes de un mismo objeto que son pintadas con una textura más clara y otras partes que son pintadas con una textura más oscura, generando una falta de continuidad en la texturización general del objeto.</w:t>
        </w:r>
      </w:ins>
    </w:p>
    <w:p w14:paraId="3A9141C1" w14:textId="77777777" w:rsidR="0026173E" w:rsidRDefault="0026173E" w:rsidP="0026173E">
      <w:pPr>
        <w:rPr>
          <w:ins w:id="1225" w:author="Rodrigo Alvarez" w:date="2015-10-24T12:24:00Z"/>
        </w:rPr>
      </w:pPr>
      <w:ins w:id="1226" w:author="Rodrigo Alvarez" w:date="2015-10-24T12:24:00Z">
        <w:r>
          <w:t>Las razones de este fenómeno se deben a las características propias de las cámaras RGB y a factores de iluminación en la escena.</w:t>
        </w:r>
      </w:ins>
    </w:p>
    <w:p w14:paraId="71944A26" w14:textId="53418782" w:rsidR="0026173E" w:rsidRDefault="0026173E" w:rsidP="0026173E">
      <w:ins w:id="1227" w:author="Rodrigo Alvarez" w:date="2015-10-24T12:24:00Z">
        <w:r>
          <w:t>Una posible mejora del sistema en el área de visualización podría implicar hacer un algoritmo de corrección de colores que haga más uniforma la texturización, en especial, en las partes de la malla donde ocurre una transición entre una textura y otra.</w:t>
        </w:r>
      </w:ins>
    </w:p>
    <w:p w14:paraId="13F8769F" w14:textId="77777777" w:rsidR="009F1103" w:rsidRDefault="009F1103" w:rsidP="0026173E">
      <w:pPr>
        <w:rPr>
          <w:ins w:id="1228" w:author="Rodrigo Alvarez" w:date="2015-10-24T12:24:00Z"/>
        </w:rPr>
      </w:pPr>
    </w:p>
    <w:p w14:paraId="7DA680F2" w14:textId="145B0DC2" w:rsidR="0026173E" w:rsidRDefault="0026173E" w:rsidP="006F4028">
      <w:pPr>
        <w:pStyle w:val="Ttulo3"/>
        <w:rPr>
          <w:ins w:id="1229" w:author="Rodrigo Alvarez" w:date="2015-10-24T12:24:00Z"/>
        </w:rPr>
      </w:pPr>
      <w:bookmarkStart w:id="1230" w:name="_Toc433481822"/>
      <w:bookmarkStart w:id="1231" w:name="_Toc434069915"/>
      <w:bookmarkStart w:id="1232" w:name="_Toc445320427"/>
      <w:ins w:id="1233" w:author="Rodrigo Alvarez" w:date="2015-10-24T12:24:00Z">
        <w:r>
          <w:t>Optimización por GPU</w:t>
        </w:r>
        <w:bookmarkEnd w:id="1230"/>
        <w:bookmarkEnd w:id="1231"/>
        <w:bookmarkEnd w:id="1232"/>
      </w:ins>
    </w:p>
    <w:p w14:paraId="77ADD160" w14:textId="77777777" w:rsidR="0026173E" w:rsidRDefault="0026173E" w:rsidP="0026173E">
      <w:pPr>
        <w:rPr>
          <w:ins w:id="1234" w:author="Rodrigo Alvarez" w:date="2015-10-24T12:24:00Z"/>
        </w:rPr>
      </w:pPr>
      <w:ins w:id="1235" w:author="Rodrigo Alvarez" w:date="2015-10-24T12:24:00Z">
        <w:r>
          <w:t>El sistema final se compone de un grupo de módulos interconectados que se acoplan perfectamente unos con otros para conseguir el objetivo del proyecto: grabar en tiempo real escenas en tres dimensiones. En la serie de etapas por la que pasan los datos, desde la grabación de las imágenes y las nubes de puntos hasta la renderización de la malla texturizada, se conjugan una serie de procesos, unos más complejos que otros, que logran transformar esos datos en una representación visual acorde a la realidad de lo que se está filmando.</w:t>
        </w:r>
      </w:ins>
    </w:p>
    <w:p w14:paraId="62464DAE" w14:textId="77777777" w:rsidR="0026173E" w:rsidRDefault="0026173E" w:rsidP="0026173E">
      <w:pPr>
        <w:rPr>
          <w:ins w:id="1236" w:author="Rodrigo Alvarez" w:date="2015-10-24T12:24:00Z"/>
        </w:rPr>
      </w:pPr>
      <w:ins w:id="1237" w:author="Rodrigo Alvarez" w:date="2015-10-24T12:24:00Z">
        <w:r>
          <w:t xml:space="preserve">Entre los procesos más críticos, y sin dudas el más costoso, está la generación de la malla de polígonos. Debido a que actualmente este paso supone el cuello de botella en el incremento del número de </w:t>
        </w:r>
        <w:r w:rsidRPr="00E51FC2">
          <w:rPr>
            <w:i/>
          </w:rPr>
          <w:t>frames</w:t>
        </w:r>
        <w:r>
          <w:t xml:space="preserve"> por segundo que se consigue en la salida del sistema. Corresponde tratar el tema con mayor detenimiento y ahondar en posibles soluciones.</w:t>
        </w:r>
      </w:ins>
    </w:p>
    <w:p w14:paraId="3E1EE527" w14:textId="77777777" w:rsidR="0026173E" w:rsidRDefault="0026173E" w:rsidP="0026173E">
      <w:pPr>
        <w:rPr>
          <w:ins w:id="1238" w:author="Rodrigo Alvarez" w:date="2015-10-24T12:24:00Z"/>
        </w:rPr>
      </w:pPr>
      <w:ins w:id="1239" w:author="Rodrigo Alvarez" w:date="2015-10-24T12:24:00Z">
        <w:r>
          <w:t>En este proyecto, la transformación de la nube de puntos en una malla de polígonos se delega a las librerías de VCG. Dado que las librerías de VCG son de código abierto, sumado a lo fácil que resultó integrarlas al proyecto del Servidor, que ya se tenía desarrollado en openFramework, y al hecho de que existe una serie de aplicaciones reconocidas en el área del tratamiento de las mallas tridimensionales tales como MeshLab, que utilizan VCG, se decidió integrar estas librerías al proyecto.</w:t>
        </w:r>
      </w:ins>
    </w:p>
    <w:p w14:paraId="4249D3F2" w14:textId="3367AB2D" w:rsidR="0026173E" w:rsidRDefault="0026173E" w:rsidP="0026173E">
      <w:pPr>
        <w:rPr>
          <w:ins w:id="1240" w:author="Rodrigo Alvarez" w:date="2015-10-24T12:24:00Z"/>
        </w:rPr>
      </w:pPr>
      <w:ins w:id="1241" w:author="Rodrigo Alvarez" w:date="2015-10-24T12:24:00Z">
        <w:r>
          <w:t xml:space="preserve">El problema ocurre básicamente por la falta de soporte que tiene VCG para el procesamiento por GPU. Pese a los intentos que se realizaron por resolver esta situación, no se logró optimizar los tiempos en que la librería convierte la nube de puntos en una malla de </w:t>
        </w:r>
      </w:ins>
      <w:r w:rsidR="00E51FC2">
        <w:t>polígonos</w:t>
      </w:r>
      <w:ins w:id="1242" w:author="Rodrigo Alvarez" w:date="2015-10-24T12:24:00Z">
        <w:r>
          <w:t>. Es por ello que esta etapa del procesamiento se encapsuló en una librería externa para que fuese fácilmente reemplazable por otra con un método mejor.</w:t>
        </w:r>
      </w:ins>
    </w:p>
    <w:p w14:paraId="2554CF65" w14:textId="77777777" w:rsidR="0026173E" w:rsidRDefault="0026173E" w:rsidP="0026173E">
      <w:pPr>
        <w:rPr>
          <w:ins w:id="1243" w:author="Rodrigo Alvarez" w:date="2015-10-24T12:24:00Z"/>
        </w:rPr>
      </w:pPr>
      <w:ins w:id="1244" w:author="Rodrigo Alvarez" w:date="2015-10-24T12:24:00Z">
        <w:r>
          <w:t xml:space="preserve">La alternativa que se implementó fue lanzar un conjunto de subprocesos, cada uno asociado a una nube de puntos de un </w:t>
        </w:r>
        <w:r w:rsidRPr="00E51FC2">
          <w:rPr>
            <w:i/>
          </w:rPr>
          <w:t>frame</w:t>
        </w:r>
        <w:r>
          <w:t xml:space="preserve"> diferente, para realizar la mayor cantidad de trabajo concurrente en el menor tiempo posible.</w:t>
        </w:r>
      </w:ins>
    </w:p>
    <w:p w14:paraId="41A51F6C" w14:textId="4B153EA6" w:rsidR="0026173E" w:rsidRDefault="0026173E" w:rsidP="0026173E">
      <w:pPr>
        <w:rPr>
          <w:ins w:id="1245" w:author="Rodrigo Alvarez" w:date="2015-10-24T12:24:00Z"/>
        </w:rPr>
      </w:pPr>
      <w:ins w:id="1246" w:author="Rodrigo Alvarez" w:date="2015-10-24T12:24:00Z">
        <w:r>
          <w:t xml:space="preserve">Otro aspecto sobre el que se puede hacer una mejora significativa del rendimiento del sistema viene por el lado del número de puntos que se toman como referencia para generar la malla. </w:t>
        </w:r>
        <w:r>
          <w:lastRenderedPageBreak/>
          <w:t xml:space="preserve">Actualmente, el sistema permite, mediante el archivo </w:t>
        </w:r>
        <w:r w:rsidRPr="00E51FC2">
          <w:rPr>
            <w:i/>
          </w:rPr>
          <w:t>XML</w:t>
        </w:r>
        <w:r>
          <w:t xml:space="preserve"> de configuración, bajar esa cantidad de puntos, multiplicándola por un factor de</w:t>
        </w:r>
      </w:ins>
      <w:r w:rsidR="00E51FC2">
        <w:t xml:space="preserve"> </w:t>
      </w:r>
      <m:oMath>
        <m:f>
          <m:fPr>
            <m:type m:val="skw"/>
            <m:ctrlPr>
              <w:rPr>
                <w:rFonts w:ascii="Cambria Math" w:hAnsi="Cambria Math"/>
                <w:i/>
                <w:sz w:val="16"/>
              </w:rPr>
            </m:ctrlPr>
          </m:fPr>
          <m:num>
            <m:r>
              <w:rPr>
                <w:rFonts w:ascii="Cambria Math" w:hAnsi="Cambria Math"/>
                <w:sz w:val="16"/>
              </w:rPr>
              <m:t>1</m:t>
            </m:r>
          </m:num>
          <m:den>
            <m:r>
              <w:rPr>
                <w:rFonts w:ascii="Cambria Math" w:hAnsi="Cambria Math"/>
                <w:sz w:val="16"/>
              </w:rPr>
              <m:t>2</m:t>
            </m:r>
          </m:den>
        </m:f>
        <m:r>
          <w:rPr>
            <w:rFonts w:ascii="Cambria Math" w:hAnsi="Cambria Math"/>
            <w:sz w:val="16"/>
          </w:rPr>
          <m:t>,</m:t>
        </m:r>
        <m:f>
          <m:fPr>
            <m:type m:val="skw"/>
            <m:ctrlPr>
              <w:rPr>
                <w:rFonts w:ascii="Cambria Math" w:hAnsi="Cambria Math"/>
                <w:i/>
                <w:sz w:val="16"/>
              </w:rPr>
            </m:ctrlPr>
          </m:fPr>
          <m:num>
            <m:r>
              <w:rPr>
                <w:rFonts w:ascii="Cambria Math" w:hAnsi="Cambria Math"/>
                <w:sz w:val="16"/>
              </w:rPr>
              <m:t>1</m:t>
            </m:r>
          </m:num>
          <m:den>
            <m:r>
              <w:rPr>
                <w:rFonts w:ascii="Cambria Math" w:hAnsi="Cambria Math"/>
                <w:sz w:val="16"/>
              </w:rPr>
              <m:t>4</m:t>
            </m:r>
          </m:den>
        </m:f>
        <m:r>
          <w:rPr>
            <w:rFonts w:ascii="Cambria Math" w:hAnsi="Cambria Math"/>
            <w:sz w:val="16"/>
          </w:rPr>
          <m:t>,</m:t>
        </m:r>
        <m:f>
          <m:fPr>
            <m:type m:val="skw"/>
            <m:ctrlPr>
              <w:rPr>
                <w:rFonts w:ascii="Cambria Math" w:hAnsi="Cambria Math"/>
                <w:i/>
                <w:sz w:val="16"/>
              </w:rPr>
            </m:ctrlPr>
          </m:fPr>
          <m:num>
            <m:r>
              <w:rPr>
                <w:rFonts w:ascii="Cambria Math" w:hAnsi="Cambria Math"/>
                <w:sz w:val="16"/>
              </w:rPr>
              <m:t>1</m:t>
            </m:r>
          </m:num>
          <m:den>
            <m:r>
              <w:rPr>
                <w:rFonts w:ascii="Cambria Math" w:hAnsi="Cambria Math"/>
                <w:sz w:val="16"/>
              </w:rPr>
              <m:t>8</m:t>
            </m:r>
          </m:den>
        </m:f>
      </m:oMath>
      <w:ins w:id="1247" w:author="Rodrigo Alvarez" w:date="2015-10-24T12:24:00Z">
        <w:r>
          <w:t xml:space="preserve"> y así sucesivamente. Pero el problema surge en el hecho de que los puntos que son descartados se encuentran a intervalos regulares en la matriz de puntos que proporcionan los sensores de profundidad, sin seguir una lógica un poco más inteligente. Por ejemplo, dado que en una escena suele haber superficies planas, tales como paredes o mesas, sería ideal quitar puntos intermedios en los planos que forman esas superficies y no en las áreas de la malla que representan cosas más complejas como rostros o vegetación.</w:t>
        </w:r>
      </w:ins>
    </w:p>
    <w:p w14:paraId="76B341E1" w14:textId="77777777" w:rsidR="0026173E" w:rsidRDefault="0026173E" w:rsidP="0026173E">
      <w:pPr>
        <w:rPr>
          <w:ins w:id="1248" w:author="Rodrigo Alvarez" w:date="2015-10-24T12:24:00Z"/>
        </w:rPr>
      </w:pPr>
      <w:ins w:id="1249" w:author="Rodrigo Alvarez" w:date="2015-10-24T12:24:00Z">
        <w:r>
          <w:t>Entonces, la introducción de un algoritmo de selección de puntos podría introducir grandes mejoras, siempre que el procesamiento que supone esa lógica no degrade más el desempeño del sistema.</w:t>
        </w:r>
      </w:ins>
    </w:p>
    <w:p w14:paraId="55F35829" w14:textId="77777777" w:rsidR="0026173E" w:rsidRDefault="0026173E" w:rsidP="0026173E">
      <w:pPr>
        <w:rPr>
          <w:ins w:id="1250" w:author="Rodrigo Alvarez" w:date="2015-10-24T12:24:00Z"/>
        </w:rPr>
      </w:pPr>
    </w:p>
    <w:p w14:paraId="738A0DCF" w14:textId="63DB2383" w:rsidR="0026173E" w:rsidRDefault="0026173E" w:rsidP="006F4028">
      <w:pPr>
        <w:pStyle w:val="Ttulo3"/>
        <w:rPr>
          <w:ins w:id="1251" w:author="Rodrigo Alvarez" w:date="2015-10-24T12:24:00Z"/>
        </w:rPr>
      </w:pPr>
      <w:bookmarkStart w:id="1252" w:name="_Toc433481823"/>
      <w:bookmarkStart w:id="1253" w:name="_Toc434069916"/>
      <w:bookmarkStart w:id="1254" w:name="_Toc445320428"/>
      <w:ins w:id="1255" w:author="Rodrigo Alvarez" w:date="2015-10-24T12:24:00Z">
        <w:r>
          <w:t>Transferencia de Datos</w:t>
        </w:r>
        <w:bookmarkEnd w:id="1252"/>
        <w:bookmarkEnd w:id="1253"/>
        <w:bookmarkEnd w:id="1254"/>
      </w:ins>
    </w:p>
    <w:p w14:paraId="1240B424" w14:textId="77777777" w:rsidR="0026173E" w:rsidRDefault="0026173E" w:rsidP="0026173E">
      <w:pPr>
        <w:rPr>
          <w:ins w:id="1256" w:author="Rodrigo Alvarez" w:date="2015-10-24T12:24:00Z"/>
        </w:rPr>
      </w:pPr>
      <w:ins w:id="1257" w:author="Rodrigo Alvarez" w:date="2015-10-24T12:24:00Z">
        <w:r>
          <w:t>Como ya se mencionó, cada uno de los aspectos críticos del proyecto fue atacado de la mejor manera posible, y en aquellos casos en donde el resultado no fue lo suficientemente bueno, se decidió encapsular la lógica correspondiente en una librería. Cada de una de ellas fácilmente reemplazable en el futuro por otra con resultados mejores, y que quizás, ataque el problema de manera completamente diferente. Uno de esos casos es la lógica para publicar los resultados del procesamiento que hace el Servidor. Este punto constituye el puente entre el Servidor y el Reproductor, y es gracias a él que se consigue la visualización en tiempo real.</w:t>
        </w:r>
      </w:ins>
    </w:p>
    <w:p w14:paraId="574B78F5" w14:textId="77777777" w:rsidR="0026173E" w:rsidRDefault="0026173E" w:rsidP="0026173E">
      <w:pPr>
        <w:rPr>
          <w:ins w:id="1258" w:author="Rodrigo Alvarez" w:date="2015-10-24T12:24:00Z"/>
        </w:rPr>
      </w:pPr>
      <w:ins w:id="1259" w:author="Rodrigo Alvarez" w:date="2015-10-24T12:24:00Z">
        <w:r>
          <w:t>La decisión que se tome aquí podría limitar la forma en la que funciona el sistema en la parte más importante para el usuario final, que es la visualización de la escena. A grandes rasgos hay dos opciones posibles para compartir los datos, una es utilizar la red y la otra es memoria compartida. Conviene analizar un poco que supone cada una de estas dos alternativas.</w:t>
        </w:r>
      </w:ins>
    </w:p>
    <w:p w14:paraId="056C2B78" w14:textId="77777777" w:rsidR="0026173E" w:rsidRDefault="0026173E" w:rsidP="0026173E">
      <w:pPr>
        <w:rPr>
          <w:ins w:id="1260" w:author="Rodrigo Alvarez" w:date="2015-10-24T12:24:00Z"/>
        </w:rPr>
      </w:pPr>
      <w:ins w:id="1261" w:author="Rodrigo Alvarez" w:date="2015-10-24T12:24:00Z">
        <w:r>
          <w:t>Si se utiliza la red como medio para transferir los datos entre un programa y otro, se posibilita que éstos corran en máquinas diferentes, dejando que ambos hagan uso de una mayor cantidad de recursos para trabajar. Pero tiene como desventaja que los datos que se transfieren son susceptibles a errores. También genera que la información se transfiera más lentamente e introduce cotas en la cantidad de datos que se pueden transmitir en simultáneo.</w:t>
        </w:r>
      </w:ins>
    </w:p>
    <w:p w14:paraId="21CC539E" w14:textId="77777777" w:rsidR="0026173E" w:rsidRDefault="0026173E" w:rsidP="0026173E">
      <w:pPr>
        <w:rPr>
          <w:ins w:id="1262" w:author="Rodrigo Alvarez" w:date="2015-10-24T12:24:00Z"/>
        </w:rPr>
      </w:pPr>
      <w:ins w:id="1263" w:author="Rodrigo Alvarez" w:date="2015-10-24T12:24:00Z">
        <w:r>
          <w:t>Si se utiliza la memoria compartida, el problema de la introducción de errores durante la transmisión, las limitaciones de cantidad de información y la velocidad de transmisión dejan de ser un problema. La desventaja radica en la capacidad de procesamiento que se puede asignar a un programa y a otro, dado que ejecutan en una misma terminal.</w:t>
        </w:r>
      </w:ins>
    </w:p>
    <w:p w14:paraId="36B090A4" w14:textId="77777777" w:rsidR="0026173E" w:rsidRDefault="0026173E" w:rsidP="0026173E">
      <w:pPr>
        <w:rPr>
          <w:ins w:id="1264" w:author="Rodrigo Alvarez" w:date="2015-10-24T12:24:00Z"/>
        </w:rPr>
      </w:pPr>
      <w:ins w:id="1265" w:author="Rodrigo Alvarez" w:date="2015-10-24T12:24:00Z">
        <w:r>
          <w:t>Actualmente, el proyecto utiliza esta última arquitectura para el pasaje de los datos entre el Servidor y el Reproductor. Pero si se logran resolver los problemas mencionados de un sistema distribuido, se podría conseguir un resultado muy bueno, balanceando la carga de trabajo.</w:t>
        </w:r>
      </w:ins>
    </w:p>
    <w:p w14:paraId="2EA9BEEB" w14:textId="77777777" w:rsidR="0026173E" w:rsidRDefault="0026173E" w:rsidP="0026173E">
      <w:pPr>
        <w:rPr>
          <w:ins w:id="1266" w:author="Rodrigo Alvarez" w:date="2015-10-24T12:24:00Z"/>
        </w:rPr>
      </w:pPr>
      <w:ins w:id="1267" w:author="Rodrigo Alvarez" w:date="2015-10-24T12:24:00Z">
        <w:r>
          <w:t xml:space="preserve">Para atacar el problema de la introducción de errores, se podría pensar en utilizar alternativas separadas para enviar los diferentes tipos de datos. Por un lado, se podría emplear TCP para enviar los datos críticos, como los identificadores de </w:t>
        </w:r>
        <w:r w:rsidRPr="00A64C2A">
          <w:rPr>
            <w:i/>
          </w:rPr>
          <w:t>frame</w:t>
        </w:r>
        <w:r>
          <w:t>, las dimensiones de las imágenes y el número de caras de la malla. Por otro lado, se podría emplear UDP para transferir el arreglo de puntos, caras y píxeles, que pueden contener valores con error, sin que ello arruine la renderización de la escena en un instante dado.</w:t>
        </w:r>
      </w:ins>
    </w:p>
    <w:p w14:paraId="410E00F5" w14:textId="77777777" w:rsidR="0026173E" w:rsidRDefault="0026173E" w:rsidP="0026173E">
      <w:ins w:id="1268" w:author="Rodrigo Alvarez" w:date="2015-10-24T12:24:00Z">
        <w:r>
          <w:lastRenderedPageBreak/>
          <w:t xml:space="preserve">El problema del volumen de datos transferidos puede solucionarse si se utiliza algún tipo de algoritmo de compresión, tanto para el arreglo de puntos, caras y píxeles, que representan prácticamente el cien por ciento del volumen de datos que se transmiten en cada </w:t>
        </w:r>
        <w:r w:rsidRPr="00A64C2A">
          <w:rPr>
            <w:i/>
          </w:rPr>
          <w:t>frame</w:t>
        </w:r>
        <w:r>
          <w:t>. La compresión puede ser con pérdida o sin pérdida, cuyo último caso podría incluir a los datos críticos que se mencionaron antes. La compresión con pérdida sigue siendo una alternativa viable, dado que la introducción de pequeños errores en las coordenadas de los puntos o en el valor RGB de las imágenes, no afecta tanto la renderización final que hace el Reproductor de la escena.</w:t>
        </w:r>
      </w:ins>
    </w:p>
    <w:p w14:paraId="01560A20" w14:textId="77777777" w:rsidR="0046612C" w:rsidRDefault="0046612C" w:rsidP="0026173E"/>
    <w:p w14:paraId="50ECBE22" w14:textId="584470AF" w:rsidR="0046612C" w:rsidRDefault="0046612C" w:rsidP="006F4028">
      <w:pPr>
        <w:pStyle w:val="Ttulo3"/>
      </w:pPr>
      <w:bookmarkStart w:id="1269" w:name="_Toc434069917"/>
      <w:bookmarkStart w:id="1270" w:name="_Toc445320429"/>
      <w:r>
        <w:t>Persistencia del resultado final</w:t>
      </w:r>
      <w:bookmarkEnd w:id="1269"/>
      <w:bookmarkEnd w:id="1270"/>
    </w:p>
    <w:p w14:paraId="7FE7EA64" w14:textId="2824A93E" w:rsidR="00CE74AF" w:rsidRDefault="00CE74AF" w:rsidP="00CE74AF">
      <w:r>
        <w:t xml:space="preserve">Tal como se describió anteriormente, en la versión actual del proyecto el único modo de consumir la salida del sistema es a través de la librería externa </w:t>
      </w:r>
      <w:r w:rsidRPr="00400E8C">
        <w:rPr>
          <w:i/>
        </w:rPr>
        <w:t>SharedMemory.dll</w:t>
      </w:r>
      <w:r>
        <w:t xml:space="preserve">. Esto implica, que solo se puede consumir la información si tanto el Servidor como los Clientes están en ejecución y existen </w:t>
      </w:r>
      <w:r w:rsidRPr="00CE74AF">
        <w:rPr>
          <w:i/>
        </w:rPr>
        <w:t>frames</w:t>
      </w:r>
      <w:r>
        <w:t xml:space="preserve"> siendo procesados.</w:t>
      </w:r>
    </w:p>
    <w:p w14:paraId="573BD130" w14:textId="1D09D504" w:rsidR="00CE74AF" w:rsidRDefault="00CE74AF" w:rsidP="00CE74AF">
      <w:r>
        <w:t xml:space="preserve">Sería deseable agregar una funcionalidad que permitiera persistir la información de forma tal que esta pudiera ser </w:t>
      </w:r>
      <w:r w:rsidR="00400E8C">
        <w:t>leída</w:t>
      </w:r>
      <w:r>
        <w:t xml:space="preserve"> posteriormente sin la necesidad de mantener el sistema en ejecución.</w:t>
      </w:r>
    </w:p>
    <w:p w14:paraId="03C97080" w14:textId="1D0900BD" w:rsidR="00CE74AF" w:rsidRDefault="00CE74AF" w:rsidP="00CE74AF">
      <w:r>
        <w:t xml:space="preserve">La implementación de esa funcionalidad </w:t>
      </w:r>
      <w:r w:rsidR="00400E8C">
        <w:t>implica</w:t>
      </w:r>
      <w:r>
        <w:t xml:space="preserve"> definir primeramente un formato de archivo que permita almacenar tanto la malla como las texturas.</w:t>
      </w:r>
    </w:p>
    <w:p w14:paraId="7198BA67" w14:textId="1A080639" w:rsidR="00CE74AF" w:rsidRDefault="00CE74AF" w:rsidP="00CE74AF">
      <w:r>
        <w:t xml:space="preserve">Dado el tipo de contenido, es de suponer que el tamaño del archivo </w:t>
      </w:r>
      <w:r w:rsidR="00400E8C">
        <w:t>que se genera crece</w:t>
      </w:r>
      <w:r>
        <w:t xml:space="preserve"> a una tasa muy alta, por lo que sería necesario contemplar algún mecanismo de compresión.</w:t>
      </w:r>
    </w:p>
    <w:p w14:paraId="65967DDA" w14:textId="1F5D3478" w:rsidR="00CE74AF" w:rsidRDefault="00CE74AF" w:rsidP="00CE74AF">
      <w:r>
        <w:t xml:space="preserve">Por otra parte, resulta importante que la escritura de dicho archivo tenga el menor impacto posible en la performance del Servidor. La </w:t>
      </w:r>
      <w:r w:rsidR="00400E8C">
        <w:t>utilización</w:t>
      </w:r>
      <w:r>
        <w:t xml:space="preserve"> </w:t>
      </w:r>
      <w:r w:rsidR="00400E8C">
        <w:t>d</w:t>
      </w:r>
      <w:r>
        <w:t>e</w:t>
      </w:r>
      <w:r w:rsidR="00400E8C">
        <w:t>l</w:t>
      </w:r>
      <w:r>
        <w:t xml:space="preserve"> disco siempre es costosa, por lo que es importante implementar una solución que no genere un cuello de botella.</w:t>
      </w:r>
    </w:p>
    <w:p w14:paraId="768FC5E2" w14:textId="23E63EAB" w:rsidR="0046612C" w:rsidRDefault="00CE74AF" w:rsidP="00CE74AF">
      <w:r>
        <w:t xml:space="preserve">Por último, un formato de archivo con estas características debería estar pensado de forma tal que sea simple de leer, y </w:t>
      </w:r>
      <w:r w:rsidR="00400E8C">
        <w:t>contemple</w:t>
      </w:r>
      <w:r>
        <w:t xml:space="preserve"> también la posibilidad de hacer saltos en el tiempo hacia adelante y hacia atrás.</w:t>
      </w:r>
    </w:p>
    <w:p w14:paraId="52FEF8C4" w14:textId="77777777" w:rsidR="00830923" w:rsidRDefault="00830923" w:rsidP="00CE74AF"/>
    <w:p w14:paraId="49121155" w14:textId="294DA597" w:rsidR="00830923" w:rsidRDefault="00830923" w:rsidP="00CE74AF">
      <w:pPr>
        <w:pStyle w:val="Ttulo2"/>
      </w:pPr>
      <w:bookmarkStart w:id="1271" w:name="_Toc445320430"/>
      <w:r>
        <w:t>Conclusiones</w:t>
      </w:r>
      <w:bookmarkEnd w:id="1271"/>
    </w:p>
    <w:p w14:paraId="065FEC76" w14:textId="5E73C17F" w:rsidR="00C91FDE" w:rsidRDefault="00C91FDE" w:rsidP="00C91FDE">
      <w:r>
        <w:t>Dado que uno de los requerimientos originales del proyecto fue utilizar la mayor cantidad de cámaras posibles, encontramos que la elección de openFramework fue una buena decisión ya que permitió incorporar complementos que simplificaron varios aspectos del desarrollo.</w:t>
      </w:r>
    </w:p>
    <w:p w14:paraId="28FF31D3" w14:textId="19D30C2A" w:rsidR="00C91FDE" w:rsidRDefault="00C91FDE" w:rsidP="00C91FDE">
      <w:r>
        <w:t>Haber basado el proyecto exclusivamente en Microsoft Kinect, hubiese repercutido en obtener un resultado más performante, dado que existen librerías desarrolladas específicamente para este hardware que implementan parte del trabajo realizado.</w:t>
      </w:r>
    </w:p>
    <w:p w14:paraId="61274604" w14:textId="4353EA86" w:rsidR="00C91FDE" w:rsidRDefault="00C91FDE" w:rsidP="00C91FDE">
      <w:r>
        <w:t>El alcance del proyecto fue demasiado extenso y terminó sobrepasando ampliamente la estimación original de horas planificadas.</w:t>
      </w:r>
    </w:p>
    <w:p w14:paraId="3AB5E38A" w14:textId="74424EEA" w:rsidR="00C91FDE" w:rsidRDefault="00C91FDE" w:rsidP="00C91FDE">
      <w:r>
        <w:t>Si bien la utilización de la librería VCG Library simplificó la generación de las mallas, la falta de soporte para GPU limitó la performance del sistema.</w:t>
      </w:r>
    </w:p>
    <w:p w14:paraId="6EE70809" w14:textId="12899B9F" w:rsidR="00C91FDE" w:rsidRDefault="00C91FDE" w:rsidP="00C91FDE">
      <w:r>
        <w:lastRenderedPageBreak/>
        <w:t xml:space="preserve">El hecho de generar toda la malla en cada </w:t>
      </w:r>
      <w:r w:rsidRPr="00C91FDE">
        <w:rPr>
          <w:i/>
        </w:rPr>
        <w:t>frame</w:t>
      </w:r>
      <w:r>
        <w:t>, simplificó la implementación del sistema, pero perjudicó el framerate final.</w:t>
      </w:r>
    </w:p>
    <w:p w14:paraId="302C387B" w14:textId="40CD4768" w:rsidR="00C91FDE" w:rsidRDefault="00C91FDE" w:rsidP="00C91FDE">
      <w:r>
        <w:t>La implementación del Calibrador y el Reproductor por intermedio de OpenGL resultó ser mucho más compleja que la implementación inicial desarrollada en Unity.</w:t>
      </w:r>
    </w:p>
    <w:p w14:paraId="2B7FA039" w14:textId="038B0603" w:rsidR="00C91FDE" w:rsidRDefault="00C91FDE" w:rsidP="00C91FDE">
      <w:r>
        <w:t>La utilización de C++ en la implementación implicó la necesidad de tener que administrar la memoria del sistema, haciendo que el desarrollo fuese más complicado.</w:t>
      </w:r>
    </w:p>
    <w:p w14:paraId="5A3286DE" w14:textId="55439924" w:rsidR="00C91FDE" w:rsidRDefault="00C91FDE" w:rsidP="00C91FDE">
      <w:r>
        <w:t>Haber escogido una arquitectura distribuida permitió dividir el procesamiento en diferentes terminales, mejorando así el desempeño del sistema.</w:t>
      </w:r>
    </w:p>
    <w:p w14:paraId="49F5640D" w14:textId="1D56DDE3" w:rsidR="00C91FDE" w:rsidRDefault="00C91FDE" w:rsidP="00C91FDE">
      <w:r>
        <w:t>La decisión de adoptar una arquitectura modular simplificó el proceso de desarrollo ya que permitió concentrarse en la solución global del sistema y generar implementaciones concretas fácilmente sustituibles por otras más performantes.</w:t>
      </w:r>
    </w:p>
    <w:p w14:paraId="38224E0B" w14:textId="4A03127C" w:rsidR="00C91FDE" w:rsidRDefault="00C91FDE" w:rsidP="00CE74AF"/>
    <w:p w14:paraId="3BB2FAC8" w14:textId="77777777" w:rsidR="0046612C" w:rsidRDefault="0046612C">
      <w:r>
        <w:br w:type="page"/>
      </w:r>
    </w:p>
    <w:p w14:paraId="57FA7E3C" w14:textId="7609944B" w:rsidR="009653DC" w:rsidRDefault="009653DC">
      <w:pPr>
        <w:pStyle w:val="Ttulo1"/>
        <w:rPr>
          <w:ins w:id="1272" w:author="Gonzalo Martinez Rodriguez" w:date="2015-10-24T12:30:00Z"/>
        </w:rPr>
        <w:pPrChange w:id="1273" w:author="Gonzalo Martinez Rodriguez" w:date="2015-10-24T12:30:00Z">
          <w:pPr/>
        </w:pPrChange>
      </w:pPr>
      <w:bookmarkStart w:id="1274" w:name="_Toc433481825"/>
      <w:bookmarkStart w:id="1275" w:name="_Toc434069919"/>
      <w:bookmarkStart w:id="1276" w:name="_Toc445320431"/>
      <w:ins w:id="1277" w:author="Gonzalo Martinez Rodriguez" w:date="2015-10-24T12:29:00Z">
        <w:r>
          <w:lastRenderedPageBreak/>
          <w:t>Proceso de Desarrollo</w:t>
        </w:r>
      </w:ins>
      <w:bookmarkEnd w:id="1274"/>
      <w:bookmarkEnd w:id="1275"/>
      <w:bookmarkEnd w:id="1276"/>
    </w:p>
    <w:p w14:paraId="6EA0FB4F" w14:textId="77777777" w:rsidR="009653DC" w:rsidRDefault="009653DC" w:rsidP="0031373C"/>
    <w:p w14:paraId="57326CA3" w14:textId="499DD5EA" w:rsidR="0031373C" w:rsidRPr="0031373C" w:rsidRDefault="000E687B" w:rsidP="0031373C">
      <w:r>
        <w:t>El proyecto comenzó con un estudio de las diferentes tecnologías que se encontraban disponibles para atacar</w:t>
      </w:r>
      <w:r w:rsidR="00FF07DA">
        <w:t xml:space="preserve"> las problemáticas presentadas.</w:t>
      </w:r>
    </w:p>
    <w:p w14:paraId="256D395C" w14:textId="29824F2A" w:rsidR="00EF4419" w:rsidRDefault="000E687B" w:rsidP="0031373C">
      <w:r>
        <w:t xml:space="preserve">En </w:t>
      </w:r>
      <w:r w:rsidR="00A70A9A">
        <w:t xml:space="preserve">un </w:t>
      </w:r>
      <w:r>
        <w:t xml:space="preserve">primer momento se definieron cuáles eran los puntos más importantes </w:t>
      </w:r>
      <w:r w:rsidR="005D2014">
        <w:t>a tratar</w:t>
      </w:r>
      <w:r>
        <w:t xml:space="preserve">, de ahí surgieron tres </w:t>
      </w:r>
      <w:r w:rsidR="00A56BE0">
        <w:t>temas</w:t>
      </w:r>
      <w:r w:rsidR="00C77F89">
        <w:t>:</w:t>
      </w:r>
      <w:r>
        <w:t xml:space="preserve"> las cámaras RGB, los sensores de profundidad y las herramientas </w:t>
      </w:r>
      <w:r w:rsidR="009509D6">
        <w:t>de software que permitían trabajar</w:t>
      </w:r>
      <w:r>
        <w:t xml:space="preserve"> con estos</w:t>
      </w:r>
      <w:r w:rsidR="00A56BE0">
        <w:t xml:space="preserve"> dos</w:t>
      </w:r>
      <w:r w:rsidR="00FF07DA">
        <w:t xml:space="preserve"> dispositivos.</w:t>
      </w:r>
    </w:p>
    <w:p w14:paraId="56627C11" w14:textId="6F82BF55" w:rsidR="000E687B" w:rsidRDefault="006962C6" w:rsidP="0031373C">
      <w:r>
        <w:t>Con las</w:t>
      </w:r>
      <w:r w:rsidR="000E687B">
        <w:t xml:space="preserve"> cámaras RGB se comenzó estudiando los problemas de calibración </w:t>
      </w:r>
      <w:r w:rsidR="00EF4419">
        <w:t>intrínseca</w:t>
      </w:r>
      <w:r w:rsidR="000E687B">
        <w:t xml:space="preserve"> y extrínseca. Por el lado de los sensores de profundidad </w:t>
      </w:r>
      <w:r w:rsidR="009509D6">
        <w:t xml:space="preserve">se </w:t>
      </w:r>
      <w:r w:rsidR="005D2014">
        <w:t>investigó</w:t>
      </w:r>
      <w:r w:rsidR="00EF4419">
        <w:t xml:space="preserve"> sobre el</w:t>
      </w:r>
      <w:r w:rsidR="009509D6">
        <w:t xml:space="preserve"> Kinect</w:t>
      </w:r>
      <w:r w:rsidR="00C77F89">
        <w:t>,</w:t>
      </w:r>
      <w:r w:rsidR="009509D6">
        <w:t xml:space="preserve"> dado que era el sensor que se </w:t>
      </w:r>
      <w:r w:rsidR="00EF4419">
        <w:t>tenía</w:t>
      </w:r>
      <w:r w:rsidR="009509D6">
        <w:t xml:space="preserve"> disponible, pero teniendo en cuenta que el proyecto </w:t>
      </w:r>
      <w:r w:rsidR="00A56BE0">
        <w:t>debía</w:t>
      </w:r>
      <w:r w:rsidR="009509D6">
        <w:t xml:space="preserve"> soportar </w:t>
      </w:r>
      <w:r w:rsidR="008772D1">
        <w:t>múltiples</w:t>
      </w:r>
      <w:r w:rsidR="009509D6">
        <w:t xml:space="preserve"> tipo</w:t>
      </w:r>
      <w:r w:rsidR="00C75190">
        <w:t>s</w:t>
      </w:r>
      <w:r w:rsidR="009509D6">
        <w:t xml:space="preserve"> de sensores. </w:t>
      </w:r>
      <w:r w:rsidR="00EF4419">
        <w:t>Buscando</w:t>
      </w:r>
      <w:r w:rsidR="009509D6">
        <w:t xml:space="preserve"> sobre est</w:t>
      </w:r>
      <w:r w:rsidR="00C75190">
        <w:t>os</w:t>
      </w:r>
      <w:r w:rsidR="009509D6">
        <w:t xml:space="preserve"> punto</w:t>
      </w:r>
      <w:r w:rsidR="00C75190">
        <w:t>s</w:t>
      </w:r>
      <w:r w:rsidR="009509D6">
        <w:t xml:space="preserve">, </w:t>
      </w:r>
      <w:r w:rsidR="00C75190">
        <w:t xml:space="preserve">se </w:t>
      </w:r>
      <w:r w:rsidR="008772D1">
        <w:t>encontró</w:t>
      </w:r>
      <w:r w:rsidR="00C75190">
        <w:t xml:space="preserve"> </w:t>
      </w:r>
      <w:r w:rsidR="009509D6">
        <w:t xml:space="preserve">openFramwork que </w:t>
      </w:r>
      <w:r w:rsidR="00495DB5">
        <w:t>posee</w:t>
      </w:r>
      <w:r w:rsidR="009509D6">
        <w:t xml:space="preserve"> addons de OpenNI y OpenCV, </w:t>
      </w:r>
      <w:r w:rsidR="00495DB5">
        <w:t>para el manejo</w:t>
      </w:r>
      <w:r w:rsidR="009509D6">
        <w:t xml:space="preserve"> de sensores 3D y cámaras RGB</w:t>
      </w:r>
      <w:r w:rsidR="00495DB5">
        <w:t xml:space="preserve"> respectivamente,</w:t>
      </w:r>
      <w:r w:rsidR="00EF4419">
        <w:t xml:space="preserve"> además de facilitar la implementación con C++</w:t>
      </w:r>
      <w:r w:rsidR="00FF07DA">
        <w:t>.</w:t>
      </w:r>
    </w:p>
    <w:p w14:paraId="38318B33" w14:textId="33EC6962" w:rsidR="00B16871" w:rsidRDefault="00FF07DA" w:rsidP="0031373C">
      <w:r>
        <w:t xml:space="preserve">Una de las primeras decisiones que se tomaron fue determinar </w:t>
      </w:r>
      <w:r w:rsidR="00AE2D01">
        <w:t>con</w:t>
      </w:r>
      <w:r w:rsidR="00495DB5">
        <w:t xml:space="preserve"> qué entorno de desarrollo </w:t>
      </w:r>
      <w:r>
        <w:t xml:space="preserve">se iba a </w:t>
      </w:r>
      <w:r w:rsidR="00495DB5">
        <w:t xml:space="preserve">trabajar, </w:t>
      </w:r>
      <w:r>
        <w:t>se evaluaron</w:t>
      </w:r>
      <w:r w:rsidR="005D2014">
        <w:t xml:space="preserve"> dos opciones</w:t>
      </w:r>
      <w:r w:rsidR="00C77F89">
        <w:t>:</w:t>
      </w:r>
      <w:r w:rsidR="00495DB5">
        <w:t xml:space="preserve"> Visual Studio o CodeBlocks. </w:t>
      </w:r>
      <w:r w:rsidR="00B57A2B">
        <w:t>La</w:t>
      </w:r>
      <w:r w:rsidR="005D2014">
        <w:t xml:space="preserve"> herramienta que determinó que entorno utilizar</w:t>
      </w:r>
      <w:r>
        <w:t xml:space="preserve"> en ese</w:t>
      </w:r>
      <w:r w:rsidR="00B57A2B">
        <w:t xml:space="preserve"> momento</w:t>
      </w:r>
      <w:r w:rsidR="005D2014">
        <w:t xml:space="preserve"> fue PCL, la cual </w:t>
      </w:r>
      <w:r w:rsidR="008772D1">
        <w:t>surgió</w:t>
      </w:r>
      <w:r w:rsidR="005D2014">
        <w:t xml:space="preserve"> del</w:t>
      </w:r>
      <w:r w:rsidR="00495DB5">
        <w:t xml:space="preserve"> estudio de las nubes de puntos</w:t>
      </w:r>
      <w:r w:rsidR="00C77F89">
        <w:t>,</w:t>
      </w:r>
      <w:r w:rsidR="00495DB5">
        <w:t xml:space="preserve"> </w:t>
      </w:r>
      <w:r w:rsidR="00AE2D01">
        <w:t xml:space="preserve">y la manera de tratar con los </w:t>
      </w:r>
      <w:r w:rsidR="00495DB5">
        <w:t xml:space="preserve">problemas </w:t>
      </w:r>
      <w:r w:rsidR="00AE2D01">
        <w:t>que estas planteaban</w:t>
      </w:r>
      <w:r w:rsidR="00495DB5">
        <w:t xml:space="preserve">. Dado que era compatible con Visual Studio y openFramework, se </w:t>
      </w:r>
      <w:r w:rsidR="00AE2D01">
        <w:t>decidió</w:t>
      </w:r>
      <w:r w:rsidR="00C75190">
        <w:t xml:space="preserve"> utilizar est</w:t>
      </w:r>
      <w:r w:rsidR="00AE2D01">
        <w:t>e</w:t>
      </w:r>
      <w:r w:rsidR="00C75190">
        <w:t xml:space="preserve"> </w:t>
      </w:r>
      <w:r w:rsidR="00AE2D01">
        <w:t>entorno</w:t>
      </w:r>
      <w:r w:rsidR="00495DB5">
        <w:t xml:space="preserve"> para el desarrollo.</w:t>
      </w:r>
    </w:p>
    <w:p w14:paraId="043B96D5" w14:textId="3950C0DA" w:rsidR="00495DB5" w:rsidRDefault="00B16871" w:rsidP="001950D0">
      <w:r>
        <w:t xml:space="preserve">Teniendo el IDE y las herramientas necesarias para interactuar con los dispositivos se comenzaron a realizar los primeros prototipos. </w:t>
      </w:r>
      <w:r w:rsidR="00B57A2B">
        <w:t>El</w:t>
      </w:r>
      <w:r>
        <w:t xml:space="preserve"> objetivo era obtener la nube de puntos y las imágenes que los mismos </w:t>
      </w:r>
      <w:r w:rsidR="00C77F89">
        <w:t>proporcionaban</w:t>
      </w:r>
      <w:r>
        <w:t xml:space="preserve">. </w:t>
      </w:r>
      <w:r w:rsidR="00C75190">
        <w:t>Se</w:t>
      </w:r>
      <w:r>
        <w:t xml:space="preserve"> </w:t>
      </w:r>
      <w:r w:rsidR="00660110">
        <w:t>realizaron</w:t>
      </w:r>
      <w:r>
        <w:t xml:space="preserve"> pruebas</w:t>
      </w:r>
      <w:r w:rsidR="00C75190">
        <w:t xml:space="preserve"> con PCL utilizando las</w:t>
      </w:r>
      <w:r>
        <w:t xml:space="preserve"> diferentes operaciones que la librería </w:t>
      </w:r>
      <w:r w:rsidR="00660110">
        <w:t>facilita</w:t>
      </w:r>
      <w:r w:rsidR="00C77F89">
        <w:t>:</w:t>
      </w:r>
      <w:r>
        <w:t xml:space="preserve"> generación de mallas, alisados, filtros, disminución de resolución y compresión.</w:t>
      </w:r>
      <w:r w:rsidR="001950D0">
        <w:t xml:space="preserve"> </w:t>
      </w:r>
      <w:r>
        <w:t>Los últimos dos puntos</w:t>
      </w:r>
      <w:r w:rsidR="001950D0">
        <w:t xml:space="preserve"> atacaban otro de los grandes proble</w:t>
      </w:r>
      <w:r w:rsidR="00200A0C">
        <w:t xml:space="preserve">mas del proyecto, el </w:t>
      </w:r>
      <w:r w:rsidR="00FF07DA">
        <w:t>tamaño de los datos manejados.</w:t>
      </w:r>
    </w:p>
    <w:p w14:paraId="66188D66" w14:textId="558DA3A1" w:rsidR="00E27BFF" w:rsidRDefault="00D10E52" w:rsidP="0031373C">
      <w:r>
        <w:t>Realizando pruebas de generación de mallas bajo diferentes configuraciones</w:t>
      </w:r>
      <w:r w:rsidR="00E27BFF">
        <w:t>,</w:t>
      </w:r>
      <w:r>
        <w:t xml:space="preserve"> se halló </w:t>
      </w:r>
      <w:r w:rsidR="00670192">
        <w:t xml:space="preserve">otro inconveniente, el tiempo que se necesitaba para generar la malla de un solo </w:t>
      </w:r>
      <w:r w:rsidR="00670192" w:rsidRPr="00FF07DA">
        <w:rPr>
          <w:i/>
        </w:rPr>
        <w:t>frame</w:t>
      </w:r>
      <w:r w:rsidR="00670192">
        <w:t xml:space="preserve"> con la información de un solo sensor, era del orden de segundos. Considerando que para realizar un video es necesario tener varios </w:t>
      </w:r>
      <w:r w:rsidR="00670192" w:rsidRPr="00FF07DA">
        <w:rPr>
          <w:i/>
        </w:rPr>
        <w:t>frame</w:t>
      </w:r>
      <w:r w:rsidR="00670192">
        <w:t xml:space="preserve"> por segundo</w:t>
      </w:r>
      <w:r w:rsidR="00E27BFF">
        <w:t>,</w:t>
      </w:r>
      <w:r w:rsidR="00FF07DA">
        <w:t xml:space="preserve"> é</w:t>
      </w:r>
      <w:r w:rsidR="00670192">
        <w:t xml:space="preserve">ste era un gran problema a atacar. Pensando una solución, surge la discusión de crear un algoritmo propio y más eficiente para la </w:t>
      </w:r>
      <w:r w:rsidR="00FF07DA">
        <w:t>generación</w:t>
      </w:r>
      <w:r w:rsidR="00670192">
        <w:t xml:space="preserve"> de una malla.</w:t>
      </w:r>
    </w:p>
    <w:p w14:paraId="28855AC9" w14:textId="58B2780E" w:rsidR="00D10E52" w:rsidRDefault="00670192" w:rsidP="0031373C">
      <w:r>
        <w:t xml:space="preserve">Luego de investigar, se llegó a la conclusión de que </w:t>
      </w:r>
      <w:r w:rsidR="001950D0">
        <w:t>pensar</w:t>
      </w:r>
      <w:r>
        <w:t xml:space="preserve"> este algoritmo se iba del alcance del proyecto, donde si bien esto era parte importante, no era la totalidad del mismo. Otra opción era continuar buscando librerías que facilitaran la creación de mallas</w:t>
      </w:r>
      <w:r w:rsidR="00EB4126">
        <w:t>.</w:t>
      </w:r>
      <w:r>
        <w:t xml:space="preserve"> Meshlab</w:t>
      </w:r>
      <w:r w:rsidR="00EB4126">
        <w:t xml:space="preserve"> fue una de las opciones encontradas</w:t>
      </w:r>
      <w:r w:rsidR="00200A0C">
        <w:t>, si bien es un programa</w:t>
      </w:r>
      <w:r>
        <w:t xml:space="preserve"> con interfaz </w:t>
      </w:r>
      <w:r w:rsidR="00EB4126">
        <w:t>de usuario, brinda</w:t>
      </w:r>
      <w:r>
        <w:t xml:space="preserve"> la posibilidad de generar mallas por medio de scripts</w:t>
      </w:r>
      <w:r w:rsidR="00EB4126">
        <w:t xml:space="preserve"> ejecutados desde consola</w:t>
      </w:r>
      <w:r>
        <w:t xml:space="preserve">. </w:t>
      </w:r>
      <w:r w:rsidR="00D15B26">
        <w:t>Meshlab fue una herramienta muy utilizada durante el desarrollo del proyecto, dado las diferentes operaciones que permite aplicarle a una malla</w:t>
      </w:r>
      <w:r w:rsidR="00EB4126">
        <w:t xml:space="preserve"> y la capacidad de poder visualizarlas en tiempo real</w:t>
      </w:r>
      <w:r w:rsidR="00D15B26">
        <w:t xml:space="preserve">. Tras haber realizado diversas pruebas de algoritmos y configuraciones, </w:t>
      </w:r>
      <w:r w:rsidR="00E27BFF">
        <w:t>se encontró</w:t>
      </w:r>
      <w:r w:rsidR="00D15B26">
        <w:t xml:space="preserve"> uno en particular denominado Ball Pivoting</w:t>
      </w:r>
      <w:r w:rsidR="00E27BFF">
        <w:t>,</w:t>
      </w:r>
      <w:r w:rsidR="00D15B26">
        <w:t xml:space="preserve"> que daba </w:t>
      </w:r>
      <w:r w:rsidR="00492DDC">
        <w:t>resultados</w:t>
      </w:r>
      <w:r w:rsidR="00D15B26">
        <w:t xml:space="preserve"> satisfactorio</w:t>
      </w:r>
      <w:r w:rsidR="00492DDC">
        <w:t>s</w:t>
      </w:r>
      <w:r w:rsidR="00D15B26">
        <w:t xml:space="preserve"> en un tiempo </w:t>
      </w:r>
      <w:r w:rsidR="00492DDC">
        <w:t>razonable</w:t>
      </w:r>
      <w:r w:rsidR="00D15B26">
        <w:t xml:space="preserve">. Se </w:t>
      </w:r>
      <w:r w:rsidR="00FF07DA">
        <w:t>implementó</w:t>
      </w:r>
      <w:r w:rsidR="00492DDC">
        <w:t xml:space="preserve"> un prototipo que invocaba por intermedio de un script el algoritmo para poder ejecutarlo sin interacción de usuario</w:t>
      </w:r>
      <w:r w:rsidR="00FF07DA">
        <w:t>.</w:t>
      </w:r>
    </w:p>
    <w:p w14:paraId="426A899C" w14:textId="002B8506" w:rsidR="00D15B26" w:rsidRDefault="00D15B26" w:rsidP="0031373C">
      <w:r>
        <w:lastRenderedPageBreak/>
        <w:t>En este punto, al haber descartado temporalmente PCL y dado la gran cantidad de problemas de com</w:t>
      </w:r>
      <w:r w:rsidR="00BF6D6D">
        <w:t xml:space="preserve">patibilidad que estaba dando </w:t>
      </w:r>
      <w:r>
        <w:t xml:space="preserve">Visual Studio, se optó por continuar el desarrollo del sistema con CodeBlocks. </w:t>
      </w:r>
      <w:r w:rsidR="00492DDC">
        <w:t>Se incorporó en este momento GitHub, lo que permitió al equipo trabaj</w:t>
      </w:r>
      <w:r w:rsidR="00FF07DA">
        <w:t>ar de una manera más ordenada. A</w:t>
      </w:r>
      <w:commentRangeStart w:id="1278"/>
      <w:r w:rsidR="00BF6D6D">
        <w:t>l igual que las otras herramientas utilizadas</w:t>
      </w:r>
      <w:r w:rsidR="00492DDC">
        <w:t>,</w:t>
      </w:r>
      <w:r w:rsidR="00BF6D6D">
        <w:t xml:space="preserve"> tuvo una curva de aprendizaje.</w:t>
      </w:r>
      <w:commentRangeEnd w:id="1278"/>
      <w:r w:rsidR="00E27BFF">
        <w:rPr>
          <w:rStyle w:val="Refdecomentario"/>
        </w:rPr>
        <w:commentReference w:id="1278"/>
      </w:r>
    </w:p>
    <w:p w14:paraId="15400A44" w14:textId="62853D00" w:rsidR="000E687B" w:rsidRPr="0031373C" w:rsidRDefault="00660110" w:rsidP="0031373C">
      <w:pPr>
        <w:rPr>
          <w:ins w:id="1279" w:author="Rodrigo Alvarez" w:date="2015-10-24T12:24:00Z"/>
        </w:rPr>
      </w:pPr>
      <w:r>
        <w:t>En paralelo al estudio del procesamiento de la información de los sensores</w:t>
      </w:r>
      <w:r w:rsidR="00D15B26">
        <w:t xml:space="preserve"> y la generación de las mallas</w:t>
      </w:r>
      <w:r>
        <w:t xml:space="preserve">, fue necesario investigar técnicas de </w:t>
      </w:r>
      <w:r w:rsidR="00DE0798">
        <w:t>texturización</w:t>
      </w:r>
      <w:r>
        <w:t xml:space="preserve">. </w:t>
      </w:r>
      <w:r w:rsidR="00200A0C">
        <w:t>Surgió</w:t>
      </w:r>
      <w:r>
        <w:t xml:space="preserve"> la idea de unificar las imágenes de las diferentes cámaras para generar </w:t>
      </w:r>
      <w:r w:rsidR="00492DDC">
        <w:t>una única textura</w:t>
      </w:r>
      <w:r w:rsidR="009A72F7">
        <w:t xml:space="preserve"> que cubriera la malla</w:t>
      </w:r>
      <w:r>
        <w:t xml:space="preserve">. Esta idea se descartó luego de analizar las dificultades que presentaba unificar </w:t>
      </w:r>
      <w:r w:rsidR="00200A0C">
        <w:t xml:space="preserve">las </w:t>
      </w:r>
      <w:r>
        <w:t xml:space="preserve">imágenes </w:t>
      </w:r>
      <w:r w:rsidR="00200A0C">
        <w:t>y posicionarlas en la malla</w:t>
      </w:r>
      <w:r>
        <w:t xml:space="preserve">. Las </w:t>
      </w:r>
      <w:r w:rsidR="00D10E52">
        <w:t>técnicas</w:t>
      </w:r>
      <w:r>
        <w:t xml:space="preserve"> </w:t>
      </w:r>
      <w:r w:rsidR="00D10E52">
        <w:t>más</w:t>
      </w:r>
      <w:r>
        <w:t xml:space="preserve"> conocidas de mapeado de texturas requieren saber la correspondencia de la imagen con la figura 3D a texturizar, para el problema planteado</w:t>
      </w:r>
      <w:r w:rsidR="00200A0C">
        <w:t xml:space="preserve"> </w:t>
      </w:r>
      <w:r>
        <w:t xml:space="preserve">esto </w:t>
      </w:r>
      <w:r w:rsidR="00D10E52">
        <w:t>es</w:t>
      </w:r>
      <w:r>
        <w:t xml:space="preserve"> algo que </w:t>
      </w:r>
      <w:r w:rsidR="00D10E52">
        <w:t>cambia</w:t>
      </w:r>
      <w:r>
        <w:t xml:space="preserve"> constantemente </w:t>
      </w:r>
      <w:r w:rsidR="00D10E52">
        <w:t xml:space="preserve">y dificulta mucho </w:t>
      </w:r>
      <w:r w:rsidR="009A72F7">
        <w:t>determinar</w:t>
      </w:r>
      <w:r w:rsidR="00D10E52">
        <w:t xml:space="preserve"> dicha correspondencia. Investigando sobre </w:t>
      </w:r>
      <w:r w:rsidR="009A72F7">
        <w:t xml:space="preserve">otras </w:t>
      </w:r>
      <w:r w:rsidR="00D10E52">
        <w:t>técnicas</w:t>
      </w:r>
      <w:r w:rsidR="00DE0798">
        <w:t>,</w:t>
      </w:r>
      <w:r w:rsidR="00D10E52">
        <w:t xml:space="preserve"> fue que se encontró la idea de proyectar la imagen sobre la malla</w:t>
      </w:r>
      <w:r w:rsidR="00DE0798">
        <w:t>,</w:t>
      </w:r>
      <w:r w:rsidR="00D10E52">
        <w:t xml:space="preserve"> como si se tratase de un proyector.</w:t>
      </w:r>
    </w:p>
    <w:p w14:paraId="216D3883" w14:textId="2839CBC9" w:rsidR="00122D72" w:rsidRDefault="0079290B">
      <w:r>
        <w:t xml:space="preserve">En este momento del proyecto, luego de haber realizado el estudio de algunos puntos críticos y tener una </w:t>
      </w:r>
      <w:r w:rsidR="00122D72">
        <w:t>panorámica</w:t>
      </w:r>
      <w:r>
        <w:t xml:space="preserve"> de las tecnologías a utilizar, fue necesario visualizar como estaría compuesto el sistema. Aquí surgen el Cliente y el Servidor</w:t>
      </w:r>
      <w:r w:rsidR="00DE0798">
        <w:t>. E</w:t>
      </w:r>
      <w:r>
        <w:t xml:space="preserve">l Cliente es el que se encarga de obtener la información de las cámaras y sensores, mientras que el </w:t>
      </w:r>
      <w:r w:rsidR="00DE0798">
        <w:t>S</w:t>
      </w:r>
      <w:r>
        <w:t xml:space="preserve">ervidor </w:t>
      </w:r>
      <w:r w:rsidR="00DE0798">
        <w:t>de procesarla</w:t>
      </w:r>
      <w:r>
        <w:t xml:space="preserve">. </w:t>
      </w:r>
      <w:r w:rsidR="00200A0C">
        <w:t>Con</w:t>
      </w:r>
      <w:r>
        <w:t xml:space="preserve"> estos dos subsistemas</w:t>
      </w:r>
      <w:r w:rsidR="00122D72">
        <w:t xml:space="preserve"> no era posible que un usuario final viera el resultado, para esto fue necesario crear el Reproductor, que sería el prototipo del proyecto.</w:t>
      </w:r>
      <w:r>
        <w:t xml:space="preserve"> </w:t>
      </w:r>
      <w:r w:rsidR="00122D72">
        <w:t>De esta arquitectura surgen nuevos problemas</w:t>
      </w:r>
      <w:r w:rsidR="00DE0798">
        <w:t>:</w:t>
      </w:r>
      <w:r w:rsidR="00122D72">
        <w:t xml:space="preserve"> la comunicación entre los componentes, el procesamiento de la información, la sincronización, el almacenamiento, la performance, entre otros.</w:t>
      </w:r>
    </w:p>
    <w:p w14:paraId="53BB058B" w14:textId="6E91DED9" w:rsidR="00DE0798" w:rsidRDefault="00DF1A2E">
      <w:r>
        <w:t>La</w:t>
      </w:r>
      <w:r w:rsidR="00122D72">
        <w:t xml:space="preserve"> </w:t>
      </w:r>
      <w:r>
        <w:t xml:space="preserve">transferencia de información entre los componentes fue uno de los temas atacados, dado que era demasiado trabajo para una sola computadora tener todo el </w:t>
      </w:r>
      <w:r w:rsidR="002D3D0B">
        <w:t>procesamiento</w:t>
      </w:r>
      <w:r>
        <w:t xml:space="preserve"> de los </w:t>
      </w:r>
      <w:r w:rsidR="00DE0798">
        <w:t>C</w:t>
      </w:r>
      <w:r>
        <w:t xml:space="preserve">lientes, el </w:t>
      </w:r>
      <w:r w:rsidR="00DE0798">
        <w:t>Servidor</w:t>
      </w:r>
      <w:r>
        <w:t xml:space="preserve"> y el </w:t>
      </w:r>
      <w:r w:rsidR="00DE0798">
        <w:t>Reproductor. P</w:t>
      </w:r>
      <w:r w:rsidR="002D3D0B">
        <w:t xml:space="preserve">or esta razón </w:t>
      </w:r>
      <w:r>
        <w:t xml:space="preserve">fue necesaria una arquitectura distribuida. Con este nuevo enfoque, se definió que iban a haber un conjunto de Clientes, donde cada uno tendría conectado </w:t>
      </w:r>
      <w:r w:rsidR="00C32304">
        <w:t>un conjunto de cámaras RGB y sensores de profundidad</w:t>
      </w:r>
      <w:r>
        <w:t xml:space="preserve">. En un principio, cada uno de estos agruparía la información de sus dispositivos y los enviaría al </w:t>
      </w:r>
      <w:r w:rsidR="00DE0798">
        <w:t>S</w:t>
      </w:r>
      <w:r>
        <w:t>erv</w:t>
      </w:r>
      <w:r w:rsidR="002D3D0B">
        <w:t>id</w:t>
      </w:r>
      <w:r w:rsidR="00DE0798">
        <w:t>or</w:t>
      </w:r>
      <w:r w:rsidR="002D3D0B">
        <w:t xml:space="preserve"> sin un mayor procesamiento</w:t>
      </w:r>
      <w:r w:rsidR="00DE0798">
        <w:t>. E</w:t>
      </w:r>
      <w:r w:rsidR="002D3D0B">
        <w:t xml:space="preserve">l paquete enviado tendría información </w:t>
      </w:r>
      <w:r w:rsidR="00DE039F">
        <w:t>para la sincronización</w:t>
      </w:r>
      <w:r w:rsidR="002D3D0B">
        <w:t xml:space="preserve"> </w:t>
      </w:r>
      <w:r w:rsidR="00DE039F">
        <w:t xml:space="preserve">en el tiempo </w:t>
      </w:r>
      <w:r w:rsidR="002D3D0B">
        <w:t>y un identificador para cada dispositivo.</w:t>
      </w:r>
    </w:p>
    <w:p w14:paraId="7062CEF6" w14:textId="23C9E18C" w:rsidR="00DF1A2E" w:rsidRDefault="00DE039F">
      <w:r>
        <w:t>Si bien se consideró</w:t>
      </w:r>
      <w:r w:rsidR="002D3D0B">
        <w:t xml:space="preserve"> UDP como protocolo de transferencia</w:t>
      </w:r>
      <w:r>
        <w:t xml:space="preserve"> por su velocidad,</w:t>
      </w:r>
      <w:r w:rsidR="002D3D0B">
        <w:t xml:space="preserve"> se decidió usar TCP porque garantiza el </w:t>
      </w:r>
      <w:r w:rsidR="009A72F7">
        <w:t>envío</w:t>
      </w:r>
      <w:r>
        <w:t xml:space="preserve"> del identificador y el momento de cada paquete</w:t>
      </w:r>
      <w:r w:rsidR="00200A0C">
        <w:t xml:space="preserve">, datos que no se </w:t>
      </w:r>
      <w:r w:rsidR="009A72F7">
        <w:t>pueden</w:t>
      </w:r>
      <w:r w:rsidR="00200A0C">
        <w:t xml:space="preserve"> perder</w:t>
      </w:r>
      <w:r w:rsidR="002D3D0B">
        <w:t xml:space="preserve">. El </w:t>
      </w:r>
      <w:r w:rsidR="00DE0798">
        <w:t>S</w:t>
      </w:r>
      <w:r w:rsidR="002D3D0B">
        <w:t xml:space="preserve">ervidor, por su parte, tendría un hilo por </w:t>
      </w:r>
      <w:r w:rsidR="00892B50">
        <w:t>cada C</w:t>
      </w:r>
      <w:r w:rsidR="002D3D0B">
        <w:t>liente</w:t>
      </w:r>
      <w:r w:rsidR="00892B50">
        <w:t>,</w:t>
      </w:r>
      <w:r w:rsidR="002D3D0B">
        <w:t xml:space="preserve"> el cual recibe la información</w:t>
      </w:r>
      <w:r w:rsidR="00892B50">
        <w:t>,</w:t>
      </w:r>
      <w:r w:rsidR="002D3D0B">
        <w:t xml:space="preserve"> unificándola con la de los otros </w:t>
      </w:r>
      <w:r w:rsidR="00892B50">
        <w:t>C</w:t>
      </w:r>
      <w:r w:rsidR="002D3D0B">
        <w:t xml:space="preserve">lientes para un </w:t>
      </w:r>
      <w:r w:rsidR="009A72F7">
        <w:t>instante</w:t>
      </w:r>
      <w:r w:rsidR="002D3D0B">
        <w:t xml:space="preserve"> dado. Además de unir los datos, es el encargado de generar las mallas y publicar la información para el </w:t>
      </w:r>
      <w:r w:rsidR="00892B50">
        <w:t>R</w:t>
      </w:r>
      <w:r w:rsidR="002D3D0B">
        <w:t>eproductor.</w:t>
      </w:r>
    </w:p>
    <w:p w14:paraId="185A7043" w14:textId="730C27FE" w:rsidR="00892B50" w:rsidRDefault="002D3D0B">
      <w:r>
        <w:t xml:space="preserve">Al mismo tiempo </w:t>
      </w:r>
      <w:r w:rsidR="00935879">
        <w:t>que se desarrollaban el Clien</w:t>
      </w:r>
      <w:r w:rsidR="009A72F7">
        <w:t>te y el Servidor, se investigó</w:t>
      </w:r>
      <w:r w:rsidR="00935879">
        <w:t xml:space="preserve"> la manera de unificar los datos de los diferentes dispositivos</w:t>
      </w:r>
      <w:r w:rsidR="00892B50">
        <w:t>,</w:t>
      </w:r>
      <w:r w:rsidR="00935879">
        <w:t xml:space="preserve"> para que convivan en un mismo sistema de referencia. Era fundamental que las nubes de puntos de los diferentes sensores estuvieran calibradas</w:t>
      </w:r>
      <w:r w:rsidR="00892B50">
        <w:t>,</w:t>
      </w:r>
      <w:r w:rsidR="00935879">
        <w:t xml:space="preserve"> para que la malla </w:t>
      </w:r>
      <w:r w:rsidR="00892B50">
        <w:t xml:space="preserve">de como </w:t>
      </w:r>
      <w:r w:rsidR="00935879">
        <w:t xml:space="preserve">resultado una representación en 3D de la escena grabada. El desarrollo del Calibrador </w:t>
      </w:r>
      <w:r w:rsidR="00892B50">
        <w:t>inició</w:t>
      </w:r>
      <w:r w:rsidR="00935879">
        <w:t xml:space="preserve"> como un prototipo </w:t>
      </w:r>
      <w:r w:rsidR="00892B50">
        <w:t>de</w:t>
      </w:r>
      <w:r w:rsidR="00935879">
        <w:t xml:space="preserve"> Unity</w:t>
      </w:r>
      <w:sdt>
        <w:sdtPr>
          <w:id w:val="-981158801"/>
          <w:citation/>
        </w:sdtPr>
        <w:sdtContent>
          <w:r w:rsidR="005E454A">
            <w:fldChar w:fldCharType="begin"/>
          </w:r>
          <w:r w:rsidR="005E454A">
            <w:instrText xml:space="preserve"> CITATION Uni15 \l 14346 </w:instrText>
          </w:r>
          <w:r w:rsidR="005E454A">
            <w:fldChar w:fldCharType="separate"/>
          </w:r>
          <w:r w:rsidR="00556A68">
            <w:rPr>
              <w:noProof/>
            </w:rPr>
            <w:t xml:space="preserve"> </w:t>
          </w:r>
          <w:r w:rsidR="00556A68" w:rsidRPr="00556A68">
            <w:rPr>
              <w:noProof/>
            </w:rPr>
            <w:t>[63]</w:t>
          </w:r>
          <w:r w:rsidR="005E454A">
            <w:fldChar w:fldCharType="end"/>
          </w:r>
        </w:sdtContent>
      </w:sdt>
      <w:r w:rsidR="009A72F7">
        <w:t xml:space="preserve"> dada la facilidad que brinda</w:t>
      </w:r>
      <w:r w:rsidR="00935879">
        <w:t xml:space="preserve"> al momento de trabajar con objetos 3D. Se </w:t>
      </w:r>
      <w:r w:rsidR="005E454A">
        <w:t xml:space="preserve">realizó un lector de archivos </w:t>
      </w:r>
      <w:r w:rsidR="005E454A" w:rsidRPr="009A72F7">
        <w:rPr>
          <w:i/>
        </w:rPr>
        <w:t>XYZ</w:t>
      </w:r>
      <w:r w:rsidR="005E454A">
        <w:t xml:space="preserve"> para cargar las nubes de puntos de los sensores, </w:t>
      </w:r>
      <w:r w:rsidR="00445DC7">
        <w:t>posteriormente</w:t>
      </w:r>
      <w:r w:rsidR="005E454A">
        <w:t xml:space="preserve"> </w:t>
      </w:r>
      <w:r w:rsidR="00547606">
        <w:t>fue</w:t>
      </w:r>
      <w:r w:rsidR="005E454A">
        <w:t xml:space="preserve"> necesario transformarlas para </w:t>
      </w:r>
      <w:r w:rsidR="00445DC7">
        <w:t>ubicarlas en el mismo sistema de referencia. Encontrar estas transformaciones no fue una tarea trivial</w:t>
      </w:r>
      <w:r w:rsidR="00892B50">
        <w:t>.</w:t>
      </w:r>
    </w:p>
    <w:p w14:paraId="29D0445E" w14:textId="3A487FA2" w:rsidR="00547606" w:rsidRDefault="00DE039F">
      <w:r>
        <w:lastRenderedPageBreak/>
        <w:t>La primera idea que surgió</w:t>
      </w:r>
      <w:r w:rsidR="00445DC7">
        <w:t xml:space="preserve"> fue seleccionar tres puntos </w:t>
      </w:r>
      <w:r>
        <w:t>de una nube, y sus correspondientes tres puntos en la otra, para poder hallar la transformación entre ellos</w:t>
      </w:r>
      <w:r w:rsidR="00547606">
        <w:t>.</w:t>
      </w:r>
      <w:r w:rsidR="00445DC7">
        <w:t xml:space="preserve"> </w:t>
      </w:r>
      <w:r w:rsidR="00547606">
        <w:t>E</w:t>
      </w:r>
      <w:r w:rsidR="00445DC7">
        <w:t xml:space="preserve">l problema </w:t>
      </w:r>
      <w:r w:rsidR="00547606">
        <w:t xml:space="preserve">con este método, </w:t>
      </w:r>
      <w:r w:rsidR="00445DC7">
        <w:t xml:space="preserve">era que </w:t>
      </w:r>
      <w:r w:rsidR="00840127">
        <w:t>seleccionar lo</w:t>
      </w:r>
      <w:r w:rsidR="00B55F81">
        <w:t>s mismos puntos en ambas nubes</w:t>
      </w:r>
      <w:r w:rsidR="00445DC7">
        <w:t xml:space="preserve"> </w:t>
      </w:r>
      <w:r w:rsidR="00547606">
        <w:t xml:space="preserve">se tornaba una tarea extremadamente difícil por la cantidad de puntos que </w:t>
      </w:r>
      <w:r w:rsidR="008772D1">
        <w:t>había</w:t>
      </w:r>
      <w:r w:rsidR="00547606">
        <w:t>.</w:t>
      </w:r>
      <w:r w:rsidR="00445DC7">
        <w:t xml:space="preserve"> </w:t>
      </w:r>
      <w:r w:rsidR="00547606">
        <w:t>Otra idea era seleccionar un conjunto de puntos y promediarlos, pero esto introducía</w:t>
      </w:r>
      <w:r w:rsidR="00445DC7">
        <w:t xml:space="preserve"> mucho error</w:t>
      </w:r>
      <w:r w:rsidR="00892B50">
        <w:t>,</w:t>
      </w:r>
      <w:r w:rsidR="00445DC7">
        <w:t xml:space="preserve"> lo que </w:t>
      </w:r>
      <w:r w:rsidR="00547606">
        <w:t>hacía</w:t>
      </w:r>
      <w:r w:rsidR="00445DC7">
        <w:t xml:space="preserve"> que al transformar las nubes no solamente se </w:t>
      </w:r>
      <w:r w:rsidR="00547606">
        <w:t>trasladaran</w:t>
      </w:r>
      <w:r w:rsidR="00445DC7">
        <w:t xml:space="preserve"> y rotaran</w:t>
      </w:r>
      <w:r w:rsidR="00547606">
        <w:t>,</w:t>
      </w:r>
      <w:r w:rsidR="00445DC7">
        <w:t xml:space="preserve"> sino que también se </w:t>
      </w:r>
      <w:r w:rsidR="00547606">
        <w:t xml:space="preserve">deformaran. Por </w:t>
      </w:r>
      <w:r w:rsidR="003A1EEF">
        <w:t>último,</w:t>
      </w:r>
      <w:r w:rsidR="00547606">
        <w:t xml:space="preserve"> se optó por transformar las nubes, rotándolas y trasladándolas con </w:t>
      </w:r>
      <w:r w:rsidR="00200A0C">
        <w:t>el teclado</w:t>
      </w:r>
      <w:r w:rsidR="00547606">
        <w:t xml:space="preserve"> hasta que una nube coincida con la otra, si bien la solución no deformaba las nubes, lograr </w:t>
      </w:r>
      <w:r w:rsidR="00287A7E">
        <w:t>calibrarlas</w:t>
      </w:r>
      <w:r w:rsidR="00547606">
        <w:t xml:space="preserve"> </w:t>
      </w:r>
      <w:r w:rsidR="009A72F7">
        <w:t>no resulta</w:t>
      </w:r>
      <w:r w:rsidR="00200A0C">
        <w:t xml:space="preserve"> practico</w:t>
      </w:r>
      <w:r w:rsidR="00547606">
        <w:t>.</w:t>
      </w:r>
    </w:p>
    <w:p w14:paraId="20C16D3D" w14:textId="7410874A" w:rsidR="00287A7E" w:rsidRDefault="003A1EEF">
      <w:r>
        <w:t xml:space="preserve">Una discusión que se dio en la primera mitad del proyecto era si la aplicación iba a poder soportar el tiempo real o no. La cantidad de procesamiento que implicaba generar un </w:t>
      </w:r>
      <w:r w:rsidRPr="009A72F7">
        <w:rPr>
          <w:i/>
        </w:rPr>
        <w:t>frame</w:t>
      </w:r>
      <w:r>
        <w:t xml:space="preserve"> </w:t>
      </w:r>
      <w:r w:rsidR="00287A7E">
        <w:t>daba</w:t>
      </w:r>
      <w:r>
        <w:t xml:space="preserve"> la impresión de que era una tarea </w:t>
      </w:r>
      <w:r w:rsidR="00992968">
        <w:t xml:space="preserve">demasiado </w:t>
      </w:r>
      <w:r>
        <w:t>compleja poder mostrar una escena en tiempo real, por lo que se optó por generar una escena grabada y luego levantarla desde disco.</w:t>
      </w:r>
    </w:p>
    <w:p w14:paraId="4CF2E2B5" w14:textId="6E00CB09" w:rsidR="00992968" w:rsidRDefault="00992968">
      <w:r>
        <w:t>Implemen</w:t>
      </w:r>
      <w:r w:rsidR="003A1EEF">
        <w:t xml:space="preserve">tando la idea </w:t>
      </w:r>
      <w:r w:rsidR="004141E7">
        <w:t xml:space="preserve">de generar un sistema que leyera archivos </w:t>
      </w:r>
      <w:r w:rsidR="00E40929">
        <w:t>de disco</w:t>
      </w:r>
      <w:r>
        <w:t xml:space="preserve">, </w:t>
      </w:r>
      <w:r w:rsidR="009A72F7">
        <w:t>el equipo</w:t>
      </w:r>
      <w:r>
        <w:t xml:space="preserve"> descubrió que en realidad </w:t>
      </w:r>
      <w:r w:rsidR="004141E7">
        <w:t>realizarlo</w:t>
      </w:r>
      <w:r>
        <w:t xml:space="preserve"> en tiempo real no era demasiado diferente. Las razones eran </w:t>
      </w:r>
      <w:r w:rsidR="00421FD8">
        <w:t>que,</w:t>
      </w:r>
      <w:r>
        <w:t xml:space="preserve"> para hacerlo en diferido</w:t>
      </w:r>
      <w:r w:rsidR="00B519EC">
        <w:t>,</w:t>
      </w:r>
      <w:r>
        <w:t xml:space="preserve"> se necesitaba un programa que levante la información de disco y otro que lo reproduzca. Lo cual requería implementar un nuevo sistema encargado de </w:t>
      </w:r>
      <w:r w:rsidR="001C4422">
        <w:t>cargar</w:t>
      </w:r>
      <w:r>
        <w:t xml:space="preserve"> la información y publicarla. Esta idea se descartó y surgió la que sería la idea final del proyecto. El Cliente iba a tener dos modos, uno que lee la información de los dispositivos y otro que lee la información almacenada en disco y la trasmite al Servidor. Esto trajo como consecuencia </w:t>
      </w:r>
      <w:r w:rsidR="001C4422">
        <w:t xml:space="preserve">la </w:t>
      </w:r>
      <w:r>
        <w:t>optimi</w:t>
      </w:r>
      <w:r w:rsidR="001C4422">
        <w:t>zación</w:t>
      </w:r>
      <w:r>
        <w:t xml:space="preserve"> </w:t>
      </w:r>
      <w:r w:rsidR="001C4422">
        <w:t>d</w:t>
      </w:r>
      <w:r>
        <w:t>el sistema.</w:t>
      </w:r>
    </w:p>
    <w:p w14:paraId="6620315F" w14:textId="002A4117" w:rsidR="000F53F1" w:rsidRDefault="00C47353">
      <w:r>
        <w:t>Retomando la implementación del Calibrador</w:t>
      </w:r>
      <w:r w:rsidR="001C4422">
        <w:t>,</w:t>
      </w:r>
      <w:r>
        <w:t xml:space="preserve"> se decidió dejar de utilizar Unity dado que, si bien la </w:t>
      </w:r>
      <w:r w:rsidR="001C4422">
        <w:t>implementación que se hizo</w:t>
      </w:r>
      <w:r>
        <w:t xml:space="preserve"> solucionaba el problema, al ser un software </w:t>
      </w:r>
      <w:r w:rsidR="001C4422">
        <w:t xml:space="preserve">que no era de código abierto, </w:t>
      </w:r>
      <w:r>
        <w:t>iba en contra de un</w:t>
      </w:r>
      <w:r w:rsidR="001C4422">
        <w:t>o de los</w:t>
      </w:r>
      <w:r>
        <w:t xml:space="preserve"> requerimiento</w:t>
      </w:r>
      <w:r w:rsidR="001C4422">
        <w:t>s</w:t>
      </w:r>
      <w:r>
        <w:t xml:space="preserve"> del proyecto. Sin embargo, las ideas realizadas con Unity se mantuvieron, pero esta vez se desarrollaron con OpenGL. </w:t>
      </w:r>
      <w:r w:rsidR="00421FD8">
        <w:t>De nuevo,</w:t>
      </w:r>
      <w:r>
        <w:t xml:space="preserve"> esto implicaba aprender a </w:t>
      </w:r>
      <w:r w:rsidR="008772D1">
        <w:t xml:space="preserve">utilizar </w:t>
      </w:r>
      <w:r w:rsidR="00421FD8">
        <w:t>otra</w:t>
      </w:r>
      <w:r w:rsidR="008772D1">
        <w:t xml:space="preserve"> herramienta, que</w:t>
      </w:r>
      <w:r>
        <w:t xml:space="preserve"> a diferencia de la anterior, el desarrollo </w:t>
      </w:r>
      <w:r w:rsidR="00D97258">
        <w:t xml:space="preserve">requiere mayor esfuerzo. </w:t>
      </w:r>
      <w:r>
        <w:t xml:space="preserve"> </w:t>
      </w:r>
    </w:p>
    <w:p w14:paraId="44EC6B9D" w14:textId="66D7CFE0" w:rsidR="00C47353" w:rsidRDefault="00D97258">
      <w:r>
        <w:t xml:space="preserve">Una vez obtenidas las mismas funcionalidades que se </w:t>
      </w:r>
      <w:r w:rsidR="000F53F1">
        <w:t>tenían</w:t>
      </w:r>
      <w:r>
        <w:t xml:space="preserve"> con Unity, </w:t>
      </w:r>
      <w:r w:rsidR="00421FD8">
        <w:t>fue</w:t>
      </w:r>
      <w:r>
        <w:t xml:space="preserve"> importante saber de qué manera calibrar las cámaras RGB.</w:t>
      </w:r>
      <w:r w:rsidR="000F53F1">
        <w:t xml:space="preserve"> Luego de discutir algunas alternativas,</w:t>
      </w:r>
      <w:r>
        <w:t xml:space="preserve"> se </w:t>
      </w:r>
      <w:r w:rsidR="000F53F1">
        <w:t>decidió</w:t>
      </w:r>
      <w:r>
        <w:t xml:space="preserve"> que la calibración consistía en rotar y trasladar la malla para cada imagen obt</w:t>
      </w:r>
      <w:r w:rsidR="000F53F1">
        <w:t xml:space="preserve">enida, guardando la transformación en la que la imagen texturiza la parte de la escena correcta. La calibración </w:t>
      </w:r>
      <w:r w:rsidR="00F246EA">
        <w:t>de las imágenes</w:t>
      </w:r>
      <w:r w:rsidR="000F53F1">
        <w:t xml:space="preserve"> da como resultado una matriz por cada </w:t>
      </w:r>
      <w:r w:rsidR="00F246EA">
        <w:t>cámara</w:t>
      </w:r>
      <w:r w:rsidR="000F53F1">
        <w:t xml:space="preserve"> RGB. Los dos tipos de calibración definieron la estructura del </w:t>
      </w:r>
      <w:r w:rsidR="00F246EA">
        <w:t>Calibrador</w:t>
      </w:r>
      <w:r w:rsidR="000F53F1">
        <w:t xml:space="preserve"> de forma natural</w:t>
      </w:r>
      <w:r w:rsidR="00F246EA">
        <w:t>. E</w:t>
      </w:r>
      <w:r w:rsidR="000F53F1">
        <w:t xml:space="preserve">n primer </w:t>
      </w:r>
      <w:r w:rsidR="003A15A5">
        <w:t>lugar,</w:t>
      </w:r>
      <w:r w:rsidR="000F53F1">
        <w:t xml:space="preserve"> se realiza la </w:t>
      </w:r>
      <w:r w:rsidR="003A15A5">
        <w:t>calibración de las nubes de puntos</w:t>
      </w:r>
      <w:r w:rsidR="00F246EA">
        <w:t>,</w:t>
      </w:r>
      <w:r w:rsidR="003A15A5">
        <w:t xml:space="preserve"> para luego con la malla unida</w:t>
      </w:r>
      <w:r w:rsidR="00F246EA">
        <w:t>,</w:t>
      </w:r>
      <w:r w:rsidR="003A15A5">
        <w:t xml:space="preserve"> realizar la calibración de </w:t>
      </w:r>
      <w:r w:rsidR="00F246EA">
        <w:t xml:space="preserve">las </w:t>
      </w:r>
      <w:r w:rsidR="003A15A5">
        <w:t>texturas.</w:t>
      </w:r>
      <w:r w:rsidR="000F53F1">
        <w:t xml:space="preserve"> </w:t>
      </w:r>
      <w:r w:rsidR="003A15A5">
        <w:t xml:space="preserve">La </w:t>
      </w:r>
      <w:r w:rsidR="000F53F1">
        <w:t xml:space="preserve">información </w:t>
      </w:r>
      <w:r w:rsidR="003A15A5">
        <w:t xml:space="preserve">de calibración </w:t>
      </w:r>
      <w:r w:rsidR="000F53F1">
        <w:t xml:space="preserve">se graba en un archivo </w:t>
      </w:r>
      <w:r w:rsidR="000F53F1" w:rsidRPr="00421FD8">
        <w:rPr>
          <w:i/>
        </w:rPr>
        <w:t>XML</w:t>
      </w:r>
      <w:r w:rsidR="000F53F1">
        <w:t xml:space="preserve"> de configuración</w:t>
      </w:r>
      <w:r w:rsidR="00F246EA">
        <w:t>,</w:t>
      </w:r>
      <w:r w:rsidR="000F53F1">
        <w:t xml:space="preserve"> leído por los Clientes y el Reproductor.</w:t>
      </w:r>
    </w:p>
    <w:p w14:paraId="4C01C5EF" w14:textId="29E51174" w:rsidR="00984BCC" w:rsidRDefault="00984BCC">
      <w:r w:rsidRPr="00984BCC">
        <w:t xml:space="preserve">En paralelo al Reproductor, el Servidor se fue implementando con las tareas acordadas: obtener los datos transformados de los Clientes, ordenarlos cronológicamente según el momento en el que fueron grabados, generar una malla unificada y publicarla junto a las imágenes. En los casos en que no haya información de un Cliente para un instante determinado, el Servidor utiliza el último </w:t>
      </w:r>
      <w:r w:rsidRPr="00114006">
        <w:rPr>
          <w:i/>
        </w:rPr>
        <w:t>frame</w:t>
      </w:r>
      <w:r w:rsidRPr="00984BCC">
        <w:t xml:space="preserve"> recibido de éste para completar la nube. Esta decisión se tomó para darle continuidad al Reproductor y que no existan parpadeos en la salida generada.</w:t>
      </w:r>
    </w:p>
    <w:p w14:paraId="26E168C9" w14:textId="1900BA8F" w:rsidR="003A15A5" w:rsidRDefault="00BC4F39">
      <w:r>
        <w:lastRenderedPageBreak/>
        <w:t>Hasta el momento</w:t>
      </w:r>
      <w:r w:rsidR="00F246EA">
        <w:t>,</w:t>
      </w:r>
      <w:r>
        <w:t xml:space="preserve"> la generación de la malla implicaba que el </w:t>
      </w:r>
      <w:r w:rsidR="00F246EA">
        <w:t>S</w:t>
      </w:r>
      <w:r>
        <w:t xml:space="preserve">ervidor </w:t>
      </w:r>
      <w:r w:rsidR="00F246EA">
        <w:t>guardara</w:t>
      </w:r>
      <w:r>
        <w:t xml:space="preserve"> en un archivo en disco la nube de puntos unificada y por intermedio de un script se ejecutara el algoritmo de generación </w:t>
      </w:r>
      <w:r w:rsidR="00F246EA">
        <w:t>para</w:t>
      </w:r>
      <w:r>
        <w:t xml:space="preserve"> Meshlab Server. Luego</w:t>
      </w:r>
      <w:r w:rsidR="00F246EA">
        <w:t>,</w:t>
      </w:r>
      <w:r>
        <w:t xml:space="preserve"> la</w:t>
      </w:r>
      <w:r w:rsidR="003638F0">
        <w:t xml:space="preserve"> malla generada se cargaba en memoria nuevamente y quedaba pronta para publicarse. Este método es muy poco performante </w:t>
      </w:r>
      <w:r w:rsidR="00F246EA">
        <w:t>debido a</w:t>
      </w:r>
      <w:r w:rsidR="003638F0">
        <w:t xml:space="preserve"> los accesos a disco, </w:t>
      </w:r>
      <w:r w:rsidR="00EA66D3">
        <w:t>por lo que se debió buscar una solución alternativa</w:t>
      </w:r>
      <w:r w:rsidR="003638F0">
        <w:t xml:space="preserve">. Aquí fue donde investigando se encontró que Meshlab estaba basado en un conjunto de librerías denominadas VCG libraries. Inspeccionando el código fuente de Meshlab se pudo obtener el método que utilizaba para generar la malla y de esta manera se </w:t>
      </w:r>
      <w:r w:rsidR="00EA66D3">
        <w:t>logró</w:t>
      </w:r>
      <w:r w:rsidR="003638F0">
        <w:t xml:space="preserve"> optimizar el trabajo evitando los accesos a disco. </w:t>
      </w:r>
    </w:p>
    <w:p w14:paraId="4B4426F7" w14:textId="69A01997" w:rsidR="007C17BE" w:rsidRDefault="003638F0">
      <w:r>
        <w:t>Para la parte de la publicación de los datos,</w:t>
      </w:r>
      <w:r w:rsidR="00B519EC">
        <w:t xml:space="preserve"> se pensó en</w:t>
      </w:r>
      <w:r>
        <w:t xml:space="preserve"> almacenar archivos en disco para que el </w:t>
      </w:r>
      <w:r w:rsidR="00F246EA">
        <w:t>R</w:t>
      </w:r>
      <w:r>
        <w:t xml:space="preserve">eproductor los </w:t>
      </w:r>
      <w:r w:rsidR="00F246EA">
        <w:t>leyera</w:t>
      </w:r>
      <w:r>
        <w:t>. Con el mismo criterio utilizado anteriormente</w:t>
      </w:r>
      <w:r w:rsidR="00F246EA">
        <w:t>,</w:t>
      </w:r>
      <w:r>
        <w:t xml:space="preserve"> esta opción se descartó y surgieron dos alternativas, publicar la </w:t>
      </w:r>
      <w:r w:rsidR="00114006">
        <w:t>información</w:t>
      </w:r>
      <w:r>
        <w:t xml:space="preserve"> en un puerto o utilizar memoria compartida. La primera se </w:t>
      </w:r>
      <w:r w:rsidR="00F246EA">
        <w:t>eliminó</w:t>
      </w:r>
      <w:r>
        <w:t xml:space="preserve"> porque no se quería introducir </w:t>
      </w:r>
      <w:r w:rsidR="00844932">
        <w:t>más</w:t>
      </w:r>
      <w:r>
        <w:t xml:space="preserve"> latencia al </w:t>
      </w:r>
      <w:r w:rsidR="00114006">
        <w:t>procesamiento</w:t>
      </w:r>
      <w:r w:rsidR="00F246EA">
        <w:t>,</w:t>
      </w:r>
      <w:r>
        <w:t xml:space="preserve"> </w:t>
      </w:r>
      <w:r w:rsidR="00114006">
        <w:t>por lo que</w:t>
      </w:r>
      <w:r>
        <w:t xml:space="preserve"> la </w:t>
      </w:r>
      <w:r w:rsidR="00F246EA">
        <w:t>otra</w:t>
      </w:r>
      <w:r>
        <w:t xml:space="preserve"> opción </w:t>
      </w:r>
      <w:r w:rsidR="00734EA6">
        <w:t>resultó</w:t>
      </w:r>
      <w:r>
        <w:t xml:space="preserve"> la más </w:t>
      </w:r>
      <w:r w:rsidR="00734EA6">
        <w:t>correcta</w:t>
      </w:r>
      <w:r w:rsidR="00B519EC">
        <w:t xml:space="preserve">. Sin embargo, </w:t>
      </w:r>
      <w:r w:rsidR="00F246EA">
        <w:t>ésta</w:t>
      </w:r>
      <w:r>
        <w:t xml:space="preserve"> tenía la desventaja que </w:t>
      </w:r>
      <w:r w:rsidR="0028481B">
        <w:t xml:space="preserve">el </w:t>
      </w:r>
      <w:r>
        <w:t xml:space="preserve">Servidor y </w:t>
      </w:r>
      <w:r w:rsidR="0028481B">
        <w:t xml:space="preserve">el </w:t>
      </w:r>
      <w:r>
        <w:t xml:space="preserve">Reproductor debían </w:t>
      </w:r>
      <w:r w:rsidR="0028481B">
        <w:t>ejecutar</w:t>
      </w:r>
      <w:r>
        <w:t xml:space="preserve"> en la misma </w:t>
      </w:r>
      <w:r w:rsidR="007C17BE">
        <w:t>máquina</w:t>
      </w:r>
      <w:r>
        <w:t xml:space="preserve">. </w:t>
      </w:r>
    </w:p>
    <w:p w14:paraId="6256F55C" w14:textId="1B0DF8D7" w:rsidR="003A15A5" w:rsidRDefault="003638F0">
      <w:r>
        <w:t xml:space="preserve">En este punto del proyecto </w:t>
      </w:r>
      <w:r w:rsidR="007C17BE">
        <w:t>se tenían</w:t>
      </w:r>
      <w:r>
        <w:t xml:space="preserve"> varias partes que estaban sujetas a decisiones que no resultaban ser las </w:t>
      </w:r>
      <w:r w:rsidR="007C17BE">
        <w:t>más</w:t>
      </w:r>
      <w:r>
        <w:t xml:space="preserve"> optimas o que se </w:t>
      </w:r>
      <w:r w:rsidR="0028481B">
        <w:t>debían</w:t>
      </w:r>
      <w:r>
        <w:t xml:space="preserve"> mejorar, </w:t>
      </w:r>
      <w:r w:rsidR="007C17BE">
        <w:t xml:space="preserve">pero que dada la extensión del proyecto no se tenía el tiempo para investigarlas. Aquí surgió la idea de encapsular estas partes en </w:t>
      </w:r>
      <w:r w:rsidR="00734EA6">
        <w:t>librerías cargadas dinámicamente</w:t>
      </w:r>
      <w:r w:rsidR="0028481B">
        <w:t>,</w:t>
      </w:r>
      <w:r w:rsidR="007C17BE">
        <w:t xml:space="preserve"> para que </w:t>
      </w:r>
      <w:r w:rsidR="0028481B">
        <w:t>fuesen</w:t>
      </w:r>
      <w:r w:rsidR="007C17BE">
        <w:t xml:space="preserve"> fácilmente remplazables. Se decidió que la generación de la malla, la publicación </w:t>
      </w:r>
      <w:r w:rsidR="009D0EDC">
        <w:t xml:space="preserve">y </w:t>
      </w:r>
      <w:r w:rsidR="007C17BE">
        <w:t>transferencia de datos no quedaran atadas a la solución propuesta.</w:t>
      </w:r>
    </w:p>
    <w:p w14:paraId="7F4623D3" w14:textId="25093E16" w:rsidR="0028481B" w:rsidRDefault="00734EA6" w:rsidP="0028481B">
      <w:r>
        <w:t>Avanzando</w:t>
      </w:r>
      <w:r w:rsidR="00EA66D3">
        <w:t xml:space="preserve"> con </w:t>
      </w:r>
      <w:r w:rsidR="007C4F65">
        <w:t>la implementación del</w:t>
      </w:r>
      <w:r w:rsidR="003A15A5">
        <w:t xml:space="preserve"> </w:t>
      </w:r>
      <w:r w:rsidR="0028481B">
        <w:t>R</w:t>
      </w:r>
      <w:r w:rsidR="003A15A5">
        <w:t>eproductor</w:t>
      </w:r>
      <w:r w:rsidR="007C4F65">
        <w:t xml:space="preserve">, el cual </w:t>
      </w:r>
      <w:r w:rsidR="0028481B">
        <w:t>nació</w:t>
      </w:r>
      <w:r w:rsidR="003A15A5">
        <w:t xml:space="preserve"> inicialmente como una extensión del </w:t>
      </w:r>
      <w:r w:rsidR="0028481B">
        <w:t>C</w:t>
      </w:r>
      <w:r w:rsidR="003A15A5">
        <w:t xml:space="preserve">alibrador que luego se </w:t>
      </w:r>
      <w:r w:rsidR="00B519EC">
        <w:t>separó</w:t>
      </w:r>
      <w:r w:rsidR="003A15A5">
        <w:t>.</w:t>
      </w:r>
      <w:r w:rsidR="007C4F65">
        <w:t xml:space="preserve"> El </w:t>
      </w:r>
      <w:r w:rsidR="0028481B">
        <w:t>R</w:t>
      </w:r>
      <w:r w:rsidR="007C4F65">
        <w:t xml:space="preserve">eproductor usa la </w:t>
      </w:r>
      <w:r>
        <w:t>librería</w:t>
      </w:r>
      <w:r w:rsidR="007C4F65">
        <w:t xml:space="preserve"> encargada de leer los datos de memoria compartida, y junto con la configuración obtenida del </w:t>
      </w:r>
      <w:r w:rsidR="0028481B">
        <w:t>C</w:t>
      </w:r>
      <w:r w:rsidR="007C4F65">
        <w:t xml:space="preserve">alibrador dibuja los </w:t>
      </w:r>
      <w:r w:rsidR="007C4F65" w:rsidRPr="00734EA6">
        <w:rPr>
          <w:i/>
        </w:rPr>
        <w:t>frames</w:t>
      </w:r>
      <w:r w:rsidR="007C4F65">
        <w:t xml:space="preserve"> en pantalla.</w:t>
      </w:r>
      <w:r w:rsidR="00F715E7">
        <w:t xml:space="preserve"> </w:t>
      </w:r>
      <w:r w:rsidR="0028481B">
        <w:t xml:space="preserve">La principal diferencia con el Calibrador es que ya no se debe dibujar únicamente un solo </w:t>
      </w:r>
      <w:r w:rsidR="0028481B" w:rsidRPr="00734EA6">
        <w:rPr>
          <w:i/>
        </w:rPr>
        <w:t>frame</w:t>
      </w:r>
      <w:r w:rsidR="0028481B">
        <w:t>, sino que se deben dibujar todos lo</w:t>
      </w:r>
      <w:r>
        <w:t>s que el Servidor publica</w:t>
      </w:r>
      <w:r w:rsidR="0028481B">
        <w:t>.</w:t>
      </w:r>
    </w:p>
    <w:p w14:paraId="353CA365" w14:textId="5667218D" w:rsidR="003A15A5" w:rsidRDefault="00B519EC">
      <w:r>
        <w:t>Atacando la texturizacion, se encontró que l</w:t>
      </w:r>
      <w:r w:rsidR="00F715E7">
        <w:t xml:space="preserve">as imágenes compartidas no se encontraban con el formato correcto para ser utilizadas como </w:t>
      </w:r>
      <w:r w:rsidR="00734EA6">
        <w:t>texturas de OpenGL, lo que llevó</w:t>
      </w:r>
      <w:r w:rsidR="00F715E7">
        <w:t xml:space="preserve"> a investigar sobre este tema y corregir las dimensiones de las imágenes.</w:t>
      </w:r>
      <w:r>
        <w:t xml:space="preserve"> La </w:t>
      </w:r>
      <w:r w:rsidR="002B026B">
        <w:t>técnica</w:t>
      </w:r>
      <w:r>
        <w:t xml:space="preserve"> de proyección de texturas tiene dos problemas conocidos</w:t>
      </w:r>
      <w:r w:rsidR="0028481B">
        <w:t>:</w:t>
      </w:r>
      <w:r w:rsidR="00297BAB">
        <w:t xml:space="preserve"> se texturizan todos los triángulos en el frustum y ambas caras de los triángulos de la malla. Para el primer problema, se investigó sobre el método denominado Oclussion Culling y posteriormente se realizó su implementación. El </w:t>
      </w:r>
      <w:r w:rsidR="008107B1">
        <w:t>segundo</w:t>
      </w:r>
      <w:r w:rsidR="00297BAB">
        <w:t xml:space="preserve"> problema se resolvió calculando las normales de las caras y dibujando únicamente el lado que se </w:t>
      </w:r>
      <w:r w:rsidR="00844932">
        <w:t>encuentra</w:t>
      </w:r>
      <w:r w:rsidR="00297BAB">
        <w:t xml:space="preserve"> en dirección a la cámara.</w:t>
      </w:r>
      <w:r w:rsidR="007C4F65">
        <w:t xml:space="preserve"> </w:t>
      </w:r>
      <w:r w:rsidR="00844932">
        <w:t xml:space="preserve">Resueltos ambos </w:t>
      </w:r>
      <w:r w:rsidR="007163B7">
        <w:t>desafíos</w:t>
      </w:r>
      <w:r w:rsidR="00844932">
        <w:t xml:space="preserve">, se observó que el tiempo necesario para </w:t>
      </w:r>
      <w:r w:rsidR="00734EA6">
        <w:t>aplicar</w:t>
      </w:r>
      <w:r w:rsidR="00844932">
        <w:t xml:space="preserve"> </w:t>
      </w:r>
      <w:r w:rsidR="007163B7">
        <w:t xml:space="preserve">este método </w:t>
      </w:r>
      <w:r w:rsidR="00734EA6">
        <w:t xml:space="preserve">a cada </w:t>
      </w:r>
      <w:r w:rsidR="00844932" w:rsidRPr="00734EA6">
        <w:rPr>
          <w:i/>
        </w:rPr>
        <w:t>frame</w:t>
      </w:r>
      <w:r w:rsidR="00844932">
        <w:t xml:space="preserve"> era muy alto y li</w:t>
      </w:r>
      <w:r w:rsidR="00955F77">
        <w:t xml:space="preserve">mitaba enormemente el framerate, utilizando el mismo criterio que en otras partes, se </w:t>
      </w:r>
      <w:r w:rsidR="00734EA6">
        <w:t>encapsuló esta lógica en una librería</w:t>
      </w:r>
      <w:r w:rsidR="00955F77">
        <w:t>.</w:t>
      </w:r>
    </w:p>
    <w:p w14:paraId="60681180" w14:textId="5872A951" w:rsidR="00B42191" w:rsidRDefault="00B42191">
      <w:r>
        <w:t xml:space="preserve">Si bien Oclussion Colling se </w:t>
      </w:r>
      <w:r w:rsidR="007163B7">
        <w:t>encapsuló</w:t>
      </w:r>
      <w:r>
        <w:t xml:space="preserve"> en una </w:t>
      </w:r>
      <w:r w:rsidR="00734EA6">
        <w:t>librería</w:t>
      </w:r>
      <w:r>
        <w:t xml:space="preserve">, se buscó </w:t>
      </w:r>
      <w:r w:rsidR="00EC7E62">
        <w:t>optimizar el Reproductor de diferentes maneras</w:t>
      </w:r>
      <w:r>
        <w:t xml:space="preserve">. En primer lugar, cuando la escena </w:t>
      </w:r>
      <w:r w:rsidR="007163B7">
        <w:t>es movida</w:t>
      </w:r>
      <w:r>
        <w:t xml:space="preserve"> por el usuario </w:t>
      </w:r>
      <w:r w:rsidR="007163B7">
        <w:t>para</w:t>
      </w:r>
      <w:r>
        <w:t xml:space="preserve"> verla de</w:t>
      </w:r>
      <w:r w:rsidR="007163B7">
        <w:t>sde</w:t>
      </w:r>
      <w:r>
        <w:t xml:space="preserve"> diferentes </w:t>
      </w:r>
      <w:r w:rsidR="005F5847">
        <w:t>ángulos</w:t>
      </w:r>
      <w:r>
        <w:t xml:space="preserve">, se bloquea la actualización de </w:t>
      </w:r>
      <w:r w:rsidR="007163B7">
        <w:t xml:space="preserve">los </w:t>
      </w:r>
      <w:r w:rsidRPr="00734EA6">
        <w:rPr>
          <w:i/>
        </w:rPr>
        <w:t>frame</w:t>
      </w:r>
      <w:r w:rsidR="007163B7" w:rsidRPr="00734EA6">
        <w:rPr>
          <w:i/>
        </w:rPr>
        <w:t>s</w:t>
      </w:r>
      <w:r>
        <w:t xml:space="preserve">. En segundo lugar, se </w:t>
      </w:r>
      <w:r w:rsidR="005F5847">
        <w:t>dividió</w:t>
      </w:r>
      <w:r>
        <w:t xml:space="preserve"> la escena en cubos, los cuales se dibujan en tiempos diferentes dependiendo que tanto cambia la malla comprendida en </w:t>
      </w:r>
      <w:r w:rsidR="007163B7">
        <w:t>esos</w:t>
      </w:r>
      <w:r>
        <w:t xml:space="preserve"> cubo</w:t>
      </w:r>
      <w:r w:rsidR="007163B7">
        <w:t>s</w:t>
      </w:r>
      <w:r>
        <w:t xml:space="preserve">. En tercer lugar, el dibujado de una cara se hace en base al </w:t>
      </w:r>
      <w:r w:rsidR="002C2707">
        <w:t xml:space="preserve">resultado del </w:t>
      </w:r>
      <w:r>
        <w:t>Oclussion Culling de sus vecinas, si las vecinas se dibujan</w:t>
      </w:r>
      <w:r w:rsidR="007163B7">
        <w:t>,</w:t>
      </w:r>
      <w:r>
        <w:t xml:space="preserve"> esa cara automáticamente </w:t>
      </w:r>
      <w:r w:rsidR="007163B7">
        <w:t xml:space="preserve">también </w:t>
      </w:r>
      <w:r>
        <w:t xml:space="preserve">se dibuja. Finalmente, caras aisladas tampoco se </w:t>
      </w:r>
      <w:r w:rsidR="005F5847">
        <w:t xml:space="preserve">dibujan. Con estas </w:t>
      </w:r>
      <w:r w:rsidR="005F5847">
        <w:lastRenderedPageBreak/>
        <w:t xml:space="preserve">técnicas se </w:t>
      </w:r>
      <w:r w:rsidR="002C2707">
        <w:t>buscó disminuir</w:t>
      </w:r>
      <w:r w:rsidR="005F5847">
        <w:t xml:space="preserve"> </w:t>
      </w:r>
      <w:r w:rsidR="002C2707">
        <w:t xml:space="preserve">la cantidad de cálculos por </w:t>
      </w:r>
      <w:r w:rsidR="002C2707" w:rsidRPr="00734EA6">
        <w:rPr>
          <w:i/>
        </w:rPr>
        <w:t>frame</w:t>
      </w:r>
      <w:r w:rsidR="002C2707">
        <w:t xml:space="preserve"> </w:t>
      </w:r>
      <w:r w:rsidR="005F5847">
        <w:t>y así aumentar el framerate del Reproductor.</w:t>
      </w:r>
    </w:p>
    <w:p w14:paraId="79B1D9D5" w14:textId="0B4A9558" w:rsidR="00C67D87" w:rsidRDefault="00992968">
      <w:r>
        <w:t>La</w:t>
      </w:r>
      <w:r w:rsidR="005C1C9F">
        <w:t>s</w:t>
      </w:r>
      <w:r>
        <w:t xml:space="preserve"> </w:t>
      </w:r>
      <w:r w:rsidR="005C1C9F">
        <w:t>optimizaciones</w:t>
      </w:r>
      <w:r>
        <w:t xml:space="preserve"> del sistema Cliente y Servidor se </w:t>
      </w:r>
      <w:r w:rsidR="009653DC">
        <w:t>dividi</w:t>
      </w:r>
      <w:r w:rsidR="005C1C9F">
        <w:t>eron</w:t>
      </w:r>
      <w:r>
        <w:t xml:space="preserve"> en dos </w:t>
      </w:r>
      <w:r w:rsidR="00EC7E62">
        <w:t>partes</w:t>
      </w:r>
      <w:r>
        <w:t xml:space="preserve">, por un </w:t>
      </w:r>
      <w:r w:rsidR="00C47353">
        <w:t>lado,</w:t>
      </w:r>
      <w:r>
        <w:t xml:space="preserve"> distribuir el procesamiento lo </w:t>
      </w:r>
      <w:r w:rsidR="00EC7E62">
        <w:t>mejor</w:t>
      </w:r>
      <w:r>
        <w:t xml:space="preserve"> posible entre Cliente y Servidor</w:t>
      </w:r>
      <w:r w:rsidR="007163B7">
        <w:t>,</w:t>
      </w:r>
      <w:r>
        <w:t xml:space="preserve"> y por otro </w:t>
      </w:r>
      <w:r w:rsidR="009653DC">
        <w:t xml:space="preserve">optimizar cada componente. </w:t>
      </w:r>
      <w:r w:rsidR="007163B7">
        <w:t>En primer lugar</w:t>
      </w:r>
      <w:r w:rsidR="00A56BE0">
        <w:t>,</w:t>
      </w:r>
      <w:r w:rsidR="009653DC">
        <w:t xml:space="preserve"> se </w:t>
      </w:r>
      <w:r w:rsidR="00C47353">
        <w:t>decidió</w:t>
      </w:r>
      <w:r w:rsidR="009653DC">
        <w:t xml:space="preserve"> que cada Cliente sea el responsable de transformar cada una de sus nubes de punto</w:t>
      </w:r>
      <w:r w:rsidR="007163B7">
        <w:t>s</w:t>
      </w:r>
      <w:r w:rsidR="009653DC">
        <w:t xml:space="preserve"> con la matriz de transformación </w:t>
      </w:r>
      <w:r w:rsidR="007163B7">
        <w:t>generada</w:t>
      </w:r>
      <w:r w:rsidR="009653DC">
        <w:t xml:space="preserve"> por el </w:t>
      </w:r>
      <w:r w:rsidR="00C47353">
        <w:t>Calibrador</w:t>
      </w:r>
      <w:r w:rsidR="00A56BE0">
        <w:t xml:space="preserve">, </w:t>
      </w:r>
      <w:r w:rsidR="007163B7">
        <w:t>ahorrándole</w:t>
      </w:r>
      <w:r w:rsidR="00A56BE0">
        <w:t xml:space="preserve"> procesamiento </w:t>
      </w:r>
      <w:r w:rsidR="007163B7">
        <w:t>al</w:t>
      </w:r>
      <w:r w:rsidR="00A56BE0">
        <w:t xml:space="preserve"> </w:t>
      </w:r>
      <w:r w:rsidR="007163B7">
        <w:t>S</w:t>
      </w:r>
      <w:r w:rsidR="00A56BE0">
        <w:t xml:space="preserve">ervidor. Por otro lado, </w:t>
      </w:r>
      <w:r w:rsidR="00734EA6">
        <w:t>el grupo</w:t>
      </w:r>
      <w:r w:rsidR="00A56BE0">
        <w:t xml:space="preserve"> decidió paralelizar la generación de las mallas con varios hilos de ejecución. </w:t>
      </w:r>
      <w:r w:rsidR="00EE1E23">
        <w:t xml:space="preserve">La cantidad de hilos se hizo configurable al igual que otras </w:t>
      </w:r>
      <w:r w:rsidR="00491BEF">
        <w:t>características</w:t>
      </w:r>
      <w:r w:rsidR="00EE1E23">
        <w:t xml:space="preserve">, para sacar </w:t>
      </w:r>
      <w:r w:rsidR="00491BEF">
        <w:t>mayor</w:t>
      </w:r>
      <w:r w:rsidR="00EE1E23">
        <w:t xml:space="preserve"> ventaja de las prestaciones de la maquina donde está </w:t>
      </w:r>
      <w:r w:rsidR="00491BEF">
        <w:t>ejecutando</w:t>
      </w:r>
      <w:r w:rsidR="00734EA6">
        <w:t xml:space="preserve"> el sistema</w:t>
      </w:r>
      <w:r w:rsidR="00EE1E23">
        <w:t>.</w:t>
      </w:r>
    </w:p>
    <w:p w14:paraId="6B746892" w14:textId="3C7C87F0" w:rsidR="00C67D87" w:rsidRDefault="00A56BE0">
      <w:r>
        <w:t xml:space="preserve">Se </w:t>
      </w:r>
      <w:r w:rsidR="00C67D87">
        <w:t>probó</w:t>
      </w:r>
      <w:r>
        <w:t xml:space="preserve"> también aplicar compresión para disminuir las tasas de transferencias de datos</w:t>
      </w:r>
      <w:r w:rsidR="00C67D87">
        <w:t xml:space="preserve">. El tiempo que requería la compresión y descompresión con los algoritmos utilizados, no logro mejorar el tiempo general de transferencia, por esto es que se decidió </w:t>
      </w:r>
      <w:r w:rsidR="00491BEF">
        <w:t>encapsular esta funcionalidad en</w:t>
      </w:r>
      <w:r w:rsidR="00C67D87">
        <w:t xml:space="preserve"> una </w:t>
      </w:r>
      <w:r w:rsidR="00E6316E">
        <w:t>librería</w:t>
      </w:r>
      <w:r w:rsidR="00C67D87">
        <w:t xml:space="preserve">. Al Servidor, además, se le </w:t>
      </w:r>
      <w:r w:rsidR="00491BEF">
        <w:t>agregó</w:t>
      </w:r>
      <w:r w:rsidR="00C67D87">
        <w:t xml:space="preserve"> un manejo de distintos niveles de registro de errores</w:t>
      </w:r>
      <w:r w:rsidR="00491BEF">
        <w:t>,</w:t>
      </w:r>
      <w:r w:rsidR="00C67D87">
        <w:t xml:space="preserve"> para facilitar el seguimiento </w:t>
      </w:r>
      <w:r w:rsidR="00EE1E23">
        <w:t>del estado del mismo</w:t>
      </w:r>
      <w:r w:rsidR="00001431">
        <w:t xml:space="preserve">, </w:t>
      </w:r>
      <w:r w:rsidR="00053FEA">
        <w:t>así</w:t>
      </w:r>
      <w:r w:rsidR="00001431">
        <w:t xml:space="preserve"> como también, una interfaz para que los usuarios puedan ver </w:t>
      </w:r>
      <w:r w:rsidR="00C456E7">
        <w:t>las imágenes</w:t>
      </w:r>
      <w:r w:rsidR="00001431">
        <w:t xml:space="preserve"> de las cámaras RGB que </w:t>
      </w:r>
      <w:r w:rsidR="00C456E7">
        <w:t>está recibiendo.</w:t>
      </w:r>
    </w:p>
    <w:p w14:paraId="6E3C967A" w14:textId="5C39B951" w:rsidR="00C456E7" w:rsidRDefault="00C456E7">
      <w:r w:rsidRPr="005C1C9F">
        <w:t>La calibración intrínseca y la utilización de PCL</w:t>
      </w:r>
      <w:r w:rsidR="00491BEF">
        <w:t>,</w:t>
      </w:r>
      <w:r w:rsidRPr="005C1C9F">
        <w:t xml:space="preserve"> se retomaron en la recta final</w:t>
      </w:r>
      <w:r w:rsidR="00167144">
        <w:t xml:space="preserve"> del proyecto</w:t>
      </w:r>
      <w:r w:rsidRPr="005C1C9F">
        <w:t xml:space="preserve">. </w:t>
      </w:r>
      <w:r w:rsidR="00602B17">
        <w:t xml:space="preserve">La primera de </w:t>
      </w:r>
      <w:r w:rsidR="00491BEF">
        <w:t>é</w:t>
      </w:r>
      <w:r w:rsidR="00167144">
        <w:t xml:space="preserve">stas, se incorporó </w:t>
      </w:r>
      <w:r w:rsidR="00602B17">
        <w:t xml:space="preserve">agregando las matrices </w:t>
      </w:r>
      <w:r w:rsidR="00491BEF">
        <w:t>para las</w:t>
      </w:r>
      <w:r w:rsidR="00602B17">
        <w:t xml:space="preserve"> correcciones </w:t>
      </w:r>
      <w:r w:rsidR="00167144">
        <w:t>de las lentes de las cámaras</w:t>
      </w:r>
      <w:r w:rsidR="00602B17">
        <w:t xml:space="preserve">. </w:t>
      </w:r>
      <w:r w:rsidR="00EC7E62">
        <w:t xml:space="preserve">Si bien se </w:t>
      </w:r>
      <w:r w:rsidR="002B026B">
        <w:t>había</w:t>
      </w:r>
      <w:r w:rsidR="00EC7E62">
        <w:t xml:space="preserve"> investigado al comienzo</w:t>
      </w:r>
      <w:r w:rsidR="009427B5">
        <w:t xml:space="preserve"> y </w:t>
      </w:r>
      <w:r w:rsidR="00491BEF">
        <w:t>se llegó</w:t>
      </w:r>
      <w:r w:rsidR="009427B5">
        <w:t xml:space="preserve"> a implementar un algoritmo de calibración intrínseca utilizando OpenCV, los resultados obtenidos no eran </w:t>
      </w:r>
      <w:r w:rsidR="00EC7E62">
        <w:t>los esperados</w:t>
      </w:r>
      <w:r w:rsidR="009427B5">
        <w:t xml:space="preserve">. </w:t>
      </w:r>
      <w:r w:rsidR="00167144">
        <w:t xml:space="preserve">Por lo que se </w:t>
      </w:r>
      <w:r w:rsidR="002B026B">
        <w:t>optó</w:t>
      </w:r>
      <w:r w:rsidR="00167144">
        <w:t xml:space="preserve"> por utilizar</w:t>
      </w:r>
      <w:r w:rsidR="00602B17">
        <w:t xml:space="preserve"> el programa </w:t>
      </w:r>
      <w:r w:rsidR="00602B17" w:rsidRPr="00602B17">
        <w:t>GML C++ Camera Calibration</w:t>
      </w:r>
      <w:r w:rsidR="009427B5">
        <w:t xml:space="preserve"> </w:t>
      </w:r>
      <w:r w:rsidR="00167144">
        <w:t>para obtener las matrices</w:t>
      </w:r>
      <w:r w:rsidR="009427B5">
        <w:t xml:space="preserve">. </w:t>
      </w:r>
      <w:r w:rsidR="00EC7E62">
        <w:t xml:space="preserve">Por otro lado, fue posible incorporar </w:t>
      </w:r>
      <w:r w:rsidR="00E6316E">
        <w:t xml:space="preserve">opcionalmente </w:t>
      </w:r>
      <w:r w:rsidR="00EC7E62">
        <w:t>PCL</w:t>
      </w:r>
      <w:r w:rsidR="00167144">
        <w:t xml:space="preserve"> </w:t>
      </w:r>
      <w:r w:rsidR="009427B5">
        <w:t>gracias a la libertad que brinda tener la generación de la malla encapsulada en un</w:t>
      </w:r>
      <w:r w:rsidR="00491BEF">
        <w:t>a</w:t>
      </w:r>
      <w:r w:rsidR="009427B5">
        <w:t xml:space="preserve"> </w:t>
      </w:r>
      <w:r w:rsidR="00E6316E" w:rsidRPr="00E6316E">
        <w:rPr>
          <w:i/>
        </w:rPr>
        <w:t>DLL</w:t>
      </w:r>
      <w:r w:rsidR="009427B5">
        <w:t xml:space="preserve">. Como se mencionó anteriormente, PCL funciona con Visual Studio, por lo </w:t>
      </w:r>
      <w:r w:rsidR="002B026B">
        <w:t>tanto,</w:t>
      </w:r>
      <w:r w:rsidR="009427B5">
        <w:t xml:space="preserve"> la librería se realizó</w:t>
      </w:r>
      <w:r w:rsidR="00BB4305">
        <w:t xml:space="preserve"> con esta herramienta.</w:t>
      </w:r>
    </w:p>
    <w:p w14:paraId="098D04B5" w14:textId="3124F826" w:rsidR="00BB4305" w:rsidRDefault="002072C4">
      <w:r>
        <w:t xml:space="preserve">Por </w:t>
      </w:r>
      <w:r w:rsidR="002B026B">
        <w:t>último</w:t>
      </w:r>
      <w:r>
        <w:t>, a</w:t>
      </w:r>
      <w:r w:rsidR="00DE0184">
        <w:t xml:space="preserve"> lo largo del proyecto, sobre todo en la primera y </w:t>
      </w:r>
      <w:r w:rsidR="00053FEA">
        <w:t>última</w:t>
      </w:r>
      <w:r w:rsidR="00DE0184">
        <w:t xml:space="preserve"> parte, se </w:t>
      </w:r>
      <w:r w:rsidR="00053FEA">
        <w:t>realizó</w:t>
      </w:r>
      <w:r w:rsidR="00DE0184">
        <w:t xml:space="preserve"> la documentación. En un principio </w:t>
      </w:r>
      <w:r w:rsidR="00001431">
        <w:t xml:space="preserve">se documentó el estado del arte con los diferentes puntos estudiados y al final se entró en detalle en la implementación. </w:t>
      </w:r>
      <w:r w:rsidR="00BB4305">
        <w:t xml:space="preserve"> </w:t>
      </w:r>
      <w:r w:rsidR="00491BEF">
        <w:t>Además</w:t>
      </w:r>
      <w:r w:rsidR="00BB4305">
        <w:t xml:space="preserve">, se hizo un estudio de performance de la transferencia de datos entre Cliente y Servidor.  El estudio se </w:t>
      </w:r>
      <w:r w:rsidR="00E6316E">
        <w:t>hizo</w:t>
      </w:r>
      <w:r w:rsidR="00BB4305">
        <w:t xml:space="preserve"> modificando la cantidad de datos y se obtuvo la cantidad optima de los mismos en la que se debe transferir.</w:t>
      </w:r>
    </w:p>
    <w:p w14:paraId="599D19D6" w14:textId="77777777" w:rsidR="00491BEF" w:rsidRDefault="00491BEF"/>
    <w:p w14:paraId="5659C756" w14:textId="41C32174" w:rsidR="00C304E0" w:rsidRDefault="00BB4305">
      <w:r>
        <w:t xml:space="preserve"> </w:t>
      </w:r>
      <w:r w:rsidR="00C304E0">
        <w:br w:type="page"/>
      </w:r>
    </w:p>
    <w:p w14:paraId="1F1C70FC" w14:textId="04C42AFC" w:rsidR="009763A9" w:rsidRDefault="009763A9" w:rsidP="009763A9">
      <w:pPr>
        <w:pStyle w:val="Ttulo1"/>
        <w:spacing w:after="240"/>
      </w:pPr>
      <w:bookmarkStart w:id="1280" w:name="_Toc429920330"/>
      <w:bookmarkStart w:id="1281" w:name="_Toc429920803"/>
      <w:bookmarkStart w:id="1282" w:name="_Toc429929270"/>
      <w:bookmarkStart w:id="1283" w:name="_Toc430199791"/>
      <w:bookmarkStart w:id="1284" w:name="_Toc432846493"/>
      <w:bookmarkStart w:id="1285" w:name="_Toc432859562"/>
      <w:bookmarkStart w:id="1286" w:name="_Toc432866782"/>
      <w:bookmarkStart w:id="1287" w:name="_Toc432869157"/>
      <w:bookmarkStart w:id="1288" w:name="_Toc432875582"/>
      <w:bookmarkStart w:id="1289" w:name="_Toc432876511"/>
      <w:bookmarkStart w:id="1290" w:name="_Toc433481826"/>
      <w:bookmarkStart w:id="1291" w:name="_Toc434069920"/>
      <w:bookmarkStart w:id="1292" w:name="_Toc445320432"/>
      <w:r>
        <w:lastRenderedPageBreak/>
        <w:t>Glosario</w:t>
      </w:r>
      <w:bookmarkEnd w:id="1280"/>
      <w:bookmarkEnd w:id="1281"/>
      <w:bookmarkEnd w:id="1282"/>
      <w:bookmarkEnd w:id="1283"/>
      <w:bookmarkEnd w:id="1284"/>
      <w:bookmarkEnd w:id="1285"/>
      <w:bookmarkEnd w:id="1286"/>
      <w:bookmarkEnd w:id="1287"/>
      <w:bookmarkEnd w:id="1288"/>
      <w:bookmarkEnd w:id="1289"/>
      <w:bookmarkEnd w:id="1290"/>
      <w:bookmarkEnd w:id="1291"/>
      <w:bookmarkEnd w:id="1292"/>
    </w:p>
    <w:p w14:paraId="74B1AB15" w14:textId="77777777" w:rsidR="008B6B7D" w:rsidRPr="008B6B7D" w:rsidRDefault="008B6B7D" w:rsidP="008B6B7D"/>
    <w:p w14:paraId="21273569" w14:textId="77777777" w:rsidR="009763A9" w:rsidRPr="005A4C74" w:rsidRDefault="009763A9" w:rsidP="009763A9">
      <w:pPr>
        <w:pStyle w:val="Ttulo2"/>
      </w:pPr>
      <w:bookmarkStart w:id="1293" w:name="_Toc430199792"/>
      <w:bookmarkStart w:id="1294" w:name="_Toc432846494"/>
      <w:bookmarkStart w:id="1295" w:name="_Toc432859563"/>
      <w:bookmarkStart w:id="1296" w:name="_Toc432866783"/>
      <w:bookmarkStart w:id="1297" w:name="_Toc432869158"/>
      <w:bookmarkStart w:id="1298" w:name="_Toc432875583"/>
      <w:bookmarkStart w:id="1299" w:name="_Toc432876512"/>
      <w:bookmarkStart w:id="1300" w:name="_Toc433481827"/>
      <w:bookmarkStart w:id="1301" w:name="_Toc434069921"/>
      <w:bookmarkStart w:id="1302" w:name="_Toc445320433"/>
      <w:r w:rsidRPr="005A4C74">
        <w:t>Frustum</w:t>
      </w:r>
      <w:bookmarkEnd w:id="1293"/>
      <w:bookmarkEnd w:id="1294"/>
      <w:bookmarkEnd w:id="1295"/>
      <w:bookmarkEnd w:id="1296"/>
      <w:bookmarkEnd w:id="1297"/>
      <w:bookmarkEnd w:id="1298"/>
      <w:bookmarkEnd w:id="1299"/>
      <w:bookmarkEnd w:id="1300"/>
      <w:bookmarkEnd w:id="1301"/>
      <w:bookmarkEnd w:id="1302"/>
    </w:p>
    <w:p w14:paraId="7D9BD5B8" w14:textId="77777777" w:rsidR="009763A9" w:rsidRDefault="009763A9" w:rsidP="009763A9">
      <w:r>
        <w:t>Es una porción del espacio delimitada por dos planos paralelos que atraviesan un sólido. Los tipos de frustum más conocidos son los piramidales y los cónicos.</w:t>
      </w:r>
    </w:p>
    <w:p w14:paraId="1650157D" w14:textId="3C3B13D9" w:rsidR="009763A9" w:rsidRDefault="009763A9" w:rsidP="009763A9">
      <w:r>
        <w:t>El frustum de vista es un volumen 3D que define como los modelos son proyectados desde la cámara al espacio de proyección. Los objetos deben estar dentro del volumen 3D para ser visibles.</w:t>
      </w:r>
    </w:p>
    <w:p w14:paraId="195525B1" w14:textId="05ACF633" w:rsidR="009763A9" w:rsidRDefault="009763A9" w:rsidP="009763A9">
      <w:r>
        <w:t xml:space="preserve">Se utiliza en </w:t>
      </w:r>
      <w:r w:rsidR="00177125">
        <w:t>la proyección de perspectiva, lo</w:t>
      </w:r>
      <w:r>
        <w:t xml:space="preserve"> que hace que un objeto que se encuentra más cerca de la cámara se vea más grande que los objetos más distantes. Para este tipo de proyección de perspectiva el frustum es representado como una pirámide acotada por dos planos paralelos.</w:t>
      </w:r>
    </w:p>
    <w:p w14:paraId="29BFFB4A" w14:textId="1517CFA9" w:rsidR="009763A9" w:rsidRDefault="009763A9" w:rsidP="009763A9">
      <w:r>
        <w:t>El frustum de vista está definido por un campo de visión, FOV de sus siglas en inglés, y la distancia al plano más cercano y al más lejano</w:t>
      </w:r>
      <w:sdt>
        <w:sdtPr>
          <w:id w:val="1552889084"/>
          <w:citation/>
        </w:sdtPr>
        <w:sdtContent>
          <w:r w:rsidR="002B026B">
            <w:fldChar w:fldCharType="begin"/>
          </w:r>
          <w:r w:rsidR="002B026B">
            <w:instrText xml:space="preserve"> CITATION Mic153 \l 14346 </w:instrText>
          </w:r>
          <w:r w:rsidR="002B026B">
            <w:fldChar w:fldCharType="separate"/>
          </w:r>
          <w:r w:rsidR="00556A68">
            <w:rPr>
              <w:noProof/>
            </w:rPr>
            <w:t xml:space="preserve"> </w:t>
          </w:r>
          <w:r w:rsidR="00556A68" w:rsidRPr="00556A68">
            <w:rPr>
              <w:noProof/>
            </w:rPr>
            <w:t>[64]</w:t>
          </w:r>
          <w:r w:rsidR="002B026B">
            <w:fldChar w:fldCharType="end"/>
          </w:r>
        </w:sdtContent>
      </w:sdt>
      <w:r>
        <w:t>.</w:t>
      </w:r>
    </w:p>
    <w:p w14:paraId="67828AB6" w14:textId="77777777" w:rsidR="002B026B" w:rsidRDefault="002B026B" w:rsidP="009763A9"/>
    <w:p w14:paraId="45180E0A" w14:textId="78DA3B14" w:rsidR="009763A9" w:rsidRDefault="009763A9" w:rsidP="009763A9">
      <w:pPr>
        <w:pStyle w:val="Ttulo2"/>
      </w:pPr>
      <w:bookmarkStart w:id="1303" w:name="_Toc430199793"/>
      <w:bookmarkStart w:id="1304" w:name="_Toc432846495"/>
      <w:bookmarkStart w:id="1305" w:name="_Toc432859564"/>
      <w:bookmarkStart w:id="1306" w:name="_Toc432866784"/>
      <w:bookmarkStart w:id="1307" w:name="_Toc432869159"/>
      <w:bookmarkStart w:id="1308" w:name="_Toc432875584"/>
      <w:bookmarkStart w:id="1309" w:name="_Toc432876513"/>
      <w:bookmarkStart w:id="1310" w:name="_Toc433481828"/>
      <w:bookmarkStart w:id="1311" w:name="_Toc434069922"/>
      <w:bookmarkStart w:id="1312" w:name="_Toc445320434"/>
      <w:r w:rsidRPr="005A4C74">
        <w:t>Ad</w:t>
      </w:r>
      <w:r w:rsidR="001214A5">
        <w:t>d-</w:t>
      </w:r>
      <w:r w:rsidRPr="005A4C74">
        <w:t>on</w:t>
      </w:r>
      <w:bookmarkEnd w:id="1303"/>
      <w:bookmarkEnd w:id="1304"/>
      <w:bookmarkEnd w:id="1305"/>
      <w:bookmarkEnd w:id="1306"/>
      <w:bookmarkEnd w:id="1307"/>
      <w:bookmarkEnd w:id="1308"/>
      <w:bookmarkEnd w:id="1309"/>
      <w:bookmarkEnd w:id="1310"/>
      <w:bookmarkEnd w:id="1311"/>
      <w:bookmarkEnd w:id="1312"/>
    </w:p>
    <w:p w14:paraId="46DF6C66" w14:textId="0F714167" w:rsidR="009763A9" w:rsidRDefault="009763A9" w:rsidP="009763A9">
      <w:r w:rsidRPr="00812A13">
        <w:t>Un add-on es una extensión de software que añade funciones adicionales a un programa. Se puede</w:t>
      </w:r>
      <w:r>
        <w:t>n</w:t>
      </w:r>
      <w:r w:rsidRPr="00812A13">
        <w:t xml:space="preserve"> extender ciertas </w:t>
      </w:r>
      <w:r>
        <w:t>funcionalidades ya existentes o añadir</w:t>
      </w:r>
      <w:r w:rsidRPr="00812A13">
        <w:t xml:space="preserve"> </w:t>
      </w:r>
      <w:r>
        <w:t>funci</w:t>
      </w:r>
      <w:r w:rsidR="00C5142D">
        <w:t>onalidades completamente nuevas</w:t>
      </w:r>
      <w:sdt>
        <w:sdtPr>
          <w:id w:val="-1444140841"/>
          <w:citation/>
        </w:sdtPr>
        <w:sdtContent>
          <w:r w:rsidR="002B026B">
            <w:fldChar w:fldCharType="begin"/>
          </w:r>
          <w:r w:rsidR="002B026B" w:rsidRPr="00C37343">
            <w:instrText xml:space="preserve"> CITATION Tec08 \l 1033 </w:instrText>
          </w:r>
          <w:r w:rsidR="002B026B">
            <w:fldChar w:fldCharType="separate"/>
          </w:r>
          <w:r w:rsidR="00556A68">
            <w:rPr>
              <w:noProof/>
            </w:rPr>
            <w:t xml:space="preserve"> </w:t>
          </w:r>
          <w:r w:rsidR="00556A68" w:rsidRPr="00556A68">
            <w:rPr>
              <w:noProof/>
            </w:rPr>
            <w:t>[65]</w:t>
          </w:r>
          <w:r w:rsidR="002B026B">
            <w:fldChar w:fldCharType="end"/>
          </w:r>
        </w:sdtContent>
      </w:sdt>
      <w:r>
        <w:t>.</w:t>
      </w:r>
    </w:p>
    <w:p w14:paraId="41D28D30" w14:textId="77777777" w:rsidR="002B026B" w:rsidRDefault="002B026B" w:rsidP="009763A9"/>
    <w:p w14:paraId="7F05658C" w14:textId="1BF6218A" w:rsidR="002346BC" w:rsidRDefault="002346BC" w:rsidP="002346BC">
      <w:pPr>
        <w:pStyle w:val="Ttulo2"/>
      </w:pPr>
      <w:bookmarkStart w:id="1313" w:name="_Toc445320435"/>
      <w:r>
        <w:t>Pipeline</w:t>
      </w:r>
      <w:bookmarkEnd w:id="1313"/>
    </w:p>
    <w:p w14:paraId="1DB502BE" w14:textId="0BF387E5" w:rsidR="00AA3812" w:rsidRDefault="00820440" w:rsidP="00AA3812">
      <w:r>
        <w:t xml:space="preserve">El concepto de </w:t>
      </w:r>
      <w:r w:rsidRPr="003816DF">
        <w:rPr>
          <w:i/>
        </w:rPr>
        <w:t>pipeline</w:t>
      </w:r>
      <w:r>
        <w:t xml:space="preserve"> aplicado a un trabajo, </w:t>
      </w:r>
      <w:r w:rsidR="00C5142D">
        <w:t>consiste</w:t>
      </w:r>
      <w:r>
        <w:t xml:space="preserve"> en dividir el mismo en un conjunto de tareas secuenciales</w:t>
      </w:r>
      <w:sdt>
        <w:sdtPr>
          <w:id w:val="138547427"/>
          <w:citation/>
        </w:sdtPr>
        <w:sdtContent>
          <w:r>
            <w:fldChar w:fldCharType="begin"/>
          </w:r>
          <w:r w:rsidRPr="00622B9D">
            <w:rPr>
              <w:lang w:val="es-ES"/>
            </w:rPr>
            <w:instrText xml:space="preserve"> CITATION Zeb11 \l 1033 </w:instrText>
          </w:r>
          <w:r>
            <w:fldChar w:fldCharType="separate"/>
          </w:r>
          <w:r w:rsidR="00556A68">
            <w:rPr>
              <w:noProof/>
              <w:lang w:val="es-ES"/>
            </w:rPr>
            <w:t xml:space="preserve"> </w:t>
          </w:r>
          <w:r w:rsidR="00556A68" w:rsidRPr="00556A68">
            <w:rPr>
              <w:noProof/>
              <w:lang w:val="es-ES"/>
            </w:rPr>
            <w:t>[66]</w:t>
          </w:r>
          <w:r>
            <w:fldChar w:fldCharType="end"/>
          </w:r>
        </w:sdtContent>
      </w:sdt>
      <w:r>
        <w:t xml:space="preserve">. Dado que </w:t>
      </w:r>
      <w:r w:rsidR="002B026B">
        <w:t>puede</w:t>
      </w:r>
      <w:r>
        <w:t xml:space="preserve"> haber diferentes actores encargados de cada tarea, esto </w:t>
      </w:r>
      <w:r w:rsidR="00C5142D">
        <w:t>permite ejecutar trabajos</w:t>
      </w:r>
      <w:r>
        <w:t xml:space="preserve"> en paralelo.</w:t>
      </w:r>
    </w:p>
    <w:p w14:paraId="283B6175" w14:textId="13783669" w:rsidR="002B026B" w:rsidRDefault="002B026B" w:rsidP="00AA3812"/>
    <w:p w14:paraId="05CC09CE" w14:textId="2F3FBD58" w:rsidR="00A845D8" w:rsidRDefault="00A845D8" w:rsidP="00A845D8">
      <w:pPr>
        <w:pStyle w:val="Ttulo2"/>
      </w:pPr>
      <w:bookmarkStart w:id="1314" w:name="_Toc445320436"/>
      <w:r>
        <w:t>Frame de datos</w:t>
      </w:r>
      <w:bookmarkEnd w:id="1314"/>
    </w:p>
    <w:p w14:paraId="3B4FA52C" w14:textId="4BC10F3F" w:rsidR="00A845D8" w:rsidRDefault="00A845D8" w:rsidP="00AA3812">
      <w:r w:rsidRPr="00A845D8">
        <w:t>Es la estructura de datos que se trasmite del Cliente al Servidor. Contiene el conjunto de imágenes y nubes de puntos de todas las cámaras conectadas al Cliente en un instante dado, así como los metadatos adicionales que permiten identificar esta información en el sistema.</w:t>
      </w:r>
    </w:p>
    <w:p w14:paraId="4872C764" w14:textId="77777777" w:rsidR="00A845D8" w:rsidRDefault="00A845D8" w:rsidP="00AA3812"/>
    <w:p w14:paraId="276F19F8" w14:textId="439A59EA" w:rsidR="003816DF" w:rsidRPr="00AA3812" w:rsidRDefault="003816DF" w:rsidP="003816DF">
      <w:pPr>
        <w:pStyle w:val="Ttulo2"/>
      </w:pPr>
      <w:bookmarkStart w:id="1315" w:name="_Toc445320437"/>
      <w:r>
        <w:t>Frame</w:t>
      </w:r>
      <w:r w:rsidR="00A845D8">
        <w:t xml:space="preserve"> de video</w:t>
      </w:r>
      <w:bookmarkEnd w:id="1315"/>
    </w:p>
    <w:p w14:paraId="21A78AFB" w14:textId="30753BC0" w:rsidR="0096478C" w:rsidRDefault="0096478C" w:rsidP="0096478C">
      <w:r>
        <w:t xml:space="preserve">Un video es una secuencia de imágenes donde cada imagen sucede a la anterior en la </w:t>
      </w:r>
      <w:r w:rsidR="00C5142D">
        <w:t>línea</w:t>
      </w:r>
      <w:r>
        <w:t xml:space="preserve"> del tiempo </w:t>
      </w:r>
      <w:r w:rsidR="00C5142D">
        <w:t xml:space="preserve">en la </w:t>
      </w:r>
      <w:r>
        <w:t xml:space="preserve">que fue tomado el video. Cada una de estas imágenes son denominadas </w:t>
      </w:r>
      <w:r w:rsidRPr="0096478C">
        <w:rPr>
          <w:i/>
        </w:rPr>
        <w:t>frame</w:t>
      </w:r>
      <w:sdt>
        <w:sdtPr>
          <w:rPr>
            <w:i/>
          </w:rPr>
          <w:id w:val="2091343897"/>
          <w:citation/>
        </w:sdtPr>
        <w:sdtContent>
          <w:r w:rsidR="00E04985">
            <w:rPr>
              <w:i/>
            </w:rPr>
            <w:fldChar w:fldCharType="begin"/>
          </w:r>
          <w:r w:rsidR="00E04985" w:rsidRPr="00C5142D">
            <w:rPr>
              <w:i/>
              <w:lang w:val="es-ES"/>
            </w:rPr>
            <w:instrText xml:space="preserve"> CITATION CIS12 \l 1033 </w:instrText>
          </w:r>
          <w:r w:rsidR="00E04985">
            <w:rPr>
              <w:i/>
            </w:rPr>
            <w:fldChar w:fldCharType="separate"/>
          </w:r>
          <w:r w:rsidR="00556A68">
            <w:rPr>
              <w:i/>
              <w:noProof/>
              <w:lang w:val="es-ES"/>
            </w:rPr>
            <w:t xml:space="preserve"> </w:t>
          </w:r>
          <w:r w:rsidR="00556A68" w:rsidRPr="00556A68">
            <w:rPr>
              <w:noProof/>
              <w:lang w:val="es-ES"/>
            </w:rPr>
            <w:t>[67]</w:t>
          </w:r>
          <w:r w:rsidR="00E04985">
            <w:rPr>
              <w:i/>
            </w:rPr>
            <w:fldChar w:fldCharType="end"/>
          </w:r>
        </w:sdtContent>
      </w:sdt>
      <w:r>
        <w:rPr>
          <w:i/>
        </w:rPr>
        <w:t>.</w:t>
      </w:r>
      <w:r>
        <w:t xml:space="preserve">  </w:t>
      </w:r>
    </w:p>
    <w:p w14:paraId="7D9A18EA" w14:textId="77777777" w:rsidR="002B026B" w:rsidRPr="0096478C" w:rsidRDefault="002B026B" w:rsidP="0096478C"/>
    <w:p w14:paraId="4C717323" w14:textId="3C2F7D4F" w:rsidR="00AD4A18" w:rsidRPr="00AD4A18" w:rsidRDefault="00AD4A18" w:rsidP="00AD4A18">
      <w:pPr>
        <w:pStyle w:val="Ttulo2"/>
      </w:pPr>
      <w:bookmarkStart w:id="1316" w:name="_Toc445320438"/>
      <w:r>
        <w:t>Framerate</w:t>
      </w:r>
      <w:bookmarkEnd w:id="1316"/>
    </w:p>
    <w:p w14:paraId="11427C4D" w14:textId="66A6A89F" w:rsidR="003816DF" w:rsidRDefault="003816DF" w:rsidP="003816DF">
      <w:r>
        <w:t xml:space="preserve">El termino </w:t>
      </w:r>
      <w:r w:rsidRPr="00A845D8">
        <w:t>framerate</w:t>
      </w:r>
      <w:r>
        <w:t xml:space="preserve"> refiere a la cantidad de </w:t>
      </w:r>
      <w:r w:rsidRPr="00A845D8">
        <w:rPr>
          <w:i/>
        </w:rPr>
        <w:t>frames</w:t>
      </w:r>
      <w:r>
        <w:t xml:space="preserve"> por segundo que se </w:t>
      </w:r>
      <w:r w:rsidR="0096478C">
        <w:t>muestran en un video</w:t>
      </w:r>
      <w:sdt>
        <w:sdtPr>
          <w:id w:val="2090721550"/>
          <w:citation/>
        </w:sdtPr>
        <w:sdtContent>
          <w:r>
            <w:fldChar w:fldCharType="begin"/>
          </w:r>
          <w:r w:rsidRPr="00622B9D">
            <w:rPr>
              <w:lang w:val="es-ES"/>
            </w:rPr>
            <w:instrText xml:space="preserve"> CITATION Dan \l 1033 </w:instrText>
          </w:r>
          <w:r>
            <w:fldChar w:fldCharType="separate"/>
          </w:r>
          <w:r w:rsidR="00556A68">
            <w:rPr>
              <w:noProof/>
              <w:lang w:val="es-ES"/>
            </w:rPr>
            <w:t xml:space="preserve"> </w:t>
          </w:r>
          <w:r w:rsidR="00556A68" w:rsidRPr="00556A68">
            <w:rPr>
              <w:noProof/>
              <w:lang w:val="es-ES"/>
            </w:rPr>
            <w:t>[68]</w:t>
          </w:r>
          <w:r>
            <w:fldChar w:fldCharType="end"/>
          </w:r>
        </w:sdtContent>
      </w:sdt>
      <w:r>
        <w:t>.</w:t>
      </w:r>
    </w:p>
    <w:p w14:paraId="5EEA5921" w14:textId="77777777" w:rsidR="002B026B" w:rsidRPr="003816DF" w:rsidRDefault="002B026B" w:rsidP="003816DF"/>
    <w:p w14:paraId="4A229953" w14:textId="3F4E4DD8" w:rsidR="00F748F9" w:rsidRDefault="00F748F9" w:rsidP="00F748F9">
      <w:pPr>
        <w:pStyle w:val="Ttulo2"/>
      </w:pPr>
      <w:bookmarkStart w:id="1317" w:name="_Toc445320439"/>
      <w:r>
        <w:t>TCP</w:t>
      </w:r>
      <w:r w:rsidR="00C4187D">
        <w:t xml:space="preserve">, </w:t>
      </w:r>
      <w:r>
        <w:t>UDP</w:t>
      </w:r>
      <w:bookmarkEnd w:id="1317"/>
    </w:p>
    <w:p w14:paraId="7CED8683" w14:textId="1B0E2A86" w:rsidR="00C4187D" w:rsidRPr="00C4187D" w:rsidRDefault="00C4187D" w:rsidP="00C4187D">
      <w:r>
        <w:t xml:space="preserve">Ambos son protocolos de la capa de trasporte del modelo de capas de la red. UDP </w:t>
      </w:r>
      <w:r w:rsidR="002B026B">
        <w:t>está</w:t>
      </w:r>
      <w:r>
        <w:t xml:space="preserve"> enfocado en la </w:t>
      </w:r>
      <w:r w:rsidR="002B026B">
        <w:t>velocidad de entrega de los paqu</w:t>
      </w:r>
      <w:r>
        <w:t xml:space="preserve">etes que se </w:t>
      </w:r>
      <w:r w:rsidR="002B026B">
        <w:t>envían</w:t>
      </w:r>
      <w:r>
        <w:t xml:space="preserve">, mientras que TCP </w:t>
      </w:r>
      <w:r w:rsidR="00E16F13">
        <w:t>se basa</w:t>
      </w:r>
      <w:r>
        <w:t xml:space="preserve"> en la </w:t>
      </w:r>
      <w:r w:rsidR="002B026B">
        <w:t>garantía</w:t>
      </w:r>
      <w:r>
        <w:t xml:space="preserve"> de que los paquetes lleguen</w:t>
      </w:r>
      <w:r w:rsidR="00E16F13">
        <w:t xml:space="preserve">. La </w:t>
      </w:r>
      <w:r w:rsidR="002B026B">
        <w:t>elección</w:t>
      </w:r>
      <w:r w:rsidR="00E16F13">
        <w:t xml:space="preserve"> de que protocolo utilizar depende </w:t>
      </w:r>
      <w:r w:rsidR="002B026B">
        <w:t>del</w:t>
      </w:r>
      <w:r w:rsidR="00E16F13">
        <w:t xml:space="preserve"> tipo de aplicación que se </w:t>
      </w:r>
      <w:r w:rsidR="002B026B">
        <w:t>esté</w:t>
      </w:r>
      <w:r w:rsidR="00E16F13">
        <w:t xml:space="preserve"> construyendo. El factor </w:t>
      </w:r>
      <w:r w:rsidR="002B026B">
        <w:t>decisivo</w:t>
      </w:r>
      <w:r w:rsidR="00E16F13">
        <w:t xml:space="preserve"> a la hora de optar por uno de los dos, es si se requiere de una </w:t>
      </w:r>
      <w:r w:rsidR="002B026B">
        <w:t>garantía</w:t>
      </w:r>
      <w:r w:rsidR="00E16F13">
        <w:t xml:space="preserve"> de entrega o no</w:t>
      </w:r>
      <w:sdt>
        <w:sdtPr>
          <w:id w:val="-1933664116"/>
          <w:citation/>
        </w:sdtPr>
        <w:sdtContent>
          <w:r w:rsidR="00E16F13">
            <w:fldChar w:fldCharType="begin"/>
          </w:r>
          <w:r w:rsidR="00E16F13" w:rsidRPr="003374A2">
            <w:rPr>
              <w:lang w:val="es-ES"/>
            </w:rPr>
            <w:instrText xml:space="preserve"> CITATION Kam \l 1033 </w:instrText>
          </w:r>
          <w:r w:rsidR="00E16F13">
            <w:fldChar w:fldCharType="separate"/>
          </w:r>
          <w:r w:rsidR="00556A68">
            <w:rPr>
              <w:noProof/>
              <w:lang w:val="es-ES"/>
            </w:rPr>
            <w:t xml:space="preserve"> </w:t>
          </w:r>
          <w:r w:rsidR="00556A68" w:rsidRPr="00556A68">
            <w:rPr>
              <w:noProof/>
              <w:lang w:val="es-ES"/>
            </w:rPr>
            <w:t>[69]</w:t>
          </w:r>
          <w:r w:rsidR="00E16F13">
            <w:fldChar w:fldCharType="end"/>
          </w:r>
        </w:sdtContent>
      </w:sdt>
      <w:r w:rsidR="00E16F13">
        <w:t>.</w:t>
      </w:r>
    </w:p>
    <w:p w14:paraId="6A8DA053" w14:textId="77777777" w:rsidR="00157DFD" w:rsidRPr="00157DFD" w:rsidRDefault="00157DFD" w:rsidP="00157DFD">
      <w:bookmarkStart w:id="1318" w:name="_GoBack"/>
      <w:bookmarkEnd w:id="1318"/>
    </w:p>
    <w:p w14:paraId="4F8F725C" w14:textId="77777777" w:rsidR="009763A9" w:rsidRDefault="009763A9" w:rsidP="009763A9">
      <w:pPr>
        <w:rPr>
          <w:ins w:id="1319" w:author="Gonzalo" w:date="2015-09-13T13:02:00Z"/>
        </w:rPr>
      </w:pPr>
      <w:ins w:id="1320" w:author="Gonzalo" w:date="2015-09-13T13:02:00Z">
        <w:r>
          <w:br w:type="page"/>
        </w:r>
      </w:ins>
    </w:p>
    <w:customXmlInsRangeStart w:id="1321" w:author="Gonzalo" w:date="2015-09-13T13:03:00Z"/>
    <w:bookmarkStart w:id="1322" w:name="_Toc434069923" w:displacedByCustomXml="next"/>
    <w:bookmarkStart w:id="1323" w:name="_Toc432869160" w:displacedByCustomXml="next"/>
    <w:bookmarkStart w:id="1324" w:name="_Toc432859565" w:displacedByCustomXml="next"/>
    <w:bookmarkStart w:id="1325" w:name="_Toc432846496" w:displacedByCustomXml="next"/>
    <w:bookmarkStart w:id="1326" w:name="_Toc430199794" w:displacedByCustomXml="next"/>
    <w:bookmarkStart w:id="1327" w:name="_Toc429929271" w:displacedByCustomXml="next"/>
    <w:bookmarkStart w:id="1328" w:name="_Toc429920804" w:displacedByCustomXml="next"/>
    <w:bookmarkStart w:id="1329" w:name="_Toc429920331" w:displacedByCustomXml="next"/>
    <w:bookmarkStart w:id="1330" w:name="_Toc432866785" w:displacedByCustomXml="next"/>
    <w:bookmarkStart w:id="1331" w:name="_Toc432875585" w:displacedByCustomXml="next"/>
    <w:bookmarkStart w:id="1332" w:name="_Toc432876514" w:displacedByCustomXml="next"/>
    <w:bookmarkStart w:id="1333" w:name="_Toc433481829" w:displacedByCustomXml="next"/>
    <w:bookmarkStart w:id="1334" w:name="_Toc445320440" w:displacedByCustomXml="next"/>
    <w:sdt>
      <w:sdtPr>
        <w:rPr>
          <w:rFonts w:asciiTheme="minorHAnsi" w:eastAsiaTheme="minorHAnsi" w:hAnsiTheme="minorHAnsi" w:cstheme="minorBidi"/>
          <w:color w:val="auto"/>
          <w:sz w:val="22"/>
          <w:szCs w:val="22"/>
          <w:lang w:val="es-ES"/>
        </w:rPr>
        <w:id w:val="-366528350"/>
        <w:docPartObj>
          <w:docPartGallery w:val="Bibliographies"/>
          <w:docPartUnique/>
        </w:docPartObj>
      </w:sdtPr>
      <w:sdtEndPr>
        <w:rPr>
          <w:lang w:val="es-UY"/>
        </w:rPr>
      </w:sdtEndPr>
      <w:sdtContent>
        <w:customXmlInsRangeEnd w:id="1321"/>
        <w:p w14:paraId="4D2318A6" w14:textId="77777777" w:rsidR="009763A9" w:rsidRDefault="009763A9" w:rsidP="009763A9">
          <w:pPr>
            <w:pStyle w:val="Ttulo1"/>
            <w:rPr>
              <w:ins w:id="1335" w:author="Gonzalo" w:date="2015-09-13T13:03:00Z"/>
            </w:rPr>
          </w:pPr>
          <w:ins w:id="1336" w:author="Gonzalo" w:date="2015-09-13T13:03:00Z">
            <w:r>
              <w:rPr>
                <w:lang w:val="es-ES"/>
              </w:rPr>
              <w:t>Bibliografía</w:t>
            </w:r>
            <w:bookmarkEnd w:id="1334"/>
            <w:bookmarkEnd w:id="1333"/>
            <w:bookmarkEnd w:id="1332"/>
            <w:bookmarkEnd w:id="1331"/>
            <w:bookmarkEnd w:id="1330"/>
            <w:bookmarkEnd w:id="1329"/>
            <w:bookmarkEnd w:id="1328"/>
            <w:bookmarkEnd w:id="1327"/>
            <w:bookmarkEnd w:id="1326"/>
            <w:bookmarkEnd w:id="1325"/>
            <w:bookmarkEnd w:id="1324"/>
            <w:bookmarkEnd w:id="1323"/>
            <w:bookmarkEnd w:id="1322"/>
          </w:ins>
        </w:p>
        <w:customXmlInsRangeStart w:id="1337" w:author="Gonzalo" w:date="2015-09-13T13:03:00Z"/>
        <w:sdt>
          <w:sdtPr>
            <w:id w:val="111145805"/>
            <w:bibliography/>
          </w:sdtPr>
          <w:sdtContent>
            <w:customXmlInsRangeEnd w:id="1337"/>
            <w:p w14:paraId="2B86F6D8" w14:textId="77777777" w:rsidR="00556A68" w:rsidRDefault="009763A9" w:rsidP="00B379CE">
              <w:pPr>
                <w:rPr>
                  <w:noProof/>
                </w:rPr>
              </w:pPr>
              <w:ins w:id="1338" w:author="Gonzalo" w:date="2015-09-13T13:03:00Z">
                <w:r>
                  <w:fldChar w:fldCharType="begin"/>
                </w:r>
                <w:r w:rsidRPr="002D7C0A">
                  <w:rPr>
                    <w:lang w:val="en-US"/>
                  </w:rPr>
                  <w:instrText>BIBLIOGRAPHY</w:instrText>
                </w:r>
                <w:r>
                  <w:fldChar w:fldCharType="separate"/>
                </w:r>
              </w:ins>
              <w:bookmarkStart w:id="1339" w:name="Kam"/>
              <w:bookmarkStart w:id="1340" w:name="The15"/>
              <w:bookmarkStart w:id="1341" w:name="Ric151"/>
            </w:p>
            <w:tbl>
              <w:tblPr>
                <w:tblW w:w="8504"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454"/>
                <w:gridCol w:w="8050"/>
              </w:tblGrid>
              <w:tr w:rsidR="00556A68" w14:paraId="19CAB48E" w14:textId="77777777" w:rsidTr="00556A68">
                <w:trPr>
                  <w:divId w:val="197936288"/>
                  <w:tblCellSpacing w:w="15" w:type="dxa"/>
                </w:trPr>
                <w:tc>
                  <w:tcPr>
                    <w:tcW w:w="409" w:type="dxa"/>
                    <w:hideMark/>
                  </w:tcPr>
                  <w:p w14:paraId="58D3200C" w14:textId="3D597269" w:rsidR="00556A68" w:rsidRDefault="00556A68">
                    <w:pPr>
                      <w:pStyle w:val="Bibliografa"/>
                      <w:rPr>
                        <w:noProof/>
                        <w:sz w:val="24"/>
                        <w:szCs w:val="24"/>
                      </w:rPr>
                    </w:pPr>
                    <w:r>
                      <w:rPr>
                        <w:noProof/>
                      </w:rPr>
                      <w:t xml:space="preserve">[1] </w:t>
                    </w:r>
                  </w:p>
                </w:tc>
                <w:tc>
                  <w:tcPr>
                    <w:tcW w:w="8005" w:type="dxa"/>
                    <w:hideMark/>
                  </w:tcPr>
                  <w:p w14:paraId="36814F44" w14:textId="77777777" w:rsidR="00556A68" w:rsidRDefault="00556A68">
                    <w:pPr>
                      <w:pStyle w:val="Bibliografa"/>
                      <w:rPr>
                        <w:noProof/>
                      </w:rPr>
                    </w:pPr>
                    <w:r>
                      <w:rPr>
                        <w:noProof/>
                      </w:rPr>
                      <w:t>openFrameworks, «openframeworks,» openFrameworks, 24 Setiembre 2015. [En línea]. Available: http://openframeworks.cc/. [Último acceso: 14 Octubre 2015].</w:t>
                    </w:r>
                  </w:p>
                </w:tc>
              </w:tr>
              <w:tr w:rsidR="00556A68" w14:paraId="6D02EEFB" w14:textId="77777777" w:rsidTr="00556A68">
                <w:trPr>
                  <w:divId w:val="197936288"/>
                  <w:tblCellSpacing w:w="15" w:type="dxa"/>
                </w:trPr>
                <w:tc>
                  <w:tcPr>
                    <w:tcW w:w="409" w:type="dxa"/>
                    <w:hideMark/>
                  </w:tcPr>
                  <w:p w14:paraId="107D5EB1" w14:textId="77777777" w:rsidR="00556A68" w:rsidRDefault="00556A68">
                    <w:pPr>
                      <w:pStyle w:val="Bibliografa"/>
                      <w:rPr>
                        <w:noProof/>
                      </w:rPr>
                    </w:pPr>
                    <w:r>
                      <w:rPr>
                        <w:noProof/>
                      </w:rPr>
                      <w:t xml:space="preserve">[2] </w:t>
                    </w:r>
                  </w:p>
                </w:tc>
                <w:tc>
                  <w:tcPr>
                    <w:tcW w:w="8005" w:type="dxa"/>
                    <w:hideMark/>
                  </w:tcPr>
                  <w:p w14:paraId="34A65B22" w14:textId="77777777" w:rsidR="00556A68" w:rsidRDefault="00556A68">
                    <w:pPr>
                      <w:pStyle w:val="Bibliografa"/>
                      <w:rPr>
                        <w:noProof/>
                      </w:rPr>
                    </w:pPr>
                    <w:r w:rsidRPr="00556A68">
                      <w:rPr>
                        <w:noProof/>
                        <w:lang w:val="en-US"/>
                      </w:rPr>
                      <w:t xml:space="preserve">openGL, «opengl.org,» Khronos Group, 3 Octubre 2015. </w:t>
                    </w:r>
                    <w:r>
                      <w:rPr>
                        <w:noProof/>
                      </w:rPr>
                      <w:t>[En línea]. Available: https://www.opengl.org/. [Último acceso: 14 Octubre 2015].</w:t>
                    </w:r>
                  </w:p>
                </w:tc>
              </w:tr>
              <w:tr w:rsidR="00556A68" w14:paraId="76204827" w14:textId="77777777" w:rsidTr="00556A68">
                <w:trPr>
                  <w:divId w:val="197936288"/>
                  <w:tblCellSpacing w:w="15" w:type="dxa"/>
                </w:trPr>
                <w:tc>
                  <w:tcPr>
                    <w:tcW w:w="409" w:type="dxa"/>
                    <w:hideMark/>
                  </w:tcPr>
                  <w:p w14:paraId="249705E7" w14:textId="77777777" w:rsidR="00556A68" w:rsidRDefault="00556A68">
                    <w:pPr>
                      <w:pStyle w:val="Bibliografa"/>
                      <w:rPr>
                        <w:noProof/>
                      </w:rPr>
                    </w:pPr>
                    <w:r>
                      <w:rPr>
                        <w:noProof/>
                      </w:rPr>
                      <w:t xml:space="preserve">[3] </w:t>
                    </w:r>
                  </w:p>
                </w:tc>
                <w:tc>
                  <w:tcPr>
                    <w:tcW w:w="8005" w:type="dxa"/>
                    <w:hideMark/>
                  </w:tcPr>
                  <w:p w14:paraId="50CA25FD" w14:textId="77777777" w:rsidR="00556A68" w:rsidRDefault="00556A68">
                    <w:pPr>
                      <w:pStyle w:val="Bibliografa"/>
                      <w:rPr>
                        <w:noProof/>
                      </w:rPr>
                    </w:pPr>
                    <w:r w:rsidRPr="00556A68">
                      <w:rPr>
                        <w:noProof/>
                        <w:lang w:val="en-US"/>
                      </w:rPr>
                      <w:t xml:space="preserve">Structure, «structure.io,» Structure, 9 Setiembre 2015. </w:t>
                    </w:r>
                    <w:r>
                      <w:rPr>
                        <w:noProof/>
                      </w:rPr>
                      <w:t>[En línea]. Available: http://structure.io/openni. [Último acceso: 14 Octubre 2015].</w:t>
                    </w:r>
                  </w:p>
                </w:tc>
              </w:tr>
              <w:tr w:rsidR="00556A68" w14:paraId="1E7C47BD" w14:textId="77777777" w:rsidTr="00556A68">
                <w:trPr>
                  <w:divId w:val="197936288"/>
                  <w:tblCellSpacing w:w="15" w:type="dxa"/>
                </w:trPr>
                <w:tc>
                  <w:tcPr>
                    <w:tcW w:w="409" w:type="dxa"/>
                    <w:hideMark/>
                  </w:tcPr>
                  <w:p w14:paraId="4F7CF9ED" w14:textId="77777777" w:rsidR="00556A68" w:rsidRDefault="00556A68">
                    <w:pPr>
                      <w:pStyle w:val="Bibliografa"/>
                      <w:rPr>
                        <w:noProof/>
                      </w:rPr>
                    </w:pPr>
                    <w:r>
                      <w:rPr>
                        <w:noProof/>
                      </w:rPr>
                      <w:t xml:space="preserve">[4] </w:t>
                    </w:r>
                  </w:p>
                </w:tc>
                <w:tc>
                  <w:tcPr>
                    <w:tcW w:w="8005" w:type="dxa"/>
                    <w:hideMark/>
                  </w:tcPr>
                  <w:p w14:paraId="088CD962" w14:textId="77777777" w:rsidR="00556A68" w:rsidRDefault="00556A68">
                    <w:pPr>
                      <w:pStyle w:val="Bibliografa"/>
                      <w:rPr>
                        <w:noProof/>
                      </w:rPr>
                    </w:pPr>
                    <w:r>
                      <w:rPr>
                        <w:noProof/>
                      </w:rPr>
                      <w:t xml:space="preserve">W. G. S. Library), «PCL,» PCL, [En línea]. </w:t>
                    </w:r>
                    <w:r w:rsidRPr="00556A68">
                      <w:rPr>
                        <w:noProof/>
                        <w:lang w:val="en-US"/>
                      </w:rPr>
                      <w:t xml:space="preserve">Available: http://www.pointclouds.org/about/. </w:t>
                    </w:r>
                    <w:r>
                      <w:rPr>
                        <w:noProof/>
                      </w:rPr>
                      <w:t>[Último acceso: 8 Setiembre 2015].</w:t>
                    </w:r>
                  </w:p>
                </w:tc>
              </w:tr>
              <w:tr w:rsidR="00556A68" w14:paraId="54336E5E" w14:textId="77777777" w:rsidTr="00556A68">
                <w:trPr>
                  <w:divId w:val="197936288"/>
                  <w:tblCellSpacing w:w="15" w:type="dxa"/>
                </w:trPr>
                <w:tc>
                  <w:tcPr>
                    <w:tcW w:w="409" w:type="dxa"/>
                    <w:hideMark/>
                  </w:tcPr>
                  <w:p w14:paraId="20D8EDE9" w14:textId="77777777" w:rsidR="00556A68" w:rsidRDefault="00556A68">
                    <w:pPr>
                      <w:pStyle w:val="Bibliografa"/>
                      <w:rPr>
                        <w:noProof/>
                      </w:rPr>
                    </w:pPr>
                    <w:r>
                      <w:rPr>
                        <w:noProof/>
                      </w:rPr>
                      <w:t xml:space="preserve">[5] </w:t>
                    </w:r>
                  </w:p>
                </w:tc>
                <w:tc>
                  <w:tcPr>
                    <w:tcW w:w="8005" w:type="dxa"/>
                    <w:hideMark/>
                  </w:tcPr>
                  <w:p w14:paraId="3D2BCBBA" w14:textId="77777777" w:rsidR="00556A68" w:rsidRDefault="00556A68">
                    <w:pPr>
                      <w:pStyle w:val="Bibliografa"/>
                      <w:rPr>
                        <w:noProof/>
                      </w:rPr>
                    </w:pPr>
                    <w:r w:rsidRPr="00556A68">
                      <w:rPr>
                        <w:noProof/>
                        <w:lang w:val="en-US"/>
                      </w:rPr>
                      <w:t xml:space="preserve">F. G. Paolo Cignoni, «VCG Library,» Visual Computing Lab of the Italian National Research Council - ISTI, [En línea]. </w:t>
                    </w:r>
                    <w:r>
                      <w:rPr>
                        <w:noProof/>
                      </w:rPr>
                      <w:t>Available: http://vcg.isti.cnr.it/vcglib/index.html. [Último acceso: 22 Setiembre 2015].</w:t>
                    </w:r>
                  </w:p>
                </w:tc>
              </w:tr>
              <w:tr w:rsidR="00556A68" w:rsidRPr="008B1746" w14:paraId="21D9A27B" w14:textId="77777777" w:rsidTr="00556A68">
                <w:trPr>
                  <w:divId w:val="197936288"/>
                  <w:tblCellSpacing w:w="15" w:type="dxa"/>
                </w:trPr>
                <w:tc>
                  <w:tcPr>
                    <w:tcW w:w="409" w:type="dxa"/>
                    <w:hideMark/>
                  </w:tcPr>
                  <w:p w14:paraId="541DF725" w14:textId="77777777" w:rsidR="00556A68" w:rsidRDefault="00556A68">
                    <w:pPr>
                      <w:pStyle w:val="Bibliografa"/>
                      <w:rPr>
                        <w:noProof/>
                      </w:rPr>
                    </w:pPr>
                    <w:r>
                      <w:rPr>
                        <w:noProof/>
                      </w:rPr>
                      <w:t xml:space="preserve">[6] </w:t>
                    </w:r>
                  </w:p>
                </w:tc>
                <w:tc>
                  <w:tcPr>
                    <w:tcW w:w="8005" w:type="dxa"/>
                    <w:hideMark/>
                  </w:tcPr>
                  <w:p w14:paraId="1C9F2EF8" w14:textId="77777777" w:rsidR="00556A68" w:rsidRPr="00556A68" w:rsidRDefault="00556A68">
                    <w:pPr>
                      <w:pStyle w:val="Bibliografa"/>
                      <w:rPr>
                        <w:noProof/>
                        <w:lang w:val="en-US"/>
                      </w:rPr>
                    </w:pPr>
                    <w:r w:rsidRPr="00556A68">
                      <w:rPr>
                        <w:noProof/>
                        <w:lang w:val="en-US"/>
                      </w:rPr>
                      <w:t xml:space="preserve">J. U. K. K. B. B. Barbara London, Photography (7th Edition), London: Prentice Hall, 2001. </w:t>
                    </w:r>
                  </w:p>
                </w:tc>
              </w:tr>
              <w:tr w:rsidR="00556A68" w14:paraId="045F85CE" w14:textId="77777777" w:rsidTr="00556A68">
                <w:trPr>
                  <w:divId w:val="197936288"/>
                  <w:tblCellSpacing w:w="15" w:type="dxa"/>
                </w:trPr>
                <w:tc>
                  <w:tcPr>
                    <w:tcW w:w="409" w:type="dxa"/>
                    <w:hideMark/>
                  </w:tcPr>
                  <w:p w14:paraId="353B1FFA" w14:textId="77777777" w:rsidR="00556A68" w:rsidRDefault="00556A68">
                    <w:pPr>
                      <w:pStyle w:val="Bibliografa"/>
                      <w:rPr>
                        <w:noProof/>
                      </w:rPr>
                    </w:pPr>
                    <w:r>
                      <w:rPr>
                        <w:noProof/>
                      </w:rPr>
                      <w:t xml:space="preserve">[7] </w:t>
                    </w:r>
                  </w:p>
                </w:tc>
                <w:tc>
                  <w:tcPr>
                    <w:tcW w:w="8005" w:type="dxa"/>
                    <w:hideMark/>
                  </w:tcPr>
                  <w:p w14:paraId="384684C0" w14:textId="77777777" w:rsidR="00556A68" w:rsidRDefault="00556A68">
                    <w:pPr>
                      <w:pStyle w:val="Bibliografa"/>
                      <w:rPr>
                        <w:noProof/>
                      </w:rPr>
                    </w:pPr>
                    <w:r>
                      <w:rPr>
                        <w:noProof/>
                      </w:rPr>
                      <w:t xml:space="preserve">Z. Y. F. Sears, «Física Universitaria,» de </w:t>
                    </w:r>
                    <w:r>
                      <w:rPr>
                        <w:i/>
                        <w:iCs/>
                        <w:noProof/>
                      </w:rPr>
                      <w:t>Física Universitaria</w:t>
                    </w:r>
                    <w:r>
                      <w:rPr>
                        <w:noProof/>
                      </w:rPr>
                      <w:t>, Ciudad de Mexico, Pearson, 2004, p. 1313.</w:t>
                    </w:r>
                  </w:p>
                </w:tc>
              </w:tr>
              <w:tr w:rsidR="00556A68" w14:paraId="71F4703D" w14:textId="77777777" w:rsidTr="00556A68">
                <w:trPr>
                  <w:divId w:val="197936288"/>
                  <w:tblCellSpacing w:w="15" w:type="dxa"/>
                </w:trPr>
                <w:tc>
                  <w:tcPr>
                    <w:tcW w:w="409" w:type="dxa"/>
                    <w:hideMark/>
                  </w:tcPr>
                  <w:p w14:paraId="5F9CF152" w14:textId="77777777" w:rsidR="00556A68" w:rsidRDefault="00556A68">
                    <w:pPr>
                      <w:pStyle w:val="Bibliografa"/>
                      <w:rPr>
                        <w:noProof/>
                      </w:rPr>
                    </w:pPr>
                    <w:r>
                      <w:rPr>
                        <w:noProof/>
                      </w:rPr>
                      <w:t xml:space="preserve">[8] </w:t>
                    </w:r>
                  </w:p>
                </w:tc>
                <w:tc>
                  <w:tcPr>
                    <w:tcW w:w="8005" w:type="dxa"/>
                    <w:hideMark/>
                  </w:tcPr>
                  <w:p w14:paraId="22E2CD8D" w14:textId="77777777" w:rsidR="00556A68" w:rsidRDefault="00556A68">
                    <w:pPr>
                      <w:pStyle w:val="Bibliografa"/>
                      <w:rPr>
                        <w:noProof/>
                      </w:rPr>
                    </w:pPr>
                    <w:r w:rsidRPr="00556A68">
                      <w:rPr>
                        <w:noProof/>
                        <w:lang w:val="en-US"/>
                      </w:rPr>
                      <w:t xml:space="preserve">R. Matthews, «Wake Forest University,» 15 Junio 2013. </w:t>
                    </w:r>
                    <w:r>
                      <w:rPr>
                        <w:noProof/>
                      </w:rPr>
                      <w:t>[En línea]. Available: http://users.wfu.edu/matthews/misc/graphics/formats/formats.html. [Último acceso: 13 Setiembre 2015].</w:t>
                    </w:r>
                  </w:p>
                </w:tc>
              </w:tr>
              <w:tr w:rsidR="00556A68" w14:paraId="4B9EE571" w14:textId="77777777" w:rsidTr="00556A68">
                <w:trPr>
                  <w:divId w:val="197936288"/>
                  <w:tblCellSpacing w:w="15" w:type="dxa"/>
                </w:trPr>
                <w:tc>
                  <w:tcPr>
                    <w:tcW w:w="409" w:type="dxa"/>
                    <w:hideMark/>
                  </w:tcPr>
                  <w:p w14:paraId="4982C214" w14:textId="77777777" w:rsidR="00556A68" w:rsidRDefault="00556A68">
                    <w:pPr>
                      <w:pStyle w:val="Bibliografa"/>
                      <w:rPr>
                        <w:noProof/>
                      </w:rPr>
                    </w:pPr>
                    <w:r>
                      <w:rPr>
                        <w:noProof/>
                      </w:rPr>
                      <w:t xml:space="preserve">[9] </w:t>
                    </w:r>
                  </w:p>
                </w:tc>
                <w:tc>
                  <w:tcPr>
                    <w:tcW w:w="8005" w:type="dxa"/>
                    <w:hideMark/>
                  </w:tcPr>
                  <w:p w14:paraId="385C6517" w14:textId="77777777" w:rsidR="00556A68" w:rsidRDefault="00556A68">
                    <w:pPr>
                      <w:pStyle w:val="Bibliografa"/>
                      <w:rPr>
                        <w:noProof/>
                      </w:rPr>
                    </w:pPr>
                    <w:r w:rsidRPr="00556A68">
                      <w:rPr>
                        <w:noProof/>
                        <w:lang w:val="en-US"/>
                      </w:rPr>
                      <w:t xml:space="preserve">D. R. McMurtry, «Coordinate measuring machine». </w:t>
                    </w:r>
                    <w:r>
                      <w:rPr>
                        <w:noProof/>
                      </w:rPr>
                      <w:t>US Patente US4333238 A, 1982 Junio 8.</w:t>
                    </w:r>
                  </w:p>
                </w:tc>
              </w:tr>
              <w:tr w:rsidR="00556A68" w14:paraId="78CDED4C" w14:textId="77777777" w:rsidTr="00556A68">
                <w:trPr>
                  <w:divId w:val="197936288"/>
                  <w:tblCellSpacing w:w="15" w:type="dxa"/>
                </w:trPr>
                <w:tc>
                  <w:tcPr>
                    <w:tcW w:w="409" w:type="dxa"/>
                    <w:hideMark/>
                  </w:tcPr>
                  <w:p w14:paraId="29D501D5" w14:textId="77777777" w:rsidR="00556A68" w:rsidRDefault="00556A68">
                    <w:pPr>
                      <w:pStyle w:val="Bibliografa"/>
                      <w:rPr>
                        <w:noProof/>
                      </w:rPr>
                    </w:pPr>
                    <w:r>
                      <w:rPr>
                        <w:noProof/>
                      </w:rPr>
                      <w:t xml:space="preserve">[10] </w:t>
                    </w:r>
                  </w:p>
                </w:tc>
                <w:tc>
                  <w:tcPr>
                    <w:tcW w:w="8005" w:type="dxa"/>
                    <w:hideMark/>
                  </w:tcPr>
                  <w:p w14:paraId="6BB423CA" w14:textId="77777777" w:rsidR="00556A68" w:rsidRDefault="00556A68">
                    <w:pPr>
                      <w:pStyle w:val="Bibliografa"/>
                      <w:rPr>
                        <w:noProof/>
                      </w:rPr>
                    </w:pPr>
                    <w:r>
                      <w:rPr>
                        <w:noProof/>
                      </w:rPr>
                      <w:t xml:space="preserve">F. B. L. C. G. G. a. M. R. J-Angelo Beraldin, «Active 3D sensing,» </w:t>
                    </w:r>
                    <w:r>
                      <w:rPr>
                        <w:i/>
                        <w:iCs/>
                        <w:noProof/>
                      </w:rPr>
                      <w:t xml:space="preserve">Centro di Ricerche Informatiche per i Beni Culturali, SCUOLA NORMALE SUPERIORE PISA, </w:t>
                    </w:r>
                    <w:r>
                      <w:rPr>
                        <w:noProof/>
                      </w:rPr>
                      <w:t xml:space="preserve">vol. QUADERNI 10, pp. 1-10, 2000. </w:t>
                    </w:r>
                  </w:p>
                </w:tc>
              </w:tr>
              <w:tr w:rsidR="00556A68" w14:paraId="24A3BAEE" w14:textId="77777777" w:rsidTr="00556A68">
                <w:trPr>
                  <w:divId w:val="197936288"/>
                  <w:tblCellSpacing w:w="15" w:type="dxa"/>
                </w:trPr>
                <w:tc>
                  <w:tcPr>
                    <w:tcW w:w="409" w:type="dxa"/>
                    <w:hideMark/>
                  </w:tcPr>
                  <w:p w14:paraId="0F1572A0" w14:textId="77777777" w:rsidR="00556A68" w:rsidRDefault="00556A68">
                    <w:pPr>
                      <w:pStyle w:val="Bibliografa"/>
                      <w:rPr>
                        <w:noProof/>
                      </w:rPr>
                    </w:pPr>
                    <w:r>
                      <w:rPr>
                        <w:noProof/>
                      </w:rPr>
                      <w:t xml:space="preserve">[11] </w:t>
                    </w:r>
                  </w:p>
                </w:tc>
                <w:tc>
                  <w:tcPr>
                    <w:tcW w:w="8005" w:type="dxa"/>
                    <w:hideMark/>
                  </w:tcPr>
                  <w:p w14:paraId="44DB1AE6" w14:textId="77777777" w:rsidR="00556A68" w:rsidRDefault="00556A68">
                    <w:pPr>
                      <w:pStyle w:val="Bibliografa"/>
                      <w:rPr>
                        <w:noProof/>
                      </w:rPr>
                    </w:pPr>
                    <w:r w:rsidRPr="00556A68">
                      <w:rPr>
                        <w:noProof/>
                        <w:lang w:val="en-US"/>
                      </w:rPr>
                      <w:t xml:space="preserve">D. Editors, «3D Scanning 101,» deskeng, 14 Diciembre 2010. </w:t>
                    </w:r>
                    <w:r>
                      <w:rPr>
                        <w:noProof/>
                      </w:rPr>
                      <w:t>[En línea]. Available: http://www.deskeng.com/de/3d-scanning-101/. [Último acceso: 18 Setiembre 2015].</w:t>
                    </w:r>
                  </w:p>
                </w:tc>
              </w:tr>
              <w:tr w:rsidR="00556A68" w14:paraId="51968DA9" w14:textId="77777777" w:rsidTr="00556A68">
                <w:trPr>
                  <w:divId w:val="197936288"/>
                  <w:tblCellSpacing w:w="15" w:type="dxa"/>
                </w:trPr>
                <w:tc>
                  <w:tcPr>
                    <w:tcW w:w="409" w:type="dxa"/>
                    <w:hideMark/>
                  </w:tcPr>
                  <w:p w14:paraId="3846F9FA" w14:textId="77777777" w:rsidR="00556A68" w:rsidRDefault="00556A68">
                    <w:pPr>
                      <w:pStyle w:val="Bibliografa"/>
                      <w:rPr>
                        <w:noProof/>
                      </w:rPr>
                    </w:pPr>
                    <w:r>
                      <w:rPr>
                        <w:noProof/>
                      </w:rPr>
                      <w:t xml:space="preserve">[12] </w:t>
                    </w:r>
                  </w:p>
                </w:tc>
                <w:tc>
                  <w:tcPr>
                    <w:tcW w:w="8005" w:type="dxa"/>
                    <w:hideMark/>
                  </w:tcPr>
                  <w:p w14:paraId="15F0CA88" w14:textId="77777777" w:rsidR="00556A68" w:rsidRDefault="00556A68">
                    <w:pPr>
                      <w:pStyle w:val="Bibliografa"/>
                      <w:rPr>
                        <w:noProof/>
                      </w:rPr>
                    </w:pPr>
                    <w:r w:rsidRPr="00556A68">
                      <w:rPr>
                        <w:noProof/>
                        <w:lang w:val="en-US"/>
                      </w:rPr>
                      <w:t xml:space="preserve">U. F. a. D. Administration, «U.S. Food and Drug Administration,» 04 Marzo 2014. </w:t>
                    </w:r>
                    <w:r>
                      <w:rPr>
                        <w:noProof/>
                      </w:rPr>
                      <w:t>[En línea]. Available: http://www.fda.gov/Radiation-EmittingProducts/RadiationEmittingProductsandProcedures/MedicalImaging/MedicalX-Rays/ucm115318.htm. [Último acceso: 19 Setiembre 2015].</w:t>
                    </w:r>
                  </w:p>
                </w:tc>
              </w:tr>
              <w:tr w:rsidR="00556A68" w:rsidRPr="008B1746" w14:paraId="79E35BA7" w14:textId="77777777" w:rsidTr="00556A68">
                <w:trPr>
                  <w:divId w:val="197936288"/>
                  <w:tblCellSpacing w:w="15" w:type="dxa"/>
                </w:trPr>
                <w:tc>
                  <w:tcPr>
                    <w:tcW w:w="409" w:type="dxa"/>
                    <w:hideMark/>
                  </w:tcPr>
                  <w:p w14:paraId="17C56676" w14:textId="77777777" w:rsidR="00556A68" w:rsidRDefault="00556A68">
                    <w:pPr>
                      <w:pStyle w:val="Bibliografa"/>
                      <w:rPr>
                        <w:noProof/>
                      </w:rPr>
                    </w:pPr>
                    <w:r>
                      <w:rPr>
                        <w:noProof/>
                      </w:rPr>
                      <w:t xml:space="preserve">[13] </w:t>
                    </w:r>
                  </w:p>
                </w:tc>
                <w:tc>
                  <w:tcPr>
                    <w:tcW w:w="8005" w:type="dxa"/>
                    <w:hideMark/>
                  </w:tcPr>
                  <w:p w14:paraId="0AF87D16" w14:textId="77777777" w:rsidR="00556A68" w:rsidRPr="00556A68" w:rsidRDefault="00556A68">
                    <w:pPr>
                      <w:pStyle w:val="Bibliografa"/>
                      <w:rPr>
                        <w:noProof/>
                        <w:lang w:val="en-US"/>
                      </w:rPr>
                    </w:pPr>
                    <w:r w:rsidRPr="00556A68">
                      <w:rPr>
                        <w:noProof/>
                        <w:lang w:val="en-US"/>
                      </w:rPr>
                      <w:t xml:space="preserve">M. R. C. S. Branislav SOBOTA, «3D SCANNER DATA PROCESSING,» </w:t>
                    </w:r>
                    <w:r w:rsidRPr="00556A68">
                      <w:rPr>
                        <w:i/>
                        <w:iCs/>
                        <w:noProof/>
                        <w:lang w:val="en-US"/>
                      </w:rPr>
                      <w:t xml:space="preserve">Journal of Information, Control and Management Systems, </w:t>
                    </w:r>
                    <w:r w:rsidRPr="00556A68">
                      <w:rPr>
                        <w:noProof/>
                        <w:lang w:val="en-US"/>
                      </w:rPr>
                      <w:t xml:space="preserve">vol. 7, nº 2, pp. 1-2, 2009. </w:t>
                    </w:r>
                  </w:p>
                </w:tc>
              </w:tr>
              <w:tr w:rsidR="00556A68" w14:paraId="682D5324" w14:textId="77777777" w:rsidTr="00556A68">
                <w:trPr>
                  <w:divId w:val="197936288"/>
                  <w:tblCellSpacing w:w="15" w:type="dxa"/>
                </w:trPr>
                <w:tc>
                  <w:tcPr>
                    <w:tcW w:w="409" w:type="dxa"/>
                    <w:hideMark/>
                  </w:tcPr>
                  <w:p w14:paraId="22400B62" w14:textId="77777777" w:rsidR="00556A68" w:rsidRDefault="00556A68">
                    <w:pPr>
                      <w:pStyle w:val="Bibliografa"/>
                      <w:rPr>
                        <w:noProof/>
                      </w:rPr>
                    </w:pPr>
                    <w:r>
                      <w:rPr>
                        <w:noProof/>
                      </w:rPr>
                      <w:t xml:space="preserve">[14] </w:t>
                    </w:r>
                  </w:p>
                </w:tc>
                <w:tc>
                  <w:tcPr>
                    <w:tcW w:w="8005" w:type="dxa"/>
                    <w:hideMark/>
                  </w:tcPr>
                  <w:p w14:paraId="0E016FDE" w14:textId="77777777" w:rsidR="00556A68" w:rsidRDefault="00556A68">
                    <w:pPr>
                      <w:pStyle w:val="Bibliografa"/>
                      <w:rPr>
                        <w:noProof/>
                      </w:rPr>
                    </w:pPr>
                    <w:r w:rsidRPr="00556A68">
                      <w:rPr>
                        <w:noProof/>
                        <w:lang w:val="en-US"/>
                      </w:rPr>
                      <w:t xml:space="preserve">Microsoft, «Kinect for Windows Sensor Components and Specifications,» Microsoft, [En línea]. </w:t>
                    </w:r>
                    <w:r>
                      <w:rPr>
                        <w:noProof/>
                      </w:rPr>
                      <w:t>Available: https://msdn.microsoft.com/en-us/library/jj131033.aspx. [Último acceso: 16 Setiembre 2015].</w:t>
                    </w:r>
                  </w:p>
                </w:tc>
              </w:tr>
              <w:tr w:rsidR="00556A68" w:rsidRPr="008B1746" w14:paraId="0E0638ED" w14:textId="77777777" w:rsidTr="00556A68">
                <w:trPr>
                  <w:divId w:val="197936288"/>
                  <w:tblCellSpacing w:w="15" w:type="dxa"/>
                </w:trPr>
                <w:tc>
                  <w:tcPr>
                    <w:tcW w:w="409" w:type="dxa"/>
                    <w:hideMark/>
                  </w:tcPr>
                  <w:p w14:paraId="2DDB6E76" w14:textId="77777777" w:rsidR="00556A68" w:rsidRDefault="00556A68">
                    <w:pPr>
                      <w:pStyle w:val="Bibliografa"/>
                      <w:rPr>
                        <w:noProof/>
                      </w:rPr>
                    </w:pPr>
                    <w:r>
                      <w:rPr>
                        <w:noProof/>
                      </w:rPr>
                      <w:lastRenderedPageBreak/>
                      <w:t xml:space="preserve">[15] </w:t>
                    </w:r>
                  </w:p>
                </w:tc>
                <w:tc>
                  <w:tcPr>
                    <w:tcW w:w="8005" w:type="dxa"/>
                    <w:hideMark/>
                  </w:tcPr>
                  <w:p w14:paraId="56296B4C" w14:textId="77777777" w:rsidR="00556A68" w:rsidRPr="00556A68" w:rsidRDefault="00556A68">
                    <w:pPr>
                      <w:pStyle w:val="Bibliografa"/>
                      <w:rPr>
                        <w:noProof/>
                        <w:lang w:val="en-US"/>
                      </w:rPr>
                    </w:pPr>
                    <w:r w:rsidRPr="00556A68">
                      <w:rPr>
                        <w:noProof/>
                        <w:lang w:val="en-US"/>
                      </w:rPr>
                      <w:t xml:space="preserve">M. J. a. T. P. Jan Smisek, «3D with Kinect,» </w:t>
                    </w:r>
                    <w:r w:rsidRPr="00556A68">
                      <w:rPr>
                        <w:i/>
                        <w:iCs/>
                        <w:noProof/>
                        <w:lang w:val="en-US"/>
                      </w:rPr>
                      <w:t xml:space="preserve">Computer Vision Workshops (ICCV Workshops), 2011 IEEE International Conference on, </w:t>
                    </w:r>
                    <w:r w:rsidRPr="00556A68">
                      <w:rPr>
                        <w:noProof/>
                        <w:lang w:val="en-US"/>
                      </w:rPr>
                      <w:t xml:space="preserve">nº 12504009, pp. 1154 - 1160, 2011. </w:t>
                    </w:r>
                  </w:p>
                </w:tc>
              </w:tr>
              <w:tr w:rsidR="00556A68" w:rsidRPr="008B1746" w14:paraId="1E95AEE6" w14:textId="77777777" w:rsidTr="00556A68">
                <w:trPr>
                  <w:divId w:val="197936288"/>
                  <w:tblCellSpacing w:w="15" w:type="dxa"/>
                </w:trPr>
                <w:tc>
                  <w:tcPr>
                    <w:tcW w:w="409" w:type="dxa"/>
                    <w:hideMark/>
                  </w:tcPr>
                  <w:p w14:paraId="1FC2884F" w14:textId="77777777" w:rsidR="00556A68" w:rsidRDefault="00556A68">
                    <w:pPr>
                      <w:pStyle w:val="Bibliografa"/>
                      <w:rPr>
                        <w:noProof/>
                      </w:rPr>
                    </w:pPr>
                    <w:r>
                      <w:rPr>
                        <w:noProof/>
                      </w:rPr>
                      <w:t xml:space="preserve">[16] </w:t>
                    </w:r>
                  </w:p>
                </w:tc>
                <w:tc>
                  <w:tcPr>
                    <w:tcW w:w="8005" w:type="dxa"/>
                    <w:hideMark/>
                  </w:tcPr>
                  <w:p w14:paraId="04F3F89F" w14:textId="77777777" w:rsidR="00556A68" w:rsidRPr="00556A68" w:rsidRDefault="00556A68">
                    <w:pPr>
                      <w:pStyle w:val="Bibliografa"/>
                      <w:rPr>
                        <w:noProof/>
                        <w:lang w:val="en-US"/>
                      </w:rPr>
                    </w:pPr>
                    <w:r w:rsidRPr="00556A68">
                      <w:rPr>
                        <w:noProof/>
                        <w:lang w:val="en-US"/>
                      </w:rPr>
                      <w:t>D. Hoiem, «How the Kinect Works,» University of Illinois, Illinois, 2011.</w:t>
                    </w:r>
                  </w:p>
                </w:tc>
              </w:tr>
              <w:tr w:rsidR="00556A68" w:rsidRPr="008B1746" w14:paraId="20157A52" w14:textId="77777777" w:rsidTr="00556A68">
                <w:trPr>
                  <w:divId w:val="197936288"/>
                  <w:tblCellSpacing w:w="15" w:type="dxa"/>
                </w:trPr>
                <w:tc>
                  <w:tcPr>
                    <w:tcW w:w="409" w:type="dxa"/>
                    <w:hideMark/>
                  </w:tcPr>
                  <w:p w14:paraId="6F637DCD" w14:textId="77777777" w:rsidR="00556A68" w:rsidRDefault="00556A68">
                    <w:pPr>
                      <w:pStyle w:val="Bibliografa"/>
                      <w:rPr>
                        <w:noProof/>
                      </w:rPr>
                    </w:pPr>
                    <w:r>
                      <w:rPr>
                        <w:noProof/>
                      </w:rPr>
                      <w:t xml:space="preserve">[17] </w:t>
                    </w:r>
                  </w:p>
                </w:tc>
                <w:tc>
                  <w:tcPr>
                    <w:tcW w:w="8005" w:type="dxa"/>
                    <w:hideMark/>
                  </w:tcPr>
                  <w:p w14:paraId="56DE0FEA" w14:textId="77777777" w:rsidR="00556A68" w:rsidRPr="00556A68" w:rsidRDefault="00556A68">
                    <w:pPr>
                      <w:pStyle w:val="Bibliografa"/>
                      <w:rPr>
                        <w:noProof/>
                        <w:lang w:val="en-US"/>
                      </w:rPr>
                    </w:pPr>
                    <w:r w:rsidRPr="00556A68">
                      <w:rPr>
                        <w:noProof/>
                        <w:lang w:val="en-US"/>
                      </w:rPr>
                      <w:t xml:space="preserve">H. F. Andrew Maimone, «Reducing Interference Between Multiple Structured Light Depth Sensors Using Motion,» </w:t>
                    </w:r>
                    <w:r w:rsidRPr="00556A68">
                      <w:rPr>
                        <w:i/>
                        <w:iCs/>
                        <w:noProof/>
                        <w:lang w:val="en-US"/>
                      </w:rPr>
                      <w:t xml:space="preserve">Virtual Reality Short Papers and Posters (VRW), 2012 IEEE, </w:t>
                    </w:r>
                    <w:r w:rsidRPr="00556A68">
                      <w:rPr>
                        <w:noProof/>
                        <w:lang w:val="en-US"/>
                      </w:rPr>
                      <w:t xml:space="preserve">nº 10.1109/VR.2012.6180879, pp. 51 - 54, 2012. </w:t>
                    </w:r>
                  </w:p>
                </w:tc>
              </w:tr>
              <w:tr w:rsidR="00556A68" w:rsidRPr="008B1746" w14:paraId="130BA5F8" w14:textId="77777777" w:rsidTr="00556A68">
                <w:trPr>
                  <w:divId w:val="197936288"/>
                  <w:tblCellSpacing w:w="15" w:type="dxa"/>
                </w:trPr>
                <w:tc>
                  <w:tcPr>
                    <w:tcW w:w="409" w:type="dxa"/>
                    <w:hideMark/>
                  </w:tcPr>
                  <w:p w14:paraId="73026E5B" w14:textId="77777777" w:rsidR="00556A68" w:rsidRDefault="00556A68">
                    <w:pPr>
                      <w:pStyle w:val="Bibliografa"/>
                      <w:rPr>
                        <w:noProof/>
                      </w:rPr>
                    </w:pPr>
                    <w:r>
                      <w:rPr>
                        <w:noProof/>
                      </w:rPr>
                      <w:t xml:space="preserve">[18] </w:t>
                    </w:r>
                  </w:p>
                </w:tc>
                <w:tc>
                  <w:tcPr>
                    <w:tcW w:w="8005" w:type="dxa"/>
                    <w:hideMark/>
                  </w:tcPr>
                  <w:p w14:paraId="3F509FB5" w14:textId="77777777" w:rsidR="00556A68" w:rsidRPr="00556A68" w:rsidRDefault="00556A68">
                    <w:pPr>
                      <w:pStyle w:val="Bibliografa"/>
                      <w:rPr>
                        <w:noProof/>
                        <w:lang w:val="en-US"/>
                      </w:rPr>
                    </w:pPr>
                    <w:r w:rsidRPr="00556A68">
                      <w:rPr>
                        <w:noProof/>
                        <w:lang w:val="en-US"/>
                      </w:rPr>
                      <w:t xml:space="preserve">S. I. O. H. D. M. S. H. a. D. K. D.A. Butler, «Shake'n'sense: reducing interference for overlapping structured light depth cameras,» </w:t>
                    </w:r>
                    <w:r w:rsidRPr="00556A68">
                      <w:rPr>
                        <w:i/>
                        <w:iCs/>
                        <w:noProof/>
                        <w:lang w:val="en-US"/>
                      </w:rPr>
                      <w:t xml:space="preserve">Proceedings of the 2012 ACM annual conference on Human Factors in Computing Systems, </w:t>
                    </w:r>
                    <w:r w:rsidRPr="00556A68">
                      <w:rPr>
                        <w:noProof/>
                        <w:lang w:val="en-US"/>
                      </w:rPr>
                      <w:t xml:space="preserve">p. 1933–1936, 2012. </w:t>
                    </w:r>
                  </w:p>
                </w:tc>
              </w:tr>
              <w:tr w:rsidR="00556A68" w:rsidRPr="008B1746" w14:paraId="0E000D56" w14:textId="77777777" w:rsidTr="00556A68">
                <w:trPr>
                  <w:divId w:val="197936288"/>
                  <w:tblCellSpacing w:w="15" w:type="dxa"/>
                </w:trPr>
                <w:tc>
                  <w:tcPr>
                    <w:tcW w:w="409" w:type="dxa"/>
                    <w:hideMark/>
                  </w:tcPr>
                  <w:p w14:paraId="40EACBF3" w14:textId="77777777" w:rsidR="00556A68" w:rsidRDefault="00556A68">
                    <w:pPr>
                      <w:pStyle w:val="Bibliografa"/>
                      <w:rPr>
                        <w:noProof/>
                      </w:rPr>
                    </w:pPr>
                    <w:r>
                      <w:rPr>
                        <w:noProof/>
                      </w:rPr>
                      <w:t xml:space="preserve">[19] </w:t>
                    </w:r>
                  </w:p>
                </w:tc>
                <w:tc>
                  <w:tcPr>
                    <w:tcW w:w="8005" w:type="dxa"/>
                    <w:hideMark/>
                  </w:tcPr>
                  <w:p w14:paraId="0A9EED3E" w14:textId="77777777" w:rsidR="00556A68" w:rsidRPr="00556A68" w:rsidRDefault="00556A68">
                    <w:pPr>
                      <w:pStyle w:val="Bibliografa"/>
                      <w:rPr>
                        <w:noProof/>
                        <w:lang w:val="en-US"/>
                      </w:rPr>
                    </w:pPr>
                    <w:r w:rsidRPr="00556A68">
                      <w:rPr>
                        <w:noProof/>
                        <w:lang w:val="en-US"/>
                      </w:rPr>
                      <w:t xml:space="preserve">S. H. M. Z. Renoald Tang, «Surface Reconstruction Algorithms: Review and Comparison,» 2013. </w:t>
                    </w:r>
                  </w:p>
                </w:tc>
              </w:tr>
              <w:tr w:rsidR="00556A68" w:rsidRPr="008B1746" w14:paraId="79B14471" w14:textId="77777777" w:rsidTr="00556A68">
                <w:trPr>
                  <w:divId w:val="197936288"/>
                  <w:tblCellSpacing w:w="15" w:type="dxa"/>
                </w:trPr>
                <w:tc>
                  <w:tcPr>
                    <w:tcW w:w="409" w:type="dxa"/>
                    <w:hideMark/>
                  </w:tcPr>
                  <w:p w14:paraId="330C5D5B" w14:textId="77777777" w:rsidR="00556A68" w:rsidRDefault="00556A68">
                    <w:pPr>
                      <w:pStyle w:val="Bibliografa"/>
                      <w:rPr>
                        <w:noProof/>
                      </w:rPr>
                    </w:pPr>
                    <w:r>
                      <w:rPr>
                        <w:noProof/>
                      </w:rPr>
                      <w:t xml:space="preserve">[20] </w:t>
                    </w:r>
                  </w:p>
                </w:tc>
                <w:tc>
                  <w:tcPr>
                    <w:tcW w:w="8005" w:type="dxa"/>
                    <w:hideMark/>
                  </w:tcPr>
                  <w:p w14:paraId="7C663FFA" w14:textId="77777777" w:rsidR="00556A68" w:rsidRPr="00556A68" w:rsidRDefault="00556A68">
                    <w:pPr>
                      <w:pStyle w:val="Bibliografa"/>
                      <w:rPr>
                        <w:noProof/>
                        <w:lang w:val="en-US"/>
                      </w:rPr>
                    </w:pPr>
                    <w:r w:rsidRPr="00556A68">
                      <w:rPr>
                        <w:noProof/>
                        <w:lang w:val="en-US"/>
                      </w:rPr>
                      <w:t xml:space="preserve">T. K. D. J. R. S. Siu-Wing Cheng, Delaunay Mesh Generation, London: CRC Press, 2012. </w:t>
                    </w:r>
                  </w:p>
                </w:tc>
              </w:tr>
              <w:tr w:rsidR="00556A68" w:rsidRPr="008B1746" w14:paraId="7859BD14" w14:textId="77777777" w:rsidTr="00556A68">
                <w:trPr>
                  <w:divId w:val="197936288"/>
                  <w:tblCellSpacing w:w="15" w:type="dxa"/>
                </w:trPr>
                <w:tc>
                  <w:tcPr>
                    <w:tcW w:w="409" w:type="dxa"/>
                    <w:hideMark/>
                  </w:tcPr>
                  <w:p w14:paraId="209B8F2D" w14:textId="77777777" w:rsidR="00556A68" w:rsidRDefault="00556A68">
                    <w:pPr>
                      <w:pStyle w:val="Bibliografa"/>
                      <w:rPr>
                        <w:noProof/>
                      </w:rPr>
                    </w:pPr>
                    <w:r>
                      <w:rPr>
                        <w:noProof/>
                      </w:rPr>
                      <w:t xml:space="preserve">[21] </w:t>
                    </w:r>
                  </w:p>
                </w:tc>
                <w:tc>
                  <w:tcPr>
                    <w:tcW w:w="8005" w:type="dxa"/>
                    <w:hideMark/>
                  </w:tcPr>
                  <w:p w14:paraId="0AD06906" w14:textId="77777777" w:rsidR="00556A68" w:rsidRPr="00556A68" w:rsidRDefault="00556A68">
                    <w:pPr>
                      <w:pStyle w:val="Bibliografa"/>
                      <w:rPr>
                        <w:noProof/>
                        <w:lang w:val="en-US"/>
                      </w:rPr>
                    </w:pPr>
                    <w:r w:rsidRPr="00556A68">
                      <w:rPr>
                        <w:noProof/>
                        <w:lang w:val="en-US"/>
                      </w:rPr>
                      <w:t xml:space="preserve">F. I. T. J. W. R. C. Y. H. N. U. Bernardini, J. Mittleman, H. Rushmeier, C. Silva y G. Taubin, «The ball-pivoting algorithm for surface reconstruction,» </w:t>
                    </w:r>
                    <w:r w:rsidRPr="00556A68">
                      <w:rPr>
                        <w:i/>
                        <w:iCs/>
                        <w:noProof/>
                        <w:lang w:val="en-US"/>
                      </w:rPr>
                      <w:t xml:space="preserve">Visualization and Computer Graphics, IEEE Transactions on, </w:t>
                    </w:r>
                    <w:r w:rsidRPr="00556A68">
                      <w:rPr>
                        <w:noProof/>
                        <w:lang w:val="en-US"/>
                      </w:rPr>
                      <w:t xml:space="preserve">vol. 5, nº 4, pp. 349 - 359, 1999. </w:t>
                    </w:r>
                  </w:p>
                </w:tc>
              </w:tr>
              <w:tr w:rsidR="00556A68" w:rsidRPr="008B1746" w14:paraId="0C19807F" w14:textId="77777777" w:rsidTr="00556A68">
                <w:trPr>
                  <w:divId w:val="197936288"/>
                  <w:tblCellSpacing w:w="15" w:type="dxa"/>
                </w:trPr>
                <w:tc>
                  <w:tcPr>
                    <w:tcW w:w="409" w:type="dxa"/>
                    <w:hideMark/>
                  </w:tcPr>
                  <w:p w14:paraId="25B7A76C" w14:textId="77777777" w:rsidR="00556A68" w:rsidRDefault="00556A68">
                    <w:pPr>
                      <w:pStyle w:val="Bibliografa"/>
                      <w:rPr>
                        <w:noProof/>
                      </w:rPr>
                    </w:pPr>
                    <w:r>
                      <w:rPr>
                        <w:noProof/>
                      </w:rPr>
                      <w:t xml:space="preserve">[22] </w:t>
                    </w:r>
                  </w:p>
                </w:tc>
                <w:tc>
                  <w:tcPr>
                    <w:tcW w:w="8005" w:type="dxa"/>
                    <w:hideMark/>
                  </w:tcPr>
                  <w:p w14:paraId="119E9727" w14:textId="77777777" w:rsidR="00556A68" w:rsidRPr="00556A68" w:rsidRDefault="00556A68">
                    <w:pPr>
                      <w:pStyle w:val="Bibliografa"/>
                      <w:rPr>
                        <w:noProof/>
                        <w:lang w:val="en-US"/>
                      </w:rPr>
                    </w:pPr>
                    <w:r w:rsidRPr="00556A68">
                      <w:rPr>
                        <w:noProof/>
                        <w:lang w:val="en-US"/>
                      </w:rPr>
                      <w:t xml:space="preserve">M. D. Buhmann, «Radial basis functions,» </w:t>
                    </w:r>
                    <w:r w:rsidRPr="00556A68">
                      <w:rPr>
                        <w:i/>
                        <w:iCs/>
                        <w:noProof/>
                        <w:lang w:val="en-US"/>
                      </w:rPr>
                      <w:t xml:space="preserve">Acta Numerica 2000 , </w:t>
                    </w:r>
                    <w:r w:rsidRPr="00556A68">
                      <w:rPr>
                        <w:noProof/>
                        <w:lang w:val="en-US"/>
                      </w:rPr>
                      <w:t xml:space="preserve">vol. 9, pp. 1-38, 2000. </w:t>
                    </w:r>
                  </w:p>
                </w:tc>
              </w:tr>
              <w:tr w:rsidR="00556A68" w14:paraId="32B43AC7" w14:textId="77777777" w:rsidTr="00556A68">
                <w:trPr>
                  <w:divId w:val="197936288"/>
                  <w:tblCellSpacing w:w="15" w:type="dxa"/>
                </w:trPr>
                <w:tc>
                  <w:tcPr>
                    <w:tcW w:w="409" w:type="dxa"/>
                    <w:hideMark/>
                  </w:tcPr>
                  <w:p w14:paraId="49634CFF" w14:textId="77777777" w:rsidR="00556A68" w:rsidRDefault="00556A68">
                    <w:pPr>
                      <w:pStyle w:val="Bibliografa"/>
                      <w:rPr>
                        <w:noProof/>
                      </w:rPr>
                    </w:pPr>
                    <w:r>
                      <w:rPr>
                        <w:noProof/>
                      </w:rPr>
                      <w:t xml:space="preserve">[23] </w:t>
                    </w:r>
                  </w:p>
                </w:tc>
                <w:tc>
                  <w:tcPr>
                    <w:tcW w:w="8005" w:type="dxa"/>
                    <w:hideMark/>
                  </w:tcPr>
                  <w:p w14:paraId="018DA9B5" w14:textId="77777777" w:rsidR="00556A68" w:rsidRDefault="00556A68">
                    <w:pPr>
                      <w:pStyle w:val="Bibliografa"/>
                      <w:rPr>
                        <w:noProof/>
                      </w:rPr>
                    </w:pPr>
                    <w:r w:rsidRPr="00556A68">
                      <w:rPr>
                        <w:noProof/>
                        <w:lang w:val="en-US"/>
                      </w:rPr>
                      <w:t xml:space="preserve">P. L. a. K. Salkauskas, «Surfaces generated by moving least squares methods,» </w:t>
                    </w:r>
                    <w:r w:rsidRPr="00556A68">
                      <w:rPr>
                        <w:i/>
                        <w:iCs/>
                        <w:noProof/>
                        <w:lang w:val="en-US"/>
                      </w:rPr>
                      <w:t xml:space="preserve">Math. </w:t>
                    </w:r>
                    <w:r>
                      <w:rPr>
                        <w:i/>
                        <w:iCs/>
                        <w:noProof/>
                      </w:rPr>
                      <w:t xml:space="preserve">Comp, </w:t>
                    </w:r>
                    <w:r>
                      <w:rPr>
                        <w:noProof/>
                      </w:rPr>
                      <w:t xml:space="preserve">vol. 37, pp. 141-158, 1981. </w:t>
                    </w:r>
                  </w:p>
                </w:tc>
              </w:tr>
              <w:tr w:rsidR="00556A68" w:rsidRPr="008B1746" w14:paraId="2E1D4FD5" w14:textId="77777777" w:rsidTr="00556A68">
                <w:trPr>
                  <w:divId w:val="197936288"/>
                  <w:tblCellSpacing w:w="15" w:type="dxa"/>
                </w:trPr>
                <w:tc>
                  <w:tcPr>
                    <w:tcW w:w="409" w:type="dxa"/>
                    <w:hideMark/>
                  </w:tcPr>
                  <w:p w14:paraId="473FBCB6" w14:textId="77777777" w:rsidR="00556A68" w:rsidRDefault="00556A68">
                    <w:pPr>
                      <w:pStyle w:val="Bibliografa"/>
                      <w:rPr>
                        <w:noProof/>
                      </w:rPr>
                    </w:pPr>
                    <w:r>
                      <w:rPr>
                        <w:noProof/>
                      </w:rPr>
                      <w:t xml:space="preserve">[24] </w:t>
                    </w:r>
                  </w:p>
                </w:tc>
                <w:tc>
                  <w:tcPr>
                    <w:tcW w:w="8005" w:type="dxa"/>
                    <w:hideMark/>
                  </w:tcPr>
                  <w:p w14:paraId="73375DFB" w14:textId="77777777" w:rsidR="00556A68" w:rsidRPr="00556A68" w:rsidRDefault="00556A68">
                    <w:pPr>
                      <w:pStyle w:val="Bibliografa"/>
                      <w:rPr>
                        <w:noProof/>
                        <w:lang w:val="en-US"/>
                      </w:rPr>
                    </w:pPr>
                    <w:r w:rsidRPr="00556A68">
                      <w:rPr>
                        <w:noProof/>
                        <w:lang w:val="en-US"/>
                      </w:rPr>
                      <w:t xml:space="preserve">T. K. D. a. J. Sun, «An Adaptive MLS Surface for Reconstruction with Guarantees,» </w:t>
                    </w:r>
                    <w:r w:rsidRPr="00556A68">
                      <w:rPr>
                        <w:i/>
                        <w:iCs/>
                        <w:noProof/>
                        <w:lang w:val="en-US"/>
                      </w:rPr>
                      <w:t xml:space="preserve">Symposium on Geometry processing, </w:t>
                    </w:r>
                    <w:r w:rsidRPr="00556A68">
                      <w:rPr>
                        <w:noProof/>
                        <w:lang w:val="en-US"/>
                      </w:rPr>
                      <w:t xml:space="preserve">2005. </w:t>
                    </w:r>
                  </w:p>
                </w:tc>
              </w:tr>
              <w:tr w:rsidR="00556A68" w14:paraId="38291A48" w14:textId="77777777" w:rsidTr="00556A68">
                <w:trPr>
                  <w:divId w:val="197936288"/>
                  <w:tblCellSpacing w:w="15" w:type="dxa"/>
                </w:trPr>
                <w:tc>
                  <w:tcPr>
                    <w:tcW w:w="409" w:type="dxa"/>
                    <w:hideMark/>
                  </w:tcPr>
                  <w:p w14:paraId="358C7CB7" w14:textId="77777777" w:rsidR="00556A68" w:rsidRDefault="00556A68">
                    <w:pPr>
                      <w:pStyle w:val="Bibliografa"/>
                      <w:rPr>
                        <w:noProof/>
                      </w:rPr>
                    </w:pPr>
                    <w:r>
                      <w:rPr>
                        <w:noProof/>
                      </w:rPr>
                      <w:t xml:space="preserve">[25] </w:t>
                    </w:r>
                  </w:p>
                </w:tc>
                <w:tc>
                  <w:tcPr>
                    <w:tcW w:w="8005" w:type="dxa"/>
                    <w:hideMark/>
                  </w:tcPr>
                  <w:p w14:paraId="69994641" w14:textId="77777777" w:rsidR="00556A68" w:rsidRDefault="00556A68">
                    <w:pPr>
                      <w:pStyle w:val="Bibliografa"/>
                      <w:rPr>
                        <w:noProof/>
                      </w:rPr>
                    </w:pPr>
                    <w:r w:rsidRPr="00556A68">
                      <w:rPr>
                        <w:noProof/>
                        <w:lang w:val="en-US"/>
                      </w:rPr>
                      <w:t xml:space="preserve">D. C.-K. Shene, «Department of Computer Science Michigan Technological University,» [En línea]. </w:t>
                    </w:r>
                    <w:r>
                      <w:rPr>
                        <w:noProof/>
                      </w:rPr>
                      <w:t>Available: http://www.cs.mtu.edu/~shene/COURSES/cs3621/SLIDES/Mesh.pdf. [Último acceso: 03 12 2015].</w:t>
                    </w:r>
                  </w:p>
                </w:tc>
              </w:tr>
              <w:tr w:rsidR="00556A68" w14:paraId="7EB80F3B" w14:textId="77777777" w:rsidTr="00556A68">
                <w:trPr>
                  <w:divId w:val="197936288"/>
                  <w:tblCellSpacing w:w="15" w:type="dxa"/>
                </w:trPr>
                <w:tc>
                  <w:tcPr>
                    <w:tcW w:w="409" w:type="dxa"/>
                    <w:hideMark/>
                  </w:tcPr>
                  <w:p w14:paraId="1BE220DD" w14:textId="77777777" w:rsidR="00556A68" w:rsidRDefault="00556A68">
                    <w:pPr>
                      <w:pStyle w:val="Bibliografa"/>
                      <w:rPr>
                        <w:noProof/>
                      </w:rPr>
                    </w:pPr>
                    <w:r>
                      <w:rPr>
                        <w:noProof/>
                      </w:rPr>
                      <w:t xml:space="preserve">[26] </w:t>
                    </w:r>
                  </w:p>
                </w:tc>
                <w:tc>
                  <w:tcPr>
                    <w:tcW w:w="8005" w:type="dxa"/>
                    <w:hideMark/>
                  </w:tcPr>
                  <w:p w14:paraId="4D13768E" w14:textId="77777777" w:rsidR="00556A68" w:rsidRDefault="00556A68">
                    <w:pPr>
                      <w:pStyle w:val="Bibliografa"/>
                      <w:rPr>
                        <w:noProof/>
                      </w:rPr>
                    </w:pPr>
                    <w:r>
                      <w:rPr>
                        <w:noProof/>
                      </w:rPr>
                      <w:t>MeshLab, «MeshLab,» [En línea]. Available: http://meshlab.sourceforge.net/. [Último acceso: 22 Setiembre 2015].</w:t>
                    </w:r>
                  </w:p>
                </w:tc>
              </w:tr>
              <w:tr w:rsidR="00556A68" w:rsidRPr="008B1746" w14:paraId="6A125B75" w14:textId="77777777" w:rsidTr="00556A68">
                <w:trPr>
                  <w:divId w:val="197936288"/>
                  <w:tblCellSpacing w:w="15" w:type="dxa"/>
                </w:trPr>
                <w:tc>
                  <w:tcPr>
                    <w:tcW w:w="409" w:type="dxa"/>
                    <w:hideMark/>
                  </w:tcPr>
                  <w:p w14:paraId="762D4EFB" w14:textId="77777777" w:rsidR="00556A68" w:rsidRDefault="00556A68">
                    <w:pPr>
                      <w:pStyle w:val="Bibliografa"/>
                      <w:rPr>
                        <w:noProof/>
                      </w:rPr>
                    </w:pPr>
                    <w:r>
                      <w:rPr>
                        <w:noProof/>
                      </w:rPr>
                      <w:t xml:space="preserve">[27] </w:t>
                    </w:r>
                  </w:p>
                </w:tc>
                <w:tc>
                  <w:tcPr>
                    <w:tcW w:w="8005" w:type="dxa"/>
                    <w:hideMark/>
                  </w:tcPr>
                  <w:p w14:paraId="433BD976" w14:textId="77777777" w:rsidR="00556A68" w:rsidRPr="00556A68" w:rsidRDefault="00556A68">
                    <w:pPr>
                      <w:pStyle w:val="Bibliografa"/>
                      <w:rPr>
                        <w:noProof/>
                        <w:lang w:val="en-US"/>
                      </w:rPr>
                    </w:pPr>
                    <w:r w:rsidRPr="00556A68">
                      <w:rPr>
                        <w:noProof/>
                        <w:lang w:val="en-US"/>
                      </w:rPr>
                      <w:t xml:space="preserve">A. Ltd, </w:t>
                    </w:r>
                    <w:r w:rsidRPr="00556A68">
                      <w:rPr>
                        <w:i/>
                        <w:iCs/>
                        <w:noProof/>
                        <w:lang w:val="en-US"/>
                      </w:rPr>
                      <w:t xml:space="preserve">3D-Studio File Format, </w:t>
                    </w:r>
                    <w:r w:rsidRPr="00556A68">
                      <w:rPr>
                        <w:noProof/>
                        <w:lang w:val="en-US"/>
                      </w:rPr>
                      <w:t xml:space="preserve">1997. </w:t>
                    </w:r>
                  </w:p>
                </w:tc>
              </w:tr>
              <w:tr w:rsidR="00556A68" w14:paraId="16FC120E" w14:textId="77777777" w:rsidTr="00556A68">
                <w:trPr>
                  <w:divId w:val="197936288"/>
                  <w:tblCellSpacing w:w="15" w:type="dxa"/>
                </w:trPr>
                <w:tc>
                  <w:tcPr>
                    <w:tcW w:w="409" w:type="dxa"/>
                    <w:hideMark/>
                  </w:tcPr>
                  <w:p w14:paraId="5D4B7E4E" w14:textId="77777777" w:rsidR="00556A68" w:rsidRDefault="00556A68">
                    <w:pPr>
                      <w:pStyle w:val="Bibliografa"/>
                      <w:rPr>
                        <w:noProof/>
                      </w:rPr>
                    </w:pPr>
                    <w:r>
                      <w:rPr>
                        <w:noProof/>
                      </w:rPr>
                      <w:t xml:space="preserve">[28] </w:t>
                    </w:r>
                  </w:p>
                </w:tc>
                <w:tc>
                  <w:tcPr>
                    <w:tcW w:w="8005" w:type="dxa"/>
                    <w:hideMark/>
                  </w:tcPr>
                  <w:p w14:paraId="34395845" w14:textId="77777777" w:rsidR="00556A68" w:rsidRDefault="00556A68">
                    <w:pPr>
                      <w:pStyle w:val="Bibliografa"/>
                      <w:rPr>
                        <w:noProof/>
                      </w:rPr>
                    </w:pPr>
                    <w:r w:rsidRPr="00556A68">
                      <w:rPr>
                        <w:noProof/>
                        <w:lang w:val="en-US"/>
                      </w:rPr>
                      <w:t xml:space="preserve">M. Ben-Chen, «Stanford Computer Graphics Laboratory,» [En línea]. </w:t>
                    </w:r>
                    <w:r>
                      <w:rPr>
                        <w:noProof/>
                      </w:rPr>
                      <w:t>Available: http://graphics.stanford.edu/courses/cs468-12-spring/LectureSlides/02_Mesh_Data_Structures.pdf. [Último acceso: 26 Setiembre 2015].</w:t>
                    </w:r>
                  </w:p>
                </w:tc>
              </w:tr>
              <w:tr w:rsidR="00556A68" w14:paraId="725BBA49" w14:textId="77777777" w:rsidTr="00556A68">
                <w:trPr>
                  <w:divId w:val="197936288"/>
                  <w:tblCellSpacing w:w="15" w:type="dxa"/>
                </w:trPr>
                <w:tc>
                  <w:tcPr>
                    <w:tcW w:w="409" w:type="dxa"/>
                    <w:hideMark/>
                  </w:tcPr>
                  <w:p w14:paraId="5F4D6565" w14:textId="77777777" w:rsidR="00556A68" w:rsidRDefault="00556A68">
                    <w:pPr>
                      <w:pStyle w:val="Bibliografa"/>
                      <w:rPr>
                        <w:noProof/>
                      </w:rPr>
                    </w:pPr>
                    <w:r>
                      <w:rPr>
                        <w:noProof/>
                      </w:rPr>
                      <w:t xml:space="preserve">[29] </w:t>
                    </w:r>
                  </w:p>
                </w:tc>
                <w:tc>
                  <w:tcPr>
                    <w:tcW w:w="8005" w:type="dxa"/>
                    <w:hideMark/>
                  </w:tcPr>
                  <w:p w14:paraId="3737CA61" w14:textId="77777777" w:rsidR="00556A68" w:rsidRDefault="00556A68">
                    <w:pPr>
                      <w:pStyle w:val="Bibliografa"/>
                      <w:rPr>
                        <w:noProof/>
                      </w:rPr>
                    </w:pPr>
                    <w:r w:rsidRPr="00556A68">
                      <w:rPr>
                        <w:noProof/>
                        <w:lang w:val="en-US"/>
                      </w:rPr>
                      <w:t xml:space="preserve">W. O. Cochran, «Widged-Edge Data Structure,» WSU Vancouver, 18 Octubre 2011. </w:t>
                    </w:r>
                    <w:r>
                      <w:rPr>
                        <w:noProof/>
                      </w:rPr>
                      <w:t>[En línea]. Available: http://ezekiel.vancouver.wsu.edu/~cs442/archive/archive/lectures/winged-edge/winged-edge.pdf. [Último acceso: 17 Octubre 2011].</w:t>
                    </w:r>
                  </w:p>
                </w:tc>
              </w:tr>
              <w:tr w:rsidR="00556A68" w14:paraId="48845789" w14:textId="77777777" w:rsidTr="00556A68">
                <w:trPr>
                  <w:divId w:val="197936288"/>
                  <w:tblCellSpacing w:w="15" w:type="dxa"/>
                </w:trPr>
                <w:tc>
                  <w:tcPr>
                    <w:tcW w:w="409" w:type="dxa"/>
                    <w:hideMark/>
                  </w:tcPr>
                  <w:p w14:paraId="4406748F" w14:textId="77777777" w:rsidR="00556A68" w:rsidRDefault="00556A68">
                    <w:pPr>
                      <w:pStyle w:val="Bibliografa"/>
                      <w:rPr>
                        <w:noProof/>
                      </w:rPr>
                    </w:pPr>
                    <w:r>
                      <w:rPr>
                        <w:noProof/>
                      </w:rPr>
                      <w:lastRenderedPageBreak/>
                      <w:t xml:space="preserve">[30] </w:t>
                    </w:r>
                  </w:p>
                </w:tc>
                <w:tc>
                  <w:tcPr>
                    <w:tcW w:w="8005" w:type="dxa"/>
                    <w:hideMark/>
                  </w:tcPr>
                  <w:p w14:paraId="46B27D79" w14:textId="77777777" w:rsidR="00556A68" w:rsidRDefault="00556A68">
                    <w:pPr>
                      <w:pStyle w:val="Bibliografa"/>
                      <w:rPr>
                        <w:noProof/>
                      </w:rPr>
                    </w:pPr>
                    <w:r>
                      <w:rPr>
                        <w:noProof/>
                      </w:rPr>
                      <w:t>C. S. Division, «Berkeley University of California,» [En línea]. Available: https://www.cs.berkeley.edu/~sequin/CS184/IMGS/Breps.GIF. [Último acceso: 29 Setiembre 2015].</w:t>
                    </w:r>
                  </w:p>
                </w:tc>
              </w:tr>
              <w:tr w:rsidR="00556A68" w14:paraId="0BE31FB3" w14:textId="77777777" w:rsidTr="00556A68">
                <w:trPr>
                  <w:divId w:val="197936288"/>
                  <w:tblCellSpacing w:w="15" w:type="dxa"/>
                </w:trPr>
                <w:tc>
                  <w:tcPr>
                    <w:tcW w:w="409" w:type="dxa"/>
                    <w:hideMark/>
                  </w:tcPr>
                  <w:p w14:paraId="181EEEAD" w14:textId="77777777" w:rsidR="00556A68" w:rsidRDefault="00556A68">
                    <w:pPr>
                      <w:pStyle w:val="Bibliografa"/>
                      <w:rPr>
                        <w:noProof/>
                      </w:rPr>
                    </w:pPr>
                    <w:r>
                      <w:rPr>
                        <w:noProof/>
                      </w:rPr>
                      <w:t xml:space="preserve">[31] </w:t>
                    </w:r>
                  </w:p>
                </w:tc>
                <w:tc>
                  <w:tcPr>
                    <w:tcW w:w="8005" w:type="dxa"/>
                    <w:hideMark/>
                  </w:tcPr>
                  <w:p w14:paraId="75B71665" w14:textId="77777777" w:rsidR="00556A68" w:rsidRDefault="00556A68">
                    <w:pPr>
                      <w:pStyle w:val="Bibliografa"/>
                      <w:rPr>
                        <w:noProof/>
                      </w:rPr>
                    </w:pPr>
                    <w:r w:rsidRPr="00556A68">
                      <w:rPr>
                        <w:noProof/>
                        <w:lang w:val="en-US"/>
                      </w:rPr>
                      <w:t xml:space="preserve">D. Lawlor, «3D Objects: Mesh Modeling &amp; File Formats,» College of Engineering &amp; Mines, 2013. </w:t>
                    </w:r>
                    <w:r>
                      <w:rPr>
                        <w:noProof/>
                      </w:rPr>
                      <w:t>[En línea]. Available: https://www.cs.uaf.edu/2013/spring/cs493/lecture/02_07_meshes.html. [Último acceso: 17 Octubre 2015].</w:t>
                    </w:r>
                  </w:p>
                </w:tc>
              </w:tr>
              <w:tr w:rsidR="00556A68" w:rsidRPr="008B1746" w14:paraId="15902EB9" w14:textId="77777777" w:rsidTr="00556A68">
                <w:trPr>
                  <w:divId w:val="197936288"/>
                  <w:tblCellSpacing w:w="15" w:type="dxa"/>
                </w:trPr>
                <w:tc>
                  <w:tcPr>
                    <w:tcW w:w="409" w:type="dxa"/>
                    <w:hideMark/>
                  </w:tcPr>
                  <w:p w14:paraId="2343C502" w14:textId="77777777" w:rsidR="00556A68" w:rsidRDefault="00556A68">
                    <w:pPr>
                      <w:pStyle w:val="Bibliografa"/>
                      <w:rPr>
                        <w:noProof/>
                      </w:rPr>
                    </w:pPr>
                    <w:r>
                      <w:rPr>
                        <w:noProof/>
                      </w:rPr>
                      <w:t xml:space="preserve">[32] </w:t>
                    </w:r>
                  </w:p>
                </w:tc>
                <w:tc>
                  <w:tcPr>
                    <w:tcW w:w="8005" w:type="dxa"/>
                    <w:hideMark/>
                  </w:tcPr>
                  <w:p w14:paraId="79E9B34B" w14:textId="77777777" w:rsidR="00556A68" w:rsidRPr="00556A68" w:rsidRDefault="00556A68">
                    <w:pPr>
                      <w:pStyle w:val="Bibliografa"/>
                      <w:rPr>
                        <w:noProof/>
                        <w:lang w:val="en-US"/>
                      </w:rPr>
                    </w:pPr>
                    <w:r w:rsidRPr="00556A68">
                      <w:rPr>
                        <w:noProof/>
                        <w:lang w:val="en-US"/>
                      </w:rPr>
                      <w:t xml:space="preserve">G. Turk, </w:t>
                    </w:r>
                    <w:r w:rsidRPr="00556A68">
                      <w:rPr>
                        <w:i/>
                        <w:iCs/>
                        <w:noProof/>
                        <w:lang w:val="en-US"/>
                      </w:rPr>
                      <w:t xml:space="preserve">PLY polygon files, </w:t>
                    </w:r>
                    <w:r w:rsidRPr="00556A68">
                      <w:rPr>
                        <w:noProof/>
                        <w:lang w:val="en-US"/>
                      </w:rPr>
                      <w:t xml:space="preserve">Stanford: The Board of Trustees of The Leland Stanford, 1994. </w:t>
                    </w:r>
                  </w:p>
                </w:tc>
              </w:tr>
              <w:tr w:rsidR="00556A68" w14:paraId="7814F8EE" w14:textId="77777777" w:rsidTr="00556A68">
                <w:trPr>
                  <w:divId w:val="197936288"/>
                  <w:tblCellSpacing w:w="15" w:type="dxa"/>
                </w:trPr>
                <w:tc>
                  <w:tcPr>
                    <w:tcW w:w="409" w:type="dxa"/>
                    <w:hideMark/>
                  </w:tcPr>
                  <w:p w14:paraId="575D2707" w14:textId="77777777" w:rsidR="00556A68" w:rsidRDefault="00556A68">
                    <w:pPr>
                      <w:pStyle w:val="Bibliografa"/>
                      <w:rPr>
                        <w:noProof/>
                      </w:rPr>
                    </w:pPr>
                    <w:r>
                      <w:rPr>
                        <w:noProof/>
                      </w:rPr>
                      <w:t xml:space="preserve">[33] </w:t>
                    </w:r>
                  </w:p>
                </w:tc>
                <w:tc>
                  <w:tcPr>
                    <w:tcW w:w="8005" w:type="dxa"/>
                    <w:hideMark/>
                  </w:tcPr>
                  <w:p w14:paraId="2BAF1DBF" w14:textId="77777777" w:rsidR="00556A68" w:rsidRDefault="00556A68">
                    <w:pPr>
                      <w:pStyle w:val="Bibliografa"/>
                      <w:rPr>
                        <w:noProof/>
                      </w:rPr>
                    </w:pPr>
                    <w:r>
                      <w:rPr>
                        <w:noProof/>
                      </w:rPr>
                      <w:t>W. Technologies, «Object Files (.obj),» [En línea]. Available: http://www.cs.utah.edu/~boulos/cs3505/obj_spec.pdf. [Último acceso: 17 Octubre 2015].</w:t>
                    </w:r>
                  </w:p>
                </w:tc>
              </w:tr>
              <w:tr w:rsidR="00556A68" w:rsidRPr="008B1746" w14:paraId="0D307D56" w14:textId="77777777" w:rsidTr="00556A68">
                <w:trPr>
                  <w:divId w:val="197936288"/>
                  <w:tblCellSpacing w:w="15" w:type="dxa"/>
                </w:trPr>
                <w:tc>
                  <w:tcPr>
                    <w:tcW w:w="409" w:type="dxa"/>
                    <w:hideMark/>
                  </w:tcPr>
                  <w:p w14:paraId="579ECCC7" w14:textId="77777777" w:rsidR="00556A68" w:rsidRDefault="00556A68">
                    <w:pPr>
                      <w:pStyle w:val="Bibliografa"/>
                      <w:rPr>
                        <w:noProof/>
                      </w:rPr>
                    </w:pPr>
                    <w:r>
                      <w:rPr>
                        <w:noProof/>
                      </w:rPr>
                      <w:t xml:space="preserve">[34] </w:t>
                    </w:r>
                  </w:p>
                </w:tc>
                <w:tc>
                  <w:tcPr>
                    <w:tcW w:w="8005" w:type="dxa"/>
                    <w:hideMark/>
                  </w:tcPr>
                  <w:p w14:paraId="0222D420" w14:textId="77777777" w:rsidR="00556A68" w:rsidRPr="00556A68" w:rsidRDefault="00556A68">
                    <w:pPr>
                      <w:pStyle w:val="Bibliografa"/>
                      <w:rPr>
                        <w:noProof/>
                        <w:lang w:val="en-US"/>
                      </w:rPr>
                    </w:pPr>
                    <w:r w:rsidRPr="00556A68">
                      <w:rPr>
                        <w:noProof/>
                        <w:lang w:val="en-US"/>
                      </w:rPr>
                      <w:t xml:space="preserve">M. B. a. E. L. Finch, </w:t>
                    </w:r>
                    <w:r w:rsidRPr="00556A68">
                      <w:rPr>
                        <w:i/>
                        <w:iCs/>
                        <w:noProof/>
                        <w:lang w:val="en-US"/>
                      </w:rPr>
                      <w:t xml:space="preserve">COLLADA, </w:t>
                    </w:r>
                    <w:r w:rsidRPr="00556A68">
                      <w:rPr>
                        <w:noProof/>
                        <w:lang w:val="en-US"/>
                      </w:rPr>
                      <w:t xml:space="preserve">Sony Computer Entertainment Inc., 2008. </w:t>
                    </w:r>
                  </w:p>
                </w:tc>
              </w:tr>
              <w:tr w:rsidR="00556A68" w:rsidRPr="008B1746" w14:paraId="4A7817D1" w14:textId="77777777" w:rsidTr="00556A68">
                <w:trPr>
                  <w:divId w:val="197936288"/>
                  <w:tblCellSpacing w:w="15" w:type="dxa"/>
                </w:trPr>
                <w:tc>
                  <w:tcPr>
                    <w:tcW w:w="409" w:type="dxa"/>
                    <w:hideMark/>
                  </w:tcPr>
                  <w:p w14:paraId="1844F815" w14:textId="77777777" w:rsidR="00556A68" w:rsidRDefault="00556A68">
                    <w:pPr>
                      <w:pStyle w:val="Bibliografa"/>
                      <w:rPr>
                        <w:noProof/>
                      </w:rPr>
                    </w:pPr>
                    <w:r>
                      <w:rPr>
                        <w:noProof/>
                      </w:rPr>
                      <w:t xml:space="preserve">[35] </w:t>
                    </w:r>
                  </w:p>
                </w:tc>
                <w:tc>
                  <w:tcPr>
                    <w:tcW w:w="8005" w:type="dxa"/>
                    <w:hideMark/>
                  </w:tcPr>
                  <w:p w14:paraId="28EDEBB4" w14:textId="77777777" w:rsidR="00556A68" w:rsidRPr="00556A68" w:rsidRDefault="00556A68">
                    <w:pPr>
                      <w:pStyle w:val="Bibliografa"/>
                      <w:rPr>
                        <w:noProof/>
                        <w:lang w:val="en-US"/>
                      </w:rPr>
                    </w:pPr>
                    <w:r w:rsidRPr="00556A68">
                      <w:rPr>
                        <w:noProof/>
                        <w:lang w:val="en-US"/>
                      </w:rPr>
                      <w:t xml:space="preserve">L. K. a. H.-P. S. Swen Campagna, «Directed Edges - A Scalable Representation for Triangle Meshes,» </w:t>
                    </w:r>
                    <w:r w:rsidRPr="00556A68">
                      <w:rPr>
                        <w:i/>
                        <w:iCs/>
                        <w:noProof/>
                        <w:lang w:val="en-US"/>
                      </w:rPr>
                      <w:t xml:space="preserve">Journal of Graphics tools, </w:t>
                    </w:r>
                    <w:r w:rsidRPr="00556A68">
                      <w:rPr>
                        <w:noProof/>
                        <w:lang w:val="en-US"/>
                      </w:rPr>
                      <w:t xml:space="preserve">vol. 3, nº 4, pp. 1-11, 1998. </w:t>
                    </w:r>
                  </w:p>
                </w:tc>
              </w:tr>
              <w:tr w:rsidR="00556A68" w14:paraId="11CF6F58" w14:textId="77777777" w:rsidTr="00556A68">
                <w:trPr>
                  <w:divId w:val="197936288"/>
                  <w:tblCellSpacing w:w="15" w:type="dxa"/>
                </w:trPr>
                <w:tc>
                  <w:tcPr>
                    <w:tcW w:w="409" w:type="dxa"/>
                    <w:hideMark/>
                  </w:tcPr>
                  <w:p w14:paraId="7C3690B0" w14:textId="77777777" w:rsidR="00556A68" w:rsidRDefault="00556A68">
                    <w:pPr>
                      <w:pStyle w:val="Bibliografa"/>
                      <w:rPr>
                        <w:noProof/>
                      </w:rPr>
                    </w:pPr>
                    <w:r>
                      <w:rPr>
                        <w:noProof/>
                      </w:rPr>
                      <w:t xml:space="preserve">[36] </w:t>
                    </w:r>
                  </w:p>
                </w:tc>
                <w:tc>
                  <w:tcPr>
                    <w:tcW w:w="8005" w:type="dxa"/>
                    <w:hideMark/>
                  </w:tcPr>
                  <w:p w14:paraId="5459BDB3" w14:textId="77777777" w:rsidR="00556A68" w:rsidRDefault="00556A68">
                    <w:pPr>
                      <w:pStyle w:val="Bibliografa"/>
                      <w:rPr>
                        <w:noProof/>
                      </w:rPr>
                    </w:pPr>
                    <w:r w:rsidRPr="00556A68">
                      <w:rPr>
                        <w:noProof/>
                        <w:lang w:val="en-US"/>
                      </w:rPr>
                      <w:t xml:space="preserve">J. Richard S. Wright, «Open GL Super Bible,» [En línea]. </w:t>
                    </w:r>
                    <w:r>
                      <w:rPr>
                        <w:noProof/>
                      </w:rPr>
                      <w:t>Available: http://opengl.czweb.org/ch06/145-149.html. [Último acceso: 03 12 2015].</w:t>
                    </w:r>
                  </w:p>
                </w:tc>
              </w:tr>
              <w:tr w:rsidR="00556A68" w14:paraId="39A3DDE1" w14:textId="77777777" w:rsidTr="00556A68">
                <w:trPr>
                  <w:divId w:val="197936288"/>
                  <w:tblCellSpacing w:w="15" w:type="dxa"/>
                </w:trPr>
                <w:tc>
                  <w:tcPr>
                    <w:tcW w:w="409" w:type="dxa"/>
                    <w:hideMark/>
                  </w:tcPr>
                  <w:p w14:paraId="5DEF4B59" w14:textId="77777777" w:rsidR="00556A68" w:rsidRDefault="00556A68">
                    <w:pPr>
                      <w:pStyle w:val="Bibliografa"/>
                      <w:rPr>
                        <w:noProof/>
                      </w:rPr>
                    </w:pPr>
                    <w:r>
                      <w:rPr>
                        <w:noProof/>
                      </w:rPr>
                      <w:t xml:space="preserve">[37] </w:t>
                    </w:r>
                  </w:p>
                </w:tc>
                <w:tc>
                  <w:tcPr>
                    <w:tcW w:w="8005" w:type="dxa"/>
                    <w:hideMark/>
                  </w:tcPr>
                  <w:p w14:paraId="402A8101" w14:textId="77777777" w:rsidR="00556A68" w:rsidRDefault="00556A68">
                    <w:pPr>
                      <w:pStyle w:val="Bibliografa"/>
                      <w:rPr>
                        <w:noProof/>
                      </w:rPr>
                    </w:pPr>
                    <w:r>
                      <w:rPr>
                        <w:noProof/>
                      </w:rPr>
                      <w:t>Microsoft, «Triangle Strips,» [En línea]. Available: https://msdn.microsoft.com/en-us/library/windows/desktop/bb206274(v=vs.85).aspx. [Último acceso: 29 Setiembre 2015].</w:t>
                    </w:r>
                  </w:p>
                </w:tc>
              </w:tr>
              <w:tr w:rsidR="00556A68" w14:paraId="5ABBFF70" w14:textId="77777777" w:rsidTr="00556A68">
                <w:trPr>
                  <w:divId w:val="197936288"/>
                  <w:tblCellSpacing w:w="15" w:type="dxa"/>
                </w:trPr>
                <w:tc>
                  <w:tcPr>
                    <w:tcW w:w="409" w:type="dxa"/>
                    <w:hideMark/>
                  </w:tcPr>
                  <w:p w14:paraId="5E83C466" w14:textId="77777777" w:rsidR="00556A68" w:rsidRDefault="00556A68">
                    <w:pPr>
                      <w:pStyle w:val="Bibliografa"/>
                      <w:rPr>
                        <w:noProof/>
                      </w:rPr>
                    </w:pPr>
                    <w:r>
                      <w:rPr>
                        <w:noProof/>
                      </w:rPr>
                      <w:t xml:space="preserve">[38] </w:t>
                    </w:r>
                  </w:p>
                </w:tc>
                <w:tc>
                  <w:tcPr>
                    <w:tcW w:w="8005" w:type="dxa"/>
                    <w:hideMark/>
                  </w:tcPr>
                  <w:p w14:paraId="001257B9" w14:textId="77777777" w:rsidR="00556A68" w:rsidRDefault="00556A68">
                    <w:pPr>
                      <w:pStyle w:val="Bibliografa"/>
                      <w:rPr>
                        <w:noProof/>
                      </w:rPr>
                    </w:pPr>
                    <w:r w:rsidRPr="00556A68">
                      <w:rPr>
                        <w:noProof/>
                        <w:lang w:val="en-US"/>
                      </w:rPr>
                      <w:t xml:space="preserve">Microsoft, «Triangle Fans (Direct3D 9),» [En línea]. </w:t>
                    </w:r>
                    <w:r>
                      <w:rPr>
                        <w:noProof/>
                      </w:rPr>
                      <w:t>Available: https://msdn.microsoft.com/en-us/library/windows/desktop/bb206271(v=vs.85).aspx. [Último acceso: 29 Setiembre 2015].</w:t>
                    </w:r>
                  </w:p>
                </w:tc>
              </w:tr>
              <w:tr w:rsidR="00556A68" w14:paraId="2257CC41" w14:textId="77777777" w:rsidTr="00556A68">
                <w:trPr>
                  <w:divId w:val="197936288"/>
                  <w:tblCellSpacing w:w="15" w:type="dxa"/>
                </w:trPr>
                <w:tc>
                  <w:tcPr>
                    <w:tcW w:w="409" w:type="dxa"/>
                    <w:hideMark/>
                  </w:tcPr>
                  <w:p w14:paraId="79436478" w14:textId="77777777" w:rsidR="00556A68" w:rsidRDefault="00556A68">
                    <w:pPr>
                      <w:pStyle w:val="Bibliografa"/>
                      <w:rPr>
                        <w:noProof/>
                      </w:rPr>
                    </w:pPr>
                    <w:r>
                      <w:rPr>
                        <w:noProof/>
                      </w:rPr>
                      <w:t xml:space="preserve">[39] </w:t>
                    </w:r>
                  </w:p>
                </w:tc>
                <w:tc>
                  <w:tcPr>
                    <w:tcW w:w="8005" w:type="dxa"/>
                    <w:hideMark/>
                  </w:tcPr>
                  <w:p w14:paraId="297255F1" w14:textId="77777777" w:rsidR="00556A68" w:rsidRDefault="00556A68">
                    <w:pPr>
                      <w:pStyle w:val="Bibliografa"/>
                      <w:rPr>
                        <w:noProof/>
                      </w:rPr>
                    </w:pPr>
                    <w:r>
                      <w:rPr>
                        <w:noProof/>
                      </w:rPr>
                      <w:t>N. Connio, «Computación Gráfica Avanzada: Técnicas Poligonales,» 1 Setiembre 2010. [En línea]. Available: http://www.fing.edu.uy/inco/cursos/cga/Clases/2010/TecnicasPoligonales.pdf. [Último acceso: 29 Setiembre 2010].</w:t>
                    </w:r>
                  </w:p>
                </w:tc>
              </w:tr>
              <w:tr w:rsidR="00556A68" w:rsidRPr="008B1746" w14:paraId="1713D4B5" w14:textId="77777777" w:rsidTr="00556A68">
                <w:trPr>
                  <w:divId w:val="197936288"/>
                  <w:tblCellSpacing w:w="15" w:type="dxa"/>
                </w:trPr>
                <w:tc>
                  <w:tcPr>
                    <w:tcW w:w="409" w:type="dxa"/>
                    <w:hideMark/>
                  </w:tcPr>
                  <w:p w14:paraId="1D439AF4" w14:textId="77777777" w:rsidR="00556A68" w:rsidRDefault="00556A68">
                    <w:pPr>
                      <w:pStyle w:val="Bibliografa"/>
                      <w:rPr>
                        <w:noProof/>
                      </w:rPr>
                    </w:pPr>
                    <w:r>
                      <w:rPr>
                        <w:noProof/>
                      </w:rPr>
                      <w:t xml:space="preserve">[40] </w:t>
                    </w:r>
                  </w:p>
                </w:tc>
                <w:tc>
                  <w:tcPr>
                    <w:tcW w:w="8005" w:type="dxa"/>
                    <w:hideMark/>
                  </w:tcPr>
                  <w:p w14:paraId="459C451A" w14:textId="77777777" w:rsidR="00556A68" w:rsidRPr="00556A68" w:rsidRDefault="00556A68">
                    <w:pPr>
                      <w:pStyle w:val="Bibliografa"/>
                      <w:rPr>
                        <w:noProof/>
                        <w:lang w:val="en-US"/>
                      </w:rPr>
                    </w:pPr>
                    <w:r w:rsidRPr="00556A68">
                      <w:rPr>
                        <w:noProof/>
                        <w:lang w:val="en-US"/>
                      </w:rPr>
                      <w:t xml:space="preserve">P. Heckbert, «Survey of Texture Mapping,» </w:t>
                    </w:r>
                    <w:r w:rsidRPr="00556A68">
                      <w:rPr>
                        <w:i/>
                        <w:iCs/>
                        <w:noProof/>
                        <w:lang w:val="en-US"/>
                      </w:rPr>
                      <w:t xml:space="preserve">Computer Graphics and Applications, IEEE, </w:t>
                    </w:r>
                    <w:r w:rsidRPr="00556A68">
                      <w:rPr>
                        <w:noProof/>
                        <w:lang w:val="en-US"/>
                      </w:rPr>
                      <w:t xml:space="preserve">vol. 6, nº 11, pp. 56 - 67, 1986. </w:t>
                    </w:r>
                  </w:p>
                </w:tc>
              </w:tr>
              <w:tr w:rsidR="00556A68" w14:paraId="1F0AD0FE" w14:textId="77777777" w:rsidTr="00556A68">
                <w:trPr>
                  <w:divId w:val="197936288"/>
                  <w:tblCellSpacing w:w="15" w:type="dxa"/>
                </w:trPr>
                <w:tc>
                  <w:tcPr>
                    <w:tcW w:w="409" w:type="dxa"/>
                    <w:hideMark/>
                  </w:tcPr>
                  <w:p w14:paraId="6ED3EA8F" w14:textId="77777777" w:rsidR="00556A68" w:rsidRDefault="00556A68">
                    <w:pPr>
                      <w:pStyle w:val="Bibliografa"/>
                      <w:rPr>
                        <w:noProof/>
                      </w:rPr>
                    </w:pPr>
                    <w:r>
                      <w:rPr>
                        <w:noProof/>
                      </w:rPr>
                      <w:t xml:space="preserve">[41] </w:t>
                    </w:r>
                  </w:p>
                </w:tc>
                <w:tc>
                  <w:tcPr>
                    <w:tcW w:w="8005" w:type="dxa"/>
                    <w:hideMark/>
                  </w:tcPr>
                  <w:p w14:paraId="52DA62BD" w14:textId="77777777" w:rsidR="00556A68" w:rsidRDefault="00556A68">
                    <w:pPr>
                      <w:pStyle w:val="Bibliografa"/>
                      <w:rPr>
                        <w:noProof/>
                      </w:rPr>
                    </w:pPr>
                    <w:r>
                      <w:rPr>
                        <w:noProof/>
                      </w:rPr>
                      <w:t>Oxford, «Oxforddictionaries,» [En línea]. Available: http://www.oxforddictionaries.com/es/definicion/ingles_americano/texture. [Último acceso: 3 Setiembre 2015].</w:t>
                    </w:r>
                  </w:p>
                </w:tc>
              </w:tr>
              <w:tr w:rsidR="00556A68" w14:paraId="45B2F890" w14:textId="77777777" w:rsidTr="00556A68">
                <w:trPr>
                  <w:divId w:val="197936288"/>
                  <w:tblCellSpacing w:w="15" w:type="dxa"/>
                </w:trPr>
                <w:tc>
                  <w:tcPr>
                    <w:tcW w:w="409" w:type="dxa"/>
                    <w:hideMark/>
                  </w:tcPr>
                  <w:p w14:paraId="7D005C10" w14:textId="77777777" w:rsidR="00556A68" w:rsidRDefault="00556A68">
                    <w:pPr>
                      <w:pStyle w:val="Bibliografa"/>
                      <w:rPr>
                        <w:noProof/>
                      </w:rPr>
                    </w:pPr>
                    <w:r>
                      <w:rPr>
                        <w:noProof/>
                      </w:rPr>
                      <w:t xml:space="preserve">[42] </w:t>
                    </w:r>
                  </w:p>
                </w:tc>
                <w:tc>
                  <w:tcPr>
                    <w:tcW w:w="8005" w:type="dxa"/>
                    <w:hideMark/>
                  </w:tcPr>
                  <w:p w14:paraId="11D8D012" w14:textId="77777777" w:rsidR="00556A68" w:rsidRDefault="00556A68">
                    <w:pPr>
                      <w:pStyle w:val="Bibliografa"/>
                      <w:rPr>
                        <w:noProof/>
                      </w:rPr>
                    </w:pPr>
                    <w:r w:rsidRPr="00556A68">
                      <w:rPr>
                        <w:noProof/>
                        <w:lang w:val="en-US"/>
                      </w:rPr>
                      <w:t xml:space="preserve">The Ohio State University - Computer Science and Engineering, [En línea]. </w:t>
                    </w:r>
                    <w:r>
                      <w:rPr>
                        <w:noProof/>
                      </w:rPr>
                      <w:t>Available: http://web.cse.ohio-state.edu/~whmin/courses/cse5542-2013-spring/15-texture.pdf. [Último acceso: 03 12 2015].</w:t>
                    </w:r>
                  </w:p>
                </w:tc>
              </w:tr>
              <w:tr w:rsidR="00556A68" w14:paraId="684DD0A5" w14:textId="77777777" w:rsidTr="00556A68">
                <w:trPr>
                  <w:divId w:val="197936288"/>
                  <w:tblCellSpacing w:w="15" w:type="dxa"/>
                </w:trPr>
                <w:tc>
                  <w:tcPr>
                    <w:tcW w:w="409" w:type="dxa"/>
                    <w:hideMark/>
                  </w:tcPr>
                  <w:p w14:paraId="7DF684B9" w14:textId="77777777" w:rsidR="00556A68" w:rsidRDefault="00556A68">
                    <w:pPr>
                      <w:pStyle w:val="Bibliografa"/>
                      <w:rPr>
                        <w:noProof/>
                      </w:rPr>
                    </w:pPr>
                    <w:r>
                      <w:rPr>
                        <w:noProof/>
                      </w:rPr>
                      <w:t xml:space="preserve">[43] </w:t>
                    </w:r>
                  </w:p>
                </w:tc>
                <w:tc>
                  <w:tcPr>
                    <w:tcW w:w="8005" w:type="dxa"/>
                    <w:hideMark/>
                  </w:tcPr>
                  <w:p w14:paraId="754EBA4B" w14:textId="77777777" w:rsidR="00556A68" w:rsidRDefault="00556A68">
                    <w:pPr>
                      <w:pStyle w:val="Bibliografa"/>
                      <w:rPr>
                        <w:noProof/>
                      </w:rPr>
                    </w:pPr>
                    <w:r>
                      <w:rPr>
                        <w:noProof/>
                      </w:rPr>
                      <w:t xml:space="preserve">Gimp, «TILABLE TEXTURES,» [En línea]. </w:t>
                    </w:r>
                    <w:r w:rsidRPr="00556A68">
                      <w:rPr>
                        <w:noProof/>
                        <w:lang w:val="en-US"/>
                      </w:rPr>
                      <w:t xml:space="preserve">Available: http://www.gimp.org/tutorials/Tileable_Textures/. </w:t>
                    </w:r>
                    <w:r>
                      <w:rPr>
                        <w:noProof/>
                      </w:rPr>
                      <w:t>[Último acceso: 29 Setiembre 2015].</w:t>
                    </w:r>
                  </w:p>
                </w:tc>
              </w:tr>
              <w:tr w:rsidR="00556A68" w14:paraId="2C988DFC" w14:textId="77777777" w:rsidTr="00556A68">
                <w:trPr>
                  <w:divId w:val="197936288"/>
                  <w:tblCellSpacing w:w="15" w:type="dxa"/>
                </w:trPr>
                <w:tc>
                  <w:tcPr>
                    <w:tcW w:w="409" w:type="dxa"/>
                    <w:hideMark/>
                  </w:tcPr>
                  <w:p w14:paraId="0C4A3E75" w14:textId="77777777" w:rsidR="00556A68" w:rsidRDefault="00556A68">
                    <w:pPr>
                      <w:pStyle w:val="Bibliografa"/>
                      <w:rPr>
                        <w:noProof/>
                      </w:rPr>
                    </w:pPr>
                    <w:r>
                      <w:rPr>
                        <w:noProof/>
                      </w:rPr>
                      <w:lastRenderedPageBreak/>
                      <w:t xml:space="preserve">[44] </w:t>
                    </w:r>
                  </w:p>
                </w:tc>
                <w:tc>
                  <w:tcPr>
                    <w:tcW w:w="8005" w:type="dxa"/>
                    <w:hideMark/>
                  </w:tcPr>
                  <w:p w14:paraId="174AD34A" w14:textId="77777777" w:rsidR="00556A68" w:rsidRDefault="00556A68">
                    <w:pPr>
                      <w:pStyle w:val="Bibliografa"/>
                      <w:rPr>
                        <w:noProof/>
                      </w:rPr>
                    </w:pPr>
                    <w:r w:rsidRPr="00556A68">
                      <w:rPr>
                        <w:noProof/>
                        <w:lang w:val="en-US"/>
                      </w:rPr>
                      <w:t xml:space="preserve">3DVia, «Modeling for games, Why does it look so good?,» [En línea]. Available: http://www.3dvia.com/blog/modeling-for-games-why-does-it-look-so-good/. </w:t>
                    </w:r>
                    <w:r>
                      <w:rPr>
                        <w:noProof/>
                      </w:rPr>
                      <w:t>[Último acceso: 29 Setiembre 2015].</w:t>
                    </w:r>
                  </w:p>
                </w:tc>
              </w:tr>
              <w:tr w:rsidR="00556A68" w14:paraId="786AFFED" w14:textId="77777777" w:rsidTr="00556A68">
                <w:trPr>
                  <w:divId w:val="197936288"/>
                  <w:tblCellSpacing w:w="15" w:type="dxa"/>
                </w:trPr>
                <w:tc>
                  <w:tcPr>
                    <w:tcW w:w="409" w:type="dxa"/>
                    <w:hideMark/>
                  </w:tcPr>
                  <w:p w14:paraId="738BB6B0" w14:textId="77777777" w:rsidR="00556A68" w:rsidRDefault="00556A68">
                    <w:pPr>
                      <w:pStyle w:val="Bibliografa"/>
                      <w:rPr>
                        <w:noProof/>
                      </w:rPr>
                    </w:pPr>
                    <w:r>
                      <w:rPr>
                        <w:noProof/>
                      </w:rPr>
                      <w:t xml:space="preserve">[45] </w:t>
                    </w:r>
                  </w:p>
                </w:tc>
                <w:tc>
                  <w:tcPr>
                    <w:tcW w:w="8005" w:type="dxa"/>
                    <w:hideMark/>
                  </w:tcPr>
                  <w:p w14:paraId="51EC7C57" w14:textId="77777777" w:rsidR="00556A68" w:rsidRDefault="00556A68">
                    <w:pPr>
                      <w:pStyle w:val="Bibliografa"/>
                      <w:rPr>
                        <w:noProof/>
                      </w:rPr>
                    </w:pPr>
                    <w:r w:rsidRPr="00556A68">
                      <w:rPr>
                        <w:noProof/>
                        <w:lang w:val="en-US"/>
                      </w:rPr>
                      <w:t xml:space="preserve">C. o. A. a. S. The Ohio State University, «Mapping Techniques,» 13 Abril 2004. </w:t>
                    </w:r>
                    <w:r>
                      <w:rPr>
                        <w:noProof/>
                      </w:rPr>
                      <w:t>[En línea]. Available: http://accad.osu.edu/~midori/Materials/texture_mapping.htm. [Último acceso: 3 Setiembre 2015].</w:t>
                    </w:r>
                  </w:p>
                </w:tc>
              </w:tr>
              <w:tr w:rsidR="00556A68" w14:paraId="43E5A52D" w14:textId="77777777" w:rsidTr="00556A68">
                <w:trPr>
                  <w:divId w:val="197936288"/>
                  <w:tblCellSpacing w:w="15" w:type="dxa"/>
                </w:trPr>
                <w:tc>
                  <w:tcPr>
                    <w:tcW w:w="409" w:type="dxa"/>
                    <w:hideMark/>
                  </w:tcPr>
                  <w:p w14:paraId="3BE91DA3" w14:textId="77777777" w:rsidR="00556A68" w:rsidRDefault="00556A68">
                    <w:pPr>
                      <w:pStyle w:val="Bibliografa"/>
                      <w:rPr>
                        <w:noProof/>
                      </w:rPr>
                    </w:pPr>
                    <w:r>
                      <w:rPr>
                        <w:noProof/>
                      </w:rPr>
                      <w:t xml:space="preserve">[46] </w:t>
                    </w:r>
                  </w:p>
                </w:tc>
                <w:tc>
                  <w:tcPr>
                    <w:tcW w:w="8005" w:type="dxa"/>
                    <w:hideMark/>
                  </w:tcPr>
                  <w:p w14:paraId="7922B779" w14:textId="77777777" w:rsidR="00556A68" w:rsidRDefault="00556A68">
                    <w:pPr>
                      <w:pStyle w:val="Bibliografa"/>
                      <w:rPr>
                        <w:noProof/>
                      </w:rPr>
                    </w:pPr>
                    <w:r>
                      <w:rPr>
                        <w:noProof/>
                      </w:rPr>
                      <w:t xml:space="preserve">P. N. y. W. S. Néstor Calvo, Escritor, </w:t>
                    </w:r>
                    <w:r>
                      <w:rPr>
                        <w:i/>
                        <w:iCs/>
                        <w:noProof/>
                      </w:rPr>
                      <w:t xml:space="preserve">Modelado de la terminación superficial. </w:t>
                    </w:r>
                    <w:r>
                      <w:rPr>
                        <w:noProof/>
                      </w:rPr>
                      <w:t xml:space="preserve">[Performance]. Centro de Investigación de Métodos Computacionales, 2011. </w:t>
                    </w:r>
                  </w:p>
                </w:tc>
              </w:tr>
              <w:tr w:rsidR="00556A68" w:rsidRPr="008B1746" w14:paraId="3EAEAEE1" w14:textId="77777777" w:rsidTr="00556A68">
                <w:trPr>
                  <w:divId w:val="197936288"/>
                  <w:tblCellSpacing w:w="15" w:type="dxa"/>
                </w:trPr>
                <w:tc>
                  <w:tcPr>
                    <w:tcW w:w="409" w:type="dxa"/>
                    <w:hideMark/>
                  </w:tcPr>
                  <w:p w14:paraId="5BFE91E1" w14:textId="77777777" w:rsidR="00556A68" w:rsidRDefault="00556A68">
                    <w:pPr>
                      <w:pStyle w:val="Bibliografa"/>
                      <w:rPr>
                        <w:noProof/>
                      </w:rPr>
                    </w:pPr>
                    <w:r>
                      <w:rPr>
                        <w:noProof/>
                      </w:rPr>
                      <w:t xml:space="preserve">[47] </w:t>
                    </w:r>
                  </w:p>
                </w:tc>
                <w:tc>
                  <w:tcPr>
                    <w:tcW w:w="8005" w:type="dxa"/>
                    <w:hideMark/>
                  </w:tcPr>
                  <w:p w14:paraId="502F391B" w14:textId="77777777" w:rsidR="00556A68" w:rsidRPr="00556A68" w:rsidRDefault="00556A68">
                    <w:pPr>
                      <w:pStyle w:val="Bibliografa"/>
                      <w:rPr>
                        <w:noProof/>
                        <w:lang w:val="en-US"/>
                      </w:rPr>
                    </w:pPr>
                    <w:r w:rsidRPr="00556A68">
                      <w:rPr>
                        <w:noProof/>
                        <w:lang w:val="en-US"/>
                      </w:rPr>
                      <w:t xml:space="preserve">C. Everitt, «Projective Texture Mapping,» 2001. </w:t>
                    </w:r>
                  </w:p>
                </w:tc>
              </w:tr>
              <w:tr w:rsidR="00556A68" w:rsidRPr="008B1746" w14:paraId="31B68797" w14:textId="77777777" w:rsidTr="00556A68">
                <w:trPr>
                  <w:divId w:val="197936288"/>
                  <w:tblCellSpacing w:w="15" w:type="dxa"/>
                </w:trPr>
                <w:tc>
                  <w:tcPr>
                    <w:tcW w:w="409" w:type="dxa"/>
                    <w:hideMark/>
                  </w:tcPr>
                  <w:p w14:paraId="4E77C10F" w14:textId="77777777" w:rsidR="00556A68" w:rsidRDefault="00556A68">
                    <w:pPr>
                      <w:pStyle w:val="Bibliografa"/>
                      <w:rPr>
                        <w:noProof/>
                      </w:rPr>
                    </w:pPr>
                    <w:r>
                      <w:rPr>
                        <w:noProof/>
                      </w:rPr>
                      <w:t xml:space="preserve">[48] </w:t>
                    </w:r>
                  </w:p>
                </w:tc>
                <w:tc>
                  <w:tcPr>
                    <w:tcW w:w="8005" w:type="dxa"/>
                    <w:hideMark/>
                  </w:tcPr>
                  <w:p w14:paraId="633635B0" w14:textId="77777777" w:rsidR="00556A68" w:rsidRPr="00556A68" w:rsidRDefault="00556A68">
                    <w:pPr>
                      <w:pStyle w:val="Bibliografa"/>
                      <w:rPr>
                        <w:noProof/>
                        <w:lang w:val="en-US"/>
                      </w:rPr>
                    </w:pPr>
                    <w:r w:rsidRPr="00556A68">
                      <w:rPr>
                        <w:noProof/>
                        <w:lang w:val="en-US"/>
                      </w:rPr>
                      <w:t xml:space="preserve">M. J. K. Randima Fernando, The Cg Tutorial, Addison-Wesley Professional, 2003. </w:t>
                    </w:r>
                  </w:p>
                </w:tc>
              </w:tr>
              <w:tr w:rsidR="00556A68" w14:paraId="18A7AC2A" w14:textId="77777777" w:rsidTr="00556A68">
                <w:trPr>
                  <w:divId w:val="197936288"/>
                  <w:tblCellSpacing w:w="15" w:type="dxa"/>
                </w:trPr>
                <w:tc>
                  <w:tcPr>
                    <w:tcW w:w="409" w:type="dxa"/>
                    <w:hideMark/>
                  </w:tcPr>
                  <w:p w14:paraId="427C7FDA" w14:textId="77777777" w:rsidR="00556A68" w:rsidRDefault="00556A68">
                    <w:pPr>
                      <w:pStyle w:val="Bibliografa"/>
                      <w:rPr>
                        <w:noProof/>
                      </w:rPr>
                    </w:pPr>
                    <w:r>
                      <w:rPr>
                        <w:noProof/>
                      </w:rPr>
                      <w:t xml:space="preserve">[49] </w:t>
                    </w:r>
                  </w:p>
                </w:tc>
                <w:tc>
                  <w:tcPr>
                    <w:tcW w:w="8005" w:type="dxa"/>
                    <w:hideMark/>
                  </w:tcPr>
                  <w:p w14:paraId="3D41996C" w14:textId="77777777" w:rsidR="00556A68" w:rsidRDefault="00556A68">
                    <w:pPr>
                      <w:pStyle w:val="Bibliografa"/>
                      <w:rPr>
                        <w:noProof/>
                      </w:rPr>
                    </w:pPr>
                    <w:r>
                      <w:rPr>
                        <w:noProof/>
                      </w:rPr>
                      <w:t>Unity3D, «Unity3D,» [En línea]. Available: http://docs.unity3d.com/es/current/Manual/OcclusionCulling.html. [Último acceso: 03 12 2015].</w:t>
                    </w:r>
                  </w:p>
                </w:tc>
              </w:tr>
              <w:tr w:rsidR="00556A68" w:rsidRPr="008B1746" w14:paraId="5EA6102A" w14:textId="77777777" w:rsidTr="00556A68">
                <w:trPr>
                  <w:divId w:val="197936288"/>
                  <w:tblCellSpacing w:w="15" w:type="dxa"/>
                </w:trPr>
                <w:tc>
                  <w:tcPr>
                    <w:tcW w:w="409" w:type="dxa"/>
                    <w:hideMark/>
                  </w:tcPr>
                  <w:p w14:paraId="73847842" w14:textId="77777777" w:rsidR="00556A68" w:rsidRDefault="00556A68">
                    <w:pPr>
                      <w:pStyle w:val="Bibliografa"/>
                      <w:rPr>
                        <w:noProof/>
                      </w:rPr>
                    </w:pPr>
                    <w:r>
                      <w:rPr>
                        <w:noProof/>
                      </w:rPr>
                      <w:t xml:space="preserve">[50] </w:t>
                    </w:r>
                  </w:p>
                </w:tc>
                <w:tc>
                  <w:tcPr>
                    <w:tcW w:w="8005" w:type="dxa"/>
                    <w:hideMark/>
                  </w:tcPr>
                  <w:p w14:paraId="3C06743D" w14:textId="77777777" w:rsidR="00556A68" w:rsidRPr="00556A68" w:rsidRDefault="00556A68">
                    <w:pPr>
                      <w:pStyle w:val="Bibliografa"/>
                      <w:rPr>
                        <w:noProof/>
                        <w:lang w:val="en-US"/>
                      </w:rPr>
                    </w:pPr>
                    <w:r w:rsidRPr="00556A68">
                      <w:rPr>
                        <w:noProof/>
                        <w:lang w:val="en-US"/>
                      </w:rPr>
                      <w:t xml:space="preserve">M. H. D. L. S. G. E. S. a. J. C. P. By John D. Owens, «GPU Computing,» </w:t>
                    </w:r>
                    <w:r w:rsidRPr="00556A68">
                      <w:rPr>
                        <w:i/>
                        <w:iCs/>
                        <w:noProof/>
                        <w:lang w:val="en-US"/>
                      </w:rPr>
                      <w:t xml:space="preserve">Graphics Processing UnitsVpowerful, programmable, and highly parallelVare, </w:t>
                    </w:r>
                    <w:r w:rsidRPr="00556A68">
                      <w:rPr>
                        <w:noProof/>
                        <w:lang w:val="en-US"/>
                      </w:rPr>
                      <w:t xml:space="preserve">vol. 96, nº 5, 2008. </w:t>
                    </w:r>
                  </w:p>
                </w:tc>
              </w:tr>
              <w:tr w:rsidR="00556A68" w14:paraId="6F095557" w14:textId="77777777" w:rsidTr="00556A68">
                <w:trPr>
                  <w:divId w:val="197936288"/>
                  <w:tblCellSpacing w:w="15" w:type="dxa"/>
                </w:trPr>
                <w:tc>
                  <w:tcPr>
                    <w:tcW w:w="409" w:type="dxa"/>
                    <w:hideMark/>
                  </w:tcPr>
                  <w:p w14:paraId="23C70A74" w14:textId="77777777" w:rsidR="00556A68" w:rsidRDefault="00556A68">
                    <w:pPr>
                      <w:pStyle w:val="Bibliografa"/>
                      <w:rPr>
                        <w:noProof/>
                      </w:rPr>
                    </w:pPr>
                    <w:r>
                      <w:rPr>
                        <w:noProof/>
                      </w:rPr>
                      <w:t xml:space="preserve">[51] </w:t>
                    </w:r>
                  </w:p>
                </w:tc>
                <w:tc>
                  <w:tcPr>
                    <w:tcW w:w="8005" w:type="dxa"/>
                    <w:hideMark/>
                  </w:tcPr>
                  <w:p w14:paraId="25E8CCE6" w14:textId="77777777" w:rsidR="00556A68" w:rsidRDefault="00556A68">
                    <w:pPr>
                      <w:pStyle w:val="Bibliografa"/>
                      <w:rPr>
                        <w:noProof/>
                      </w:rPr>
                    </w:pPr>
                    <w:r w:rsidRPr="00556A68">
                      <w:rPr>
                        <w:noProof/>
                        <w:lang w:val="en-US"/>
                      </w:rPr>
                      <w:t xml:space="preserve">Processing, «Processing,» Processing, 10 Octubre 2015. [En línea]. </w:t>
                    </w:r>
                    <w:r>
                      <w:rPr>
                        <w:noProof/>
                      </w:rPr>
                      <w:t>Available: http://processing.org/. [Último acceso: 17 Octubre 2015].</w:t>
                    </w:r>
                  </w:p>
                </w:tc>
              </w:tr>
              <w:tr w:rsidR="00556A68" w14:paraId="2264955C" w14:textId="77777777" w:rsidTr="00556A68">
                <w:trPr>
                  <w:divId w:val="197936288"/>
                  <w:tblCellSpacing w:w="15" w:type="dxa"/>
                </w:trPr>
                <w:tc>
                  <w:tcPr>
                    <w:tcW w:w="409" w:type="dxa"/>
                    <w:hideMark/>
                  </w:tcPr>
                  <w:p w14:paraId="541BD6E0" w14:textId="77777777" w:rsidR="00556A68" w:rsidRDefault="00556A68">
                    <w:pPr>
                      <w:pStyle w:val="Bibliografa"/>
                      <w:rPr>
                        <w:noProof/>
                      </w:rPr>
                    </w:pPr>
                    <w:r>
                      <w:rPr>
                        <w:noProof/>
                      </w:rPr>
                      <w:t xml:space="preserve">[52] </w:t>
                    </w:r>
                  </w:p>
                </w:tc>
                <w:tc>
                  <w:tcPr>
                    <w:tcW w:w="8005" w:type="dxa"/>
                    <w:hideMark/>
                  </w:tcPr>
                  <w:p w14:paraId="4B0F3B59" w14:textId="77777777" w:rsidR="00556A68" w:rsidRDefault="00556A68">
                    <w:pPr>
                      <w:pStyle w:val="Bibliografa"/>
                      <w:rPr>
                        <w:noProof/>
                      </w:rPr>
                    </w:pPr>
                    <w:r>
                      <w:rPr>
                        <w:noProof/>
                      </w:rPr>
                      <w:t>Cinder, «Cinder,» Cinder, 29 Setiembre 2015. [En línea]. Available: http://libcinder.org. [Último acceso: 17 Octubre 2015].</w:t>
                    </w:r>
                  </w:p>
                </w:tc>
              </w:tr>
              <w:tr w:rsidR="00556A68" w14:paraId="2FB5ACE6" w14:textId="77777777" w:rsidTr="00556A68">
                <w:trPr>
                  <w:divId w:val="197936288"/>
                  <w:tblCellSpacing w:w="15" w:type="dxa"/>
                </w:trPr>
                <w:tc>
                  <w:tcPr>
                    <w:tcW w:w="409" w:type="dxa"/>
                    <w:hideMark/>
                  </w:tcPr>
                  <w:p w14:paraId="07C29D9A" w14:textId="77777777" w:rsidR="00556A68" w:rsidRDefault="00556A68">
                    <w:pPr>
                      <w:pStyle w:val="Bibliografa"/>
                      <w:rPr>
                        <w:noProof/>
                      </w:rPr>
                    </w:pPr>
                    <w:r>
                      <w:rPr>
                        <w:noProof/>
                      </w:rPr>
                      <w:t xml:space="preserve">[53] </w:t>
                    </w:r>
                  </w:p>
                </w:tc>
                <w:tc>
                  <w:tcPr>
                    <w:tcW w:w="8005" w:type="dxa"/>
                    <w:hideMark/>
                  </w:tcPr>
                  <w:p w14:paraId="5024D2BE" w14:textId="77777777" w:rsidR="00556A68" w:rsidRDefault="00556A68">
                    <w:pPr>
                      <w:pStyle w:val="Bibliografa"/>
                      <w:rPr>
                        <w:noProof/>
                      </w:rPr>
                    </w:pPr>
                    <w:r>
                      <w:rPr>
                        <w:noProof/>
                      </w:rPr>
                      <w:t>Structure, «OpenNI,» Structure, 9 Setiembre 2015. [En línea]. Available: http://structure.io/openni. [Último acceso: 17 Octubre 2015].</w:t>
                    </w:r>
                  </w:p>
                </w:tc>
              </w:tr>
              <w:tr w:rsidR="00556A68" w14:paraId="0F37FF50" w14:textId="77777777" w:rsidTr="00556A68">
                <w:trPr>
                  <w:divId w:val="197936288"/>
                  <w:tblCellSpacing w:w="15" w:type="dxa"/>
                </w:trPr>
                <w:tc>
                  <w:tcPr>
                    <w:tcW w:w="409" w:type="dxa"/>
                    <w:hideMark/>
                  </w:tcPr>
                  <w:p w14:paraId="67B6C047" w14:textId="77777777" w:rsidR="00556A68" w:rsidRDefault="00556A68">
                    <w:pPr>
                      <w:pStyle w:val="Bibliografa"/>
                      <w:rPr>
                        <w:noProof/>
                      </w:rPr>
                    </w:pPr>
                    <w:r>
                      <w:rPr>
                        <w:noProof/>
                      </w:rPr>
                      <w:t xml:space="preserve">[54] </w:t>
                    </w:r>
                  </w:p>
                </w:tc>
                <w:tc>
                  <w:tcPr>
                    <w:tcW w:w="8005" w:type="dxa"/>
                    <w:hideMark/>
                  </w:tcPr>
                  <w:p w14:paraId="68FB63FE" w14:textId="77777777" w:rsidR="00556A68" w:rsidRDefault="00556A68">
                    <w:pPr>
                      <w:pStyle w:val="Bibliografa"/>
                      <w:rPr>
                        <w:noProof/>
                      </w:rPr>
                    </w:pPr>
                    <w:r>
                      <w:rPr>
                        <w:noProof/>
                      </w:rPr>
                      <w:t>G. R. a. M. Adler, «zlib Home Site,» 20 Diciembre 2015. [En línea]. Available: http://www.zlib.net/.</w:t>
                    </w:r>
                  </w:p>
                </w:tc>
              </w:tr>
              <w:tr w:rsidR="00556A68" w14:paraId="622C8AE1" w14:textId="77777777" w:rsidTr="00556A68">
                <w:trPr>
                  <w:divId w:val="197936288"/>
                  <w:tblCellSpacing w:w="15" w:type="dxa"/>
                </w:trPr>
                <w:tc>
                  <w:tcPr>
                    <w:tcW w:w="409" w:type="dxa"/>
                    <w:hideMark/>
                  </w:tcPr>
                  <w:p w14:paraId="724A5316" w14:textId="77777777" w:rsidR="00556A68" w:rsidRDefault="00556A68">
                    <w:pPr>
                      <w:pStyle w:val="Bibliografa"/>
                      <w:rPr>
                        <w:noProof/>
                      </w:rPr>
                    </w:pPr>
                    <w:r>
                      <w:rPr>
                        <w:noProof/>
                      </w:rPr>
                      <w:t xml:space="preserve">[55] </w:t>
                    </w:r>
                  </w:p>
                </w:tc>
                <w:tc>
                  <w:tcPr>
                    <w:tcW w:w="8005" w:type="dxa"/>
                    <w:hideMark/>
                  </w:tcPr>
                  <w:p w14:paraId="28626795" w14:textId="77777777" w:rsidR="00556A68" w:rsidRDefault="00556A68">
                    <w:pPr>
                      <w:pStyle w:val="Bibliografa"/>
                      <w:rPr>
                        <w:noProof/>
                      </w:rPr>
                    </w:pPr>
                    <w:r>
                      <w:rPr>
                        <w:noProof/>
                      </w:rPr>
                      <w:t>parsley, «code.google.com,» parsley, 23 Setiembre 2010. [En línea]. Available: https://code.google.com/p/parsley/wiki/IntrinsicCalibration. [Último acceso: 13 Setiembre 2015].</w:t>
                    </w:r>
                  </w:p>
                </w:tc>
              </w:tr>
              <w:tr w:rsidR="00556A68" w14:paraId="60EB1252" w14:textId="77777777" w:rsidTr="00556A68">
                <w:trPr>
                  <w:divId w:val="197936288"/>
                  <w:tblCellSpacing w:w="15" w:type="dxa"/>
                </w:trPr>
                <w:tc>
                  <w:tcPr>
                    <w:tcW w:w="409" w:type="dxa"/>
                    <w:hideMark/>
                  </w:tcPr>
                  <w:p w14:paraId="61D8CC14" w14:textId="77777777" w:rsidR="00556A68" w:rsidRDefault="00556A68">
                    <w:pPr>
                      <w:pStyle w:val="Bibliografa"/>
                      <w:rPr>
                        <w:noProof/>
                      </w:rPr>
                    </w:pPr>
                    <w:r>
                      <w:rPr>
                        <w:noProof/>
                      </w:rPr>
                      <w:t xml:space="preserve">[56] </w:t>
                    </w:r>
                  </w:p>
                </w:tc>
                <w:tc>
                  <w:tcPr>
                    <w:tcW w:w="8005" w:type="dxa"/>
                    <w:hideMark/>
                  </w:tcPr>
                  <w:p w14:paraId="5519FC26" w14:textId="77777777" w:rsidR="00556A68" w:rsidRDefault="00556A68">
                    <w:pPr>
                      <w:pStyle w:val="Bibliografa"/>
                      <w:rPr>
                        <w:noProof/>
                      </w:rPr>
                    </w:pPr>
                    <w:r>
                      <w:rPr>
                        <w:noProof/>
                      </w:rPr>
                      <w:t>parsley, «code.google.com,» parsley, 10 Setiembre 2010. [En línea]. Available: https://code.google.com/p/parsley/wiki/ExtrinsicCalibration. [Último acceso: 13 Setiembre 2015].</w:t>
                    </w:r>
                  </w:p>
                </w:tc>
              </w:tr>
              <w:tr w:rsidR="00556A68" w14:paraId="34125B6D" w14:textId="77777777" w:rsidTr="00556A68">
                <w:trPr>
                  <w:divId w:val="197936288"/>
                  <w:tblCellSpacing w:w="15" w:type="dxa"/>
                </w:trPr>
                <w:tc>
                  <w:tcPr>
                    <w:tcW w:w="409" w:type="dxa"/>
                    <w:hideMark/>
                  </w:tcPr>
                  <w:p w14:paraId="352ACFCC" w14:textId="77777777" w:rsidR="00556A68" w:rsidRDefault="00556A68">
                    <w:pPr>
                      <w:pStyle w:val="Bibliografa"/>
                      <w:rPr>
                        <w:noProof/>
                      </w:rPr>
                    </w:pPr>
                    <w:r>
                      <w:rPr>
                        <w:noProof/>
                      </w:rPr>
                      <w:t xml:space="preserve">[57] </w:t>
                    </w:r>
                  </w:p>
                </w:tc>
                <w:tc>
                  <w:tcPr>
                    <w:tcW w:w="8005" w:type="dxa"/>
                    <w:hideMark/>
                  </w:tcPr>
                  <w:p w14:paraId="46729030" w14:textId="77777777" w:rsidR="00556A68" w:rsidRDefault="00556A68">
                    <w:pPr>
                      <w:pStyle w:val="Bibliografa"/>
                      <w:rPr>
                        <w:noProof/>
                      </w:rPr>
                    </w:pPr>
                    <w:r>
                      <w:rPr>
                        <w:noProof/>
                      </w:rPr>
                      <w:t>OpenCV, «docs.opencv.org,» docs.opencv.org, 2 Agosto 2015. [En línea]. Available: http://docs.opencv.org/doc/tutorials/calib3d/camera_calibration/camera_calibration.html. [Último acceso: 16 Setiembre 2015].</w:t>
                    </w:r>
                  </w:p>
                </w:tc>
              </w:tr>
              <w:tr w:rsidR="00556A68" w14:paraId="47F61C64" w14:textId="77777777" w:rsidTr="00556A68">
                <w:trPr>
                  <w:divId w:val="197936288"/>
                  <w:tblCellSpacing w:w="15" w:type="dxa"/>
                </w:trPr>
                <w:tc>
                  <w:tcPr>
                    <w:tcW w:w="409" w:type="dxa"/>
                    <w:hideMark/>
                  </w:tcPr>
                  <w:p w14:paraId="3F4A4435" w14:textId="77777777" w:rsidR="00556A68" w:rsidRDefault="00556A68">
                    <w:pPr>
                      <w:pStyle w:val="Bibliografa"/>
                      <w:rPr>
                        <w:noProof/>
                      </w:rPr>
                    </w:pPr>
                    <w:r>
                      <w:rPr>
                        <w:noProof/>
                      </w:rPr>
                      <w:t xml:space="preserve">[58] </w:t>
                    </w:r>
                  </w:p>
                </w:tc>
                <w:tc>
                  <w:tcPr>
                    <w:tcW w:w="8005" w:type="dxa"/>
                    <w:hideMark/>
                  </w:tcPr>
                  <w:p w14:paraId="1F277667" w14:textId="77777777" w:rsidR="00556A68" w:rsidRDefault="00556A68">
                    <w:pPr>
                      <w:pStyle w:val="Bibliografa"/>
                      <w:rPr>
                        <w:noProof/>
                      </w:rPr>
                    </w:pPr>
                    <w:r w:rsidRPr="00556A68">
                      <w:rPr>
                        <w:noProof/>
                        <w:lang w:val="en-US"/>
                      </w:rPr>
                      <w:t xml:space="preserve">G. a. M. Lab, «graphics.cs.msu.ru,» Graphics and Media Lab, 31 Marzo 2014. </w:t>
                    </w:r>
                    <w:r>
                      <w:rPr>
                        <w:noProof/>
                      </w:rPr>
                      <w:t>[En línea]. Available: http://graphics.cs.msu.ru/en/node/909. [Último acceso: 18 Setiembre 2015].</w:t>
                    </w:r>
                  </w:p>
                </w:tc>
              </w:tr>
              <w:tr w:rsidR="00556A68" w:rsidRPr="008B1746" w14:paraId="21D4227E" w14:textId="77777777" w:rsidTr="00556A68">
                <w:trPr>
                  <w:divId w:val="197936288"/>
                  <w:tblCellSpacing w:w="15" w:type="dxa"/>
                </w:trPr>
                <w:tc>
                  <w:tcPr>
                    <w:tcW w:w="409" w:type="dxa"/>
                    <w:hideMark/>
                  </w:tcPr>
                  <w:p w14:paraId="47AC1367" w14:textId="77777777" w:rsidR="00556A68" w:rsidRDefault="00556A68">
                    <w:pPr>
                      <w:pStyle w:val="Bibliografa"/>
                      <w:rPr>
                        <w:noProof/>
                      </w:rPr>
                    </w:pPr>
                    <w:r>
                      <w:rPr>
                        <w:noProof/>
                      </w:rPr>
                      <w:t xml:space="preserve">[59] </w:t>
                    </w:r>
                  </w:p>
                </w:tc>
                <w:tc>
                  <w:tcPr>
                    <w:tcW w:w="8005" w:type="dxa"/>
                    <w:hideMark/>
                  </w:tcPr>
                  <w:p w14:paraId="2F711F8D" w14:textId="77777777" w:rsidR="00556A68" w:rsidRPr="00556A68" w:rsidRDefault="00556A68">
                    <w:pPr>
                      <w:pStyle w:val="Bibliografa"/>
                      <w:rPr>
                        <w:noProof/>
                        <w:lang w:val="en-US"/>
                      </w:rPr>
                    </w:pPr>
                    <w:r w:rsidRPr="00556A68">
                      <w:rPr>
                        <w:noProof/>
                        <w:lang w:val="en-US"/>
                      </w:rPr>
                      <w:t xml:space="preserve">G. Borenstein, «User Detection,» de </w:t>
                    </w:r>
                    <w:r w:rsidRPr="00556A68">
                      <w:rPr>
                        <w:i/>
                        <w:iCs/>
                        <w:noProof/>
                        <w:lang w:val="en-US"/>
                      </w:rPr>
                      <w:t>Making Things See: 3D vision with Kinect, Processing, Arduino, and MakerBot</w:t>
                    </w:r>
                    <w:r w:rsidRPr="00556A68">
                      <w:rPr>
                        <w:noProof/>
                        <w:lang w:val="en-US"/>
                      </w:rPr>
                      <w:t>, Canada, Makermedia, 2012, p. 204.</w:t>
                    </w:r>
                  </w:p>
                </w:tc>
              </w:tr>
              <w:tr w:rsidR="00556A68" w14:paraId="794BA74B" w14:textId="77777777" w:rsidTr="00556A68">
                <w:trPr>
                  <w:divId w:val="197936288"/>
                  <w:tblCellSpacing w:w="15" w:type="dxa"/>
                </w:trPr>
                <w:tc>
                  <w:tcPr>
                    <w:tcW w:w="409" w:type="dxa"/>
                    <w:hideMark/>
                  </w:tcPr>
                  <w:p w14:paraId="623BED13" w14:textId="77777777" w:rsidR="00556A68" w:rsidRDefault="00556A68">
                    <w:pPr>
                      <w:pStyle w:val="Bibliografa"/>
                      <w:rPr>
                        <w:noProof/>
                      </w:rPr>
                    </w:pPr>
                    <w:r>
                      <w:rPr>
                        <w:noProof/>
                      </w:rPr>
                      <w:lastRenderedPageBreak/>
                      <w:t xml:space="preserve">[60] </w:t>
                    </w:r>
                  </w:p>
                </w:tc>
                <w:tc>
                  <w:tcPr>
                    <w:tcW w:w="8005" w:type="dxa"/>
                    <w:hideMark/>
                  </w:tcPr>
                  <w:p w14:paraId="3002DFAC" w14:textId="77777777" w:rsidR="00556A68" w:rsidRDefault="00556A68">
                    <w:pPr>
                      <w:pStyle w:val="Bibliografa"/>
                      <w:rPr>
                        <w:noProof/>
                      </w:rPr>
                    </w:pPr>
                    <w:r w:rsidRPr="00556A68">
                      <w:rPr>
                        <w:noProof/>
                        <w:lang w:val="en-US"/>
                      </w:rPr>
                      <w:t xml:space="preserve">G. Code, «JPEG image compressor and decompressor classes in two C++ source files,» 20 Diciembre 2015. </w:t>
                    </w:r>
                    <w:r>
                      <w:rPr>
                        <w:noProof/>
                      </w:rPr>
                      <w:t>[En línea]. Available: https://code.google.com/p/jpeg-compressor/.</w:t>
                    </w:r>
                  </w:p>
                </w:tc>
              </w:tr>
              <w:tr w:rsidR="00556A68" w:rsidRPr="008B1746" w14:paraId="7C78BED6" w14:textId="77777777" w:rsidTr="00556A68">
                <w:trPr>
                  <w:divId w:val="197936288"/>
                  <w:tblCellSpacing w:w="15" w:type="dxa"/>
                </w:trPr>
                <w:tc>
                  <w:tcPr>
                    <w:tcW w:w="409" w:type="dxa"/>
                    <w:hideMark/>
                  </w:tcPr>
                  <w:p w14:paraId="665DD1F8" w14:textId="77777777" w:rsidR="00556A68" w:rsidRDefault="00556A68">
                    <w:pPr>
                      <w:pStyle w:val="Bibliografa"/>
                      <w:rPr>
                        <w:noProof/>
                      </w:rPr>
                    </w:pPr>
                    <w:r>
                      <w:rPr>
                        <w:noProof/>
                      </w:rPr>
                      <w:t xml:space="preserve">[61] </w:t>
                    </w:r>
                  </w:p>
                </w:tc>
                <w:tc>
                  <w:tcPr>
                    <w:tcW w:w="8005" w:type="dxa"/>
                    <w:hideMark/>
                  </w:tcPr>
                  <w:p w14:paraId="384CFC53" w14:textId="77777777" w:rsidR="00556A68" w:rsidRPr="00556A68" w:rsidRDefault="00556A68">
                    <w:pPr>
                      <w:pStyle w:val="Bibliografa"/>
                      <w:rPr>
                        <w:noProof/>
                        <w:lang w:val="en-US"/>
                      </w:rPr>
                    </w:pPr>
                    <w:r w:rsidRPr="00556A68">
                      <w:rPr>
                        <w:noProof/>
                        <w:lang w:val="en-US"/>
                      </w:rPr>
                      <w:t xml:space="preserve">R. Bridson, «Fast Poisson Disk Sampling in Arbitrary Dimensions,» 2007. </w:t>
                    </w:r>
                  </w:p>
                </w:tc>
              </w:tr>
              <w:tr w:rsidR="00556A68" w14:paraId="78F7EAC6" w14:textId="77777777" w:rsidTr="00556A68">
                <w:trPr>
                  <w:divId w:val="197936288"/>
                  <w:tblCellSpacing w:w="15" w:type="dxa"/>
                </w:trPr>
                <w:tc>
                  <w:tcPr>
                    <w:tcW w:w="409" w:type="dxa"/>
                    <w:hideMark/>
                  </w:tcPr>
                  <w:p w14:paraId="3F3E0AE8" w14:textId="77777777" w:rsidR="00556A68" w:rsidRDefault="00556A68">
                    <w:pPr>
                      <w:pStyle w:val="Bibliografa"/>
                      <w:rPr>
                        <w:noProof/>
                      </w:rPr>
                    </w:pPr>
                    <w:r>
                      <w:rPr>
                        <w:noProof/>
                      </w:rPr>
                      <w:t xml:space="preserve">[62] </w:t>
                    </w:r>
                  </w:p>
                </w:tc>
                <w:tc>
                  <w:tcPr>
                    <w:tcW w:w="8005" w:type="dxa"/>
                    <w:hideMark/>
                  </w:tcPr>
                  <w:p w14:paraId="4A35472A" w14:textId="77777777" w:rsidR="00556A68" w:rsidRDefault="00556A68">
                    <w:pPr>
                      <w:pStyle w:val="Bibliografa"/>
                      <w:rPr>
                        <w:noProof/>
                      </w:rPr>
                    </w:pPr>
                    <w:r>
                      <w:rPr>
                        <w:noProof/>
                      </w:rPr>
                      <w:t>M. Ben-Chen, «Geometry Processing Algorithms,» [En línea]. Available: http://graphics.stanford.edu/courses/cs468-12-spring/LectureSlides/06_smoothing.pdf. [Último acceso: 6 01 2016].</w:t>
                    </w:r>
                  </w:p>
                </w:tc>
              </w:tr>
              <w:tr w:rsidR="00556A68" w14:paraId="0D0C1591" w14:textId="77777777" w:rsidTr="00556A68">
                <w:trPr>
                  <w:divId w:val="197936288"/>
                  <w:tblCellSpacing w:w="15" w:type="dxa"/>
                </w:trPr>
                <w:tc>
                  <w:tcPr>
                    <w:tcW w:w="409" w:type="dxa"/>
                    <w:hideMark/>
                  </w:tcPr>
                  <w:p w14:paraId="59F6A9EF" w14:textId="77777777" w:rsidR="00556A68" w:rsidRDefault="00556A68">
                    <w:pPr>
                      <w:pStyle w:val="Bibliografa"/>
                      <w:rPr>
                        <w:noProof/>
                      </w:rPr>
                    </w:pPr>
                    <w:r>
                      <w:rPr>
                        <w:noProof/>
                      </w:rPr>
                      <w:t xml:space="preserve">[63] </w:t>
                    </w:r>
                  </w:p>
                </w:tc>
                <w:tc>
                  <w:tcPr>
                    <w:tcW w:w="8005" w:type="dxa"/>
                    <w:hideMark/>
                  </w:tcPr>
                  <w:p w14:paraId="66E22757" w14:textId="77777777" w:rsidR="00556A68" w:rsidRDefault="00556A68">
                    <w:pPr>
                      <w:pStyle w:val="Bibliografa"/>
                      <w:rPr>
                        <w:noProof/>
                      </w:rPr>
                    </w:pPr>
                    <w:r>
                      <w:rPr>
                        <w:noProof/>
                      </w:rPr>
                      <w:t>Unity, «Unity,» [En línea]. Available: https://unity3d.com/es. [Último acceso: 24 Octubre 2015].</w:t>
                    </w:r>
                  </w:p>
                </w:tc>
              </w:tr>
              <w:tr w:rsidR="00556A68" w14:paraId="7BFA5716" w14:textId="77777777" w:rsidTr="00556A68">
                <w:trPr>
                  <w:divId w:val="197936288"/>
                  <w:tblCellSpacing w:w="15" w:type="dxa"/>
                </w:trPr>
                <w:tc>
                  <w:tcPr>
                    <w:tcW w:w="409" w:type="dxa"/>
                    <w:hideMark/>
                  </w:tcPr>
                  <w:p w14:paraId="23A410CD" w14:textId="77777777" w:rsidR="00556A68" w:rsidRDefault="00556A68">
                    <w:pPr>
                      <w:pStyle w:val="Bibliografa"/>
                      <w:rPr>
                        <w:noProof/>
                      </w:rPr>
                    </w:pPr>
                    <w:r>
                      <w:rPr>
                        <w:noProof/>
                      </w:rPr>
                      <w:t xml:space="preserve">[64] </w:t>
                    </w:r>
                  </w:p>
                </w:tc>
                <w:tc>
                  <w:tcPr>
                    <w:tcW w:w="8005" w:type="dxa"/>
                    <w:hideMark/>
                  </w:tcPr>
                  <w:p w14:paraId="682559FE" w14:textId="77777777" w:rsidR="00556A68" w:rsidRDefault="00556A68">
                    <w:pPr>
                      <w:pStyle w:val="Bibliografa"/>
                      <w:rPr>
                        <w:noProof/>
                      </w:rPr>
                    </w:pPr>
                    <w:r w:rsidRPr="00556A68">
                      <w:rPr>
                        <w:noProof/>
                        <w:lang w:val="en-US"/>
                      </w:rPr>
                      <w:t xml:space="preserve">Microsoft, «What Is a View Frustum?,» Microsoft, [En línea]. </w:t>
                    </w:r>
                    <w:r>
                      <w:rPr>
                        <w:noProof/>
                      </w:rPr>
                      <w:t>Available: https://msdn.microsoft.com/en-us/library/ff634570.aspx. [Último acceso: 17 Octubre 2015].</w:t>
                    </w:r>
                  </w:p>
                </w:tc>
              </w:tr>
              <w:tr w:rsidR="00556A68" w14:paraId="43B01FCB" w14:textId="77777777" w:rsidTr="00556A68">
                <w:trPr>
                  <w:divId w:val="197936288"/>
                  <w:tblCellSpacing w:w="15" w:type="dxa"/>
                </w:trPr>
                <w:tc>
                  <w:tcPr>
                    <w:tcW w:w="409" w:type="dxa"/>
                    <w:hideMark/>
                  </w:tcPr>
                  <w:p w14:paraId="4DEBE3D2" w14:textId="77777777" w:rsidR="00556A68" w:rsidRDefault="00556A68">
                    <w:pPr>
                      <w:pStyle w:val="Bibliografa"/>
                      <w:rPr>
                        <w:noProof/>
                      </w:rPr>
                    </w:pPr>
                    <w:r>
                      <w:rPr>
                        <w:noProof/>
                      </w:rPr>
                      <w:t xml:space="preserve">[65] </w:t>
                    </w:r>
                  </w:p>
                </w:tc>
                <w:tc>
                  <w:tcPr>
                    <w:tcW w:w="8005" w:type="dxa"/>
                    <w:hideMark/>
                  </w:tcPr>
                  <w:p w14:paraId="6D8FE0CE" w14:textId="77777777" w:rsidR="00556A68" w:rsidRDefault="00556A68">
                    <w:pPr>
                      <w:pStyle w:val="Bibliografa"/>
                      <w:rPr>
                        <w:noProof/>
                      </w:rPr>
                    </w:pPr>
                    <w:r w:rsidRPr="00556A68">
                      <w:rPr>
                        <w:noProof/>
                        <w:lang w:val="en-US"/>
                      </w:rPr>
                      <w:t xml:space="preserve">T. Terms, «techterms.com,» techterms.com, 22 Diciembre 2008. </w:t>
                    </w:r>
                    <w:r>
                      <w:rPr>
                        <w:noProof/>
                      </w:rPr>
                      <w:t>[En línea]. Available: http://techterms.com/definition/addon. [Último acceso: 16 Setiembre 2015].</w:t>
                    </w:r>
                  </w:p>
                </w:tc>
              </w:tr>
              <w:tr w:rsidR="00556A68" w14:paraId="445A7606" w14:textId="77777777" w:rsidTr="00556A68">
                <w:trPr>
                  <w:divId w:val="197936288"/>
                  <w:tblCellSpacing w:w="15" w:type="dxa"/>
                </w:trPr>
                <w:tc>
                  <w:tcPr>
                    <w:tcW w:w="409" w:type="dxa"/>
                    <w:hideMark/>
                  </w:tcPr>
                  <w:p w14:paraId="56C08A62" w14:textId="77777777" w:rsidR="00556A68" w:rsidRDefault="00556A68">
                    <w:pPr>
                      <w:pStyle w:val="Bibliografa"/>
                      <w:rPr>
                        <w:noProof/>
                      </w:rPr>
                    </w:pPr>
                    <w:r>
                      <w:rPr>
                        <w:noProof/>
                      </w:rPr>
                      <w:t xml:space="preserve">[66] </w:t>
                    </w:r>
                  </w:p>
                </w:tc>
                <w:tc>
                  <w:tcPr>
                    <w:tcW w:w="8005" w:type="dxa"/>
                    <w:hideMark/>
                  </w:tcPr>
                  <w:p w14:paraId="3389B110" w14:textId="77777777" w:rsidR="00556A68" w:rsidRDefault="00556A68">
                    <w:pPr>
                      <w:pStyle w:val="Bibliografa"/>
                      <w:rPr>
                        <w:noProof/>
                      </w:rPr>
                    </w:pPr>
                    <w:r w:rsidRPr="00556A68">
                      <w:rPr>
                        <w:noProof/>
                        <w:lang w:val="en-US"/>
                      </w:rPr>
                      <w:t xml:space="preserve">I. L. Zebo Peng, «Linkoping Universitet - Department of Computer and Information Science,» 28 10 2011. </w:t>
                    </w:r>
                    <w:r>
                      <w:rPr>
                        <w:noProof/>
                      </w:rPr>
                      <w:t>[En línea]. Available: https://www.ida.liu.se/~TDTS08/lectures/11/lec3.pdf. [Último acceso: 9 12 2015].</w:t>
                    </w:r>
                  </w:p>
                </w:tc>
              </w:tr>
              <w:tr w:rsidR="00556A68" w14:paraId="4772D5A0" w14:textId="77777777" w:rsidTr="00556A68">
                <w:trPr>
                  <w:divId w:val="197936288"/>
                  <w:tblCellSpacing w:w="15" w:type="dxa"/>
                </w:trPr>
                <w:tc>
                  <w:tcPr>
                    <w:tcW w:w="409" w:type="dxa"/>
                    <w:hideMark/>
                  </w:tcPr>
                  <w:p w14:paraId="5D6E9B65" w14:textId="77777777" w:rsidR="00556A68" w:rsidRDefault="00556A68">
                    <w:pPr>
                      <w:pStyle w:val="Bibliografa"/>
                      <w:rPr>
                        <w:noProof/>
                      </w:rPr>
                    </w:pPr>
                    <w:r>
                      <w:rPr>
                        <w:noProof/>
                      </w:rPr>
                      <w:t xml:space="preserve">[67] </w:t>
                    </w:r>
                  </w:p>
                </w:tc>
                <w:tc>
                  <w:tcPr>
                    <w:tcW w:w="8005" w:type="dxa"/>
                    <w:hideMark/>
                  </w:tcPr>
                  <w:p w14:paraId="774C5C03" w14:textId="77777777" w:rsidR="00556A68" w:rsidRDefault="00556A68">
                    <w:pPr>
                      <w:pStyle w:val="Bibliografa"/>
                      <w:rPr>
                        <w:noProof/>
                      </w:rPr>
                    </w:pPr>
                    <w:r w:rsidRPr="00556A68">
                      <w:rPr>
                        <w:noProof/>
                        <w:lang w:val="en-US"/>
                      </w:rPr>
                      <w:t xml:space="preserve">CISCO, «Cisco Video and TelePresence Architecture Design Guide,» 30 3 2012. </w:t>
                    </w:r>
                    <w:r>
                      <w:rPr>
                        <w:noProof/>
                      </w:rPr>
                      <w:t>[En línea]. Available: http://www.cisco.com/c/en/us/td/docs/voice_ip_comm/uc_system/design/guides/videodg/vidguide/basics.html#wp1056105. [Último acceso: 9 12 2015].</w:t>
                    </w:r>
                  </w:p>
                </w:tc>
              </w:tr>
              <w:tr w:rsidR="00556A68" w:rsidRPr="008B1746" w14:paraId="3BC799B1" w14:textId="77777777" w:rsidTr="00556A68">
                <w:trPr>
                  <w:divId w:val="197936288"/>
                  <w:tblCellSpacing w:w="15" w:type="dxa"/>
                </w:trPr>
                <w:tc>
                  <w:tcPr>
                    <w:tcW w:w="409" w:type="dxa"/>
                    <w:hideMark/>
                  </w:tcPr>
                  <w:p w14:paraId="1B7A42C1" w14:textId="77777777" w:rsidR="00556A68" w:rsidRDefault="00556A68">
                    <w:pPr>
                      <w:pStyle w:val="Bibliografa"/>
                      <w:rPr>
                        <w:noProof/>
                      </w:rPr>
                    </w:pPr>
                    <w:r>
                      <w:rPr>
                        <w:noProof/>
                      </w:rPr>
                      <w:t xml:space="preserve">[68] </w:t>
                    </w:r>
                  </w:p>
                </w:tc>
                <w:tc>
                  <w:tcPr>
                    <w:tcW w:w="8005" w:type="dxa"/>
                    <w:hideMark/>
                  </w:tcPr>
                  <w:p w14:paraId="3C5FA19B" w14:textId="77777777" w:rsidR="00556A68" w:rsidRPr="00556A68" w:rsidRDefault="00556A68">
                    <w:pPr>
                      <w:pStyle w:val="Bibliografa"/>
                      <w:rPr>
                        <w:noProof/>
                        <w:lang w:val="en-US"/>
                      </w:rPr>
                    </w:pPr>
                    <w:r w:rsidRPr="00556A68">
                      <w:rPr>
                        <w:noProof/>
                        <w:lang w:val="en-US"/>
                      </w:rPr>
                      <w:t xml:space="preserve">J. J. P. Dan Oja, Computer Concepts: Illustrated Introductory, 8 edicion ed., Boston, Massachussetts: CENGAGE Learning. </w:t>
                    </w:r>
                  </w:p>
                </w:tc>
              </w:tr>
              <w:tr w:rsidR="00556A68" w:rsidRPr="008B1746" w14:paraId="4CC67888" w14:textId="77777777" w:rsidTr="00556A68">
                <w:trPr>
                  <w:divId w:val="197936288"/>
                  <w:tblCellSpacing w:w="15" w:type="dxa"/>
                </w:trPr>
                <w:tc>
                  <w:tcPr>
                    <w:tcW w:w="409" w:type="dxa"/>
                    <w:hideMark/>
                  </w:tcPr>
                  <w:p w14:paraId="735FE1BB" w14:textId="77777777" w:rsidR="00556A68" w:rsidRDefault="00556A68">
                    <w:pPr>
                      <w:pStyle w:val="Bibliografa"/>
                      <w:rPr>
                        <w:noProof/>
                      </w:rPr>
                    </w:pPr>
                    <w:r>
                      <w:rPr>
                        <w:noProof/>
                      </w:rPr>
                      <w:t xml:space="preserve">[69] </w:t>
                    </w:r>
                  </w:p>
                </w:tc>
                <w:tc>
                  <w:tcPr>
                    <w:tcW w:w="8005" w:type="dxa"/>
                    <w:hideMark/>
                  </w:tcPr>
                  <w:p w14:paraId="4063B93F" w14:textId="77777777" w:rsidR="00556A68" w:rsidRPr="00556A68" w:rsidRDefault="00556A68">
                    <w:pPr>
                      <w:pStyle w:val="Bibliografa"/>
                      <w:rPr>
                        <w:noProof/>
                        <w:lang w:val="en-US"/>
                      </w:rPr>
                    </w:pPr>
                    <w:r w:rsidRPr="00556A68">
                      <w:rPr>
                        <w:noProof/>
                        <w:lang w:val="en-US"/>
                      </w:rPr>
                      <w:t xml:space="preserve">B. P. Kamal Hyder, Embedded Systems Design using the Rabbit 3000 Microprocessor: Interfacing, Networking, and Application Development, OXFORD: ELSEVIER. </w:t>
                    </w:r>
                  </w:p>
                </w:tc>
              </w:tr>
            </w:tbl>
            <w:p w14:paraId="750AE0A8" w14:textId="77777777" w:rsidR="00556A68" w:rsidRPr="00556A68" w:rsidRDefault="00556A68">
              <w:pPr>
                <w:divId w:val="197936288"/>
                <w:rPr>
                  <w:rFonts w:eastAsia="Times New Roman"/>
                  <w:noProof/>
                  <w:lang w:val="en-US"/>
                </w:rPr>
              </w:pPr>
            </w:p>
            <w:bookmarkEnd w:id="1339"/>
            <w:bookmarkEnd w:id="1340"/>
            <w:bookmarkEnd w:id="1341"/>
            <w:p w14:paraId="14F711F2" w14:textId="6E048B2D" w:rsidR="009763A9" w:rsidRDefault="009763A9" w:rsidP="00B379CE">
              <w:pPr>
                <w:rPr>
                  <w:ins w:id="1342" w:author="Gonzalo" w:date="2015-09-13T13:03:00Z"/>
                </w:rPr>
              </w:pPr>
              <w:ins w:id="1343" w:author="Gonzalo" w:date="2015-09-13T13:03:00Z">
                <w:r>
                  <w:rPr>
                    <w:b/>
                    <w:bCs/>
                  </w:rPr>
                  <w:fldChar w:fldCharType="end"/>
                </w:r>
              </w:ins>
            </w:p>
            <w:customXmlInsRangeStart w:id="1344" w:author="Gonzalo" w:date="2015-09-13T13:03:00Z"/>
          </w:sdtContent>
        </w:sdt>
        <w:customXmlInsRangeEnd w:id="1344"/>
        <w:customXmlInsRangeStart w:id="1345" w:author="Gonzalo" w:date="2015-09-13T13:03:00Z"/>
      </w:sdtContent>
    </w:sdt>
    <w:customXmlInsRangeEnd w:id="1345"/>
    <w:p w14:paraId="65783147" w14:textId="77777777" w:rsidR="009763A9" w:rsidRDefault="009763A9" w:rsidP="009763A9"/>
    <w:p w14:paraId="4F074BC1" w14:textId="77777777" w:rsidR="00003234" w:rsidRDefault="00003234"/>
    <w:sectPr w:rsidR="00003234" w:rsidSect="00EE3F9D">
      <w:headerReference w:type="default" r:id="rId73"/>
      <w:footerReference w:type="default" r:id="rId74"/>
      <w:pgSz w:w="11906" w:h="16838"/>
      <w:pgMar w:top="1417" w:right="1701" w:bottom="1417" w:left="1701"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278" w:author="Rodrigo Alvarez" w:date="2015-10-31T16:18:00Z" w:initials="RA">
    <w:p w14:paraId="22D9A0BF" w14:textId="3E2C7D19" w:rsidR="00CA3206" w:rsidRDefault="00CA3206">
      <w:pPr>
        <w:pStyle w:val="Textocomentario"/>
      </w:pPr>
      <w:r>
        <w:rPr>
          <w:rStyle w:val="Refdecomentario"/>
        </w:rPr>
        <w:annotationRef/>
      </w:r>
      <w:r>
        <w:t>Mal redactado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2D9A0BF" w15:done="1"/>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06F311" w14:textId="77777777" w:rsidR="00557CBB" w:rsidRDefault="00557CBB" w:rsidP="00961EED">
      <w:pPr>
        <w:spacing w:after="0" w:line="240" w:lineRule="auto"/>
      </w:pPr>
      <w:r>
        <w:separator/>
      </w:r>
    </w:p>
  </w:endnote>
  <w:endnote w:type="continuationSeparator" w:id="0">
    <w:p w14:paraId="0E526A69" w14:textId="77777777" w:rsidR="00557CBB" w:rsidRDefault="00557CBB" w:rsidP="00961EED">
      <w:pPr>
        <w:spacing w:after="0" w:line="240" w:lineRule="auto"/>
      </w:pPr>
      <w:r>
        <w:continuationSeparator/>
      </w:r>
    </w:p>
  </w:endnote>
  <w:endnote w:type="continuationNotice" w:id="1">
    <w:p w14:paraId="58AE00A9" w14:textId="77777777" w:rsidR="00557CBB" w:rsidRDefault="00557CB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D8C9E2" w14:textId="4BE69D59" w:rsidR="00CA3206" w:rsidRDefault="00CA3206">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lang w:val="es-ES"/>
      </w:rPr>
      <w:t>Página</w:t>
    </w:r>
    <w:r>
      <w:rPr>
        <w:color w:val="8496B0" w:themeColor="text2" w:themeTint="99"/>
        <w:sz w:val="24"/>
        <w:szCs w:val="24"/>
        <w:lang w:val="es-ES"/>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sidR="00602BB2" w:rsidRPr="00602BB2">
      <w:rPr>
        <w:noProof/>
        <w:color w:val="323E4F" w:themeColor="text2" w:themeShade="BF"/>
        <w:sz w:val="24"/>
        <w:szCs w:val="24"/>
        <w:lang w:val="es-ES"/>
      </w:rPr>
      <w:t>87</w:t>
    </w:r>
    <w:r>
      <w:rPr>
        <w:color w:val="323E4F" w:themeColor="text2" w:themeShade="BF"/>
        <w:sz w:val="24"/>
        <w:szCs w:val="24"/>
      </w:rPr>
      <w:fldChar w:fldCharType="end"/>
    </w:r>
    <w:r>
      <w:rPr>
        <w:color w:val="323E4F" w:themeColor="text2" w:themeShade="BF"/>
        <w:sz w:val="24"/>
        <w:szCs w:val="24"/>
        <w:lang w:val="es-ES"/>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sidR="00602BB2" w:rsidRPr="00602BB2">
      <w:rPr>
        <w:noProof/>
        <w:color w:val="323E4F" w:themeColor="text2" w:themeShade="BF"/>
        <w:sz w:val="24"/>
        <w:szCs w:val="24"/>
        <w:lang w:val="es-ES"/>
      </w:rPr>
      <w:t>92</w:t>
    </w:r>
    <w:r>
      <w:rPr>
        <w:color w:val="323E4F" w:themeColor="text2" w:themeShade="BF"/>
        <w:sz w:val="24"/>
        <w:szCs w:val="24"/>
      </w:rPr>
      <w:fldChar w:fldCharType="end"/>
    </w:r>
    <w:bookmarkStart w:id="1346" w:name="_Toc429920744"/>
  </w:p>
  <w:bookmarkEnd w:id="1346"/>
  <w:p w14:paraId="3BFADB83" w14:textId="77777777" w:rsidR="00CA3206" w:rsidRDefault="00CA320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385F7D" w14:textId="77777777" w:rsidR="00557CBB" w:rsidRDefault="00557CBB" w:rsidP="00961EED">
      <w:pPr>
        <w:spacing w:after="0" w:line="240" w:lineRule="auto"/>
      </w:pPr>
      <w:r>
        <w:separator/>
      </w:r>
    </w:p>
  </w:footnote>
  <w:footnote w:type="continuationSeparator" w:id="0">
    <w:p w14:paraId="6A93F892" w14:textId="77777777" w:rsidR="00557CBB" w:rsidRDefault="00557CBB" w:rsidP="00961EED">
      <w:pPr>
        <w:spacing w:after="0" w:line="240" w:lineRule="auto"/>
      </w:pPr>
      <w:r>
        <w:continuationSeparator/>
      </w:r>
    </w:p>
  </w:footnote>
  <w:footnote w:type="continuationNotice" w:id="1">
    <w:p w14:paraId="1565741E" w14:textId="77777777" w:rsidR="00557CBB" w:rsidRDefault="00557CB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4EDAA3" w14:textId="71151F8E" w:rsidR="00CA3206" w:rsidRDefault="00CA3206">
    <w:pPr>
      <w:pStyle w:val="Encabezado"/>
      <w:jc w:val="right"/>
      <w:rPr>
        <w:color w:val="5B9BD5" w:themeColor="accent1"/>
      </w:rPr>
    </w:pPr>
    <w:sdt>
      <w:sdtPr>
        <w:rPr>
          <w:color w:val="5B9BD5" w:themeColor="accent1"/>
        </w:rPr>
        <w:alias w:val="Título"/>
        <w:tag w:val=""/>
        <w:id w:val="664756013"/>
        <w:placeholder>
          <w:docPart w:val="3CDFF253DE1542BABC5236BB6008F3DA"/>
        </w:placeholder>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rPr>
          <w:t>Proyecto de Grado</w:t>
        </w:r>
      </w:sdtContent>
    </w:sdt>
    <w:r>
      <w:rPr>
        <w:color w:val="5B9BD5" w:themeColor="accent1"/>
        <w:lang w:val="es-ES"/>
      </w:rPr>
      <w:t xml:space="preserve"> | </w:t>
    </w:r>
    <w:sdt>
      <w:sdtPr>
        <w:rPr>
          <w:color w:val="5B9BD5" w:themeColor="accent1"/>
        </w:rPr>
        <w:alias w:val="Autor"/>
        <w:tag w:val=""/>
        <w:id w:val="-1677181147"/>
        <w:placeholder>
          <w:docPart w:val="8BE816EC300E46FF8A8E13557AD6336D"/>
        </w:placeholder>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lang w:val="es-ES"/>
          </w:rPr>
          <w:t>Cámaras Heterogéneas</w:t>
        </w:r>
      </w:sdtContent>
    </w:sdt>
  </w:p>
  <w:p w14:paraId="6170A701" w14:textId="77777777" w:rsidR="00CA3206" w:rsidRDefault="00CA320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F3BAE15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5F69B7"/>
    <w:multiLevelType w:val="multilevel"/>
    <w:tmpl w:val="B86CA12C"/>
    <w:styleLink w:val="Estilo1"/>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2A35AA6"/>
    <w:multiLevelType w:val="hybridMultilevel"/>
    <w:tmpl w:val="A0987D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6AF2444"/>
    <w:multiLevelType w:val="multilevel"/>
    <w:tmpl w:val="3DCC1AE6"/>
    <w:styleLink w:val="Estilo2"/>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rPr>
    </w:lvl>
    <w:lvl w:ilvl="2">
      <w:start w:val="1"/>
      <w:numFmt w:val="decimal"/>
      <w:lvlText w:val="%1.%2.%3."/>
      <w:lvlJc w:val="left"/>
      <w:pPr>
        <w:ind w:left="431" w:hanging="431"/>
      </w:pPr>
      <w:rPr>
        <w:rFonts w:hint="default"/>
      </w:rPr>
    </w:lvl>
    <w:lvl w:ilvl="3">
      <w:start w:val="1"/>
      <w:numFmt w:val="decimal"/>
      <w:lvlText w:val="%1.%2.%3.%4."/>
      <w:lvlJc w:val="left"/>
      <w:pPr>
        <w:ind w:left="431" w:hanging="431"/>
      </w:pPr>
      <w:rPr>
        <w:rFonts w:hint="default"/>
      </w:rPr>
    </w:lvl>
    <w:lvl w:ilvl="4">
      <w:start w:val="1"/>
      <w:numFmt w:val="decimal"/>
      <w:lvlText w:val="%1.%2.%3.%4.%5."/>
      <w:lvlJc w:val="left"/>
      <w:pPr>
        <w:ind w:left="431" w:hanging="431"/>
      </w:pPr>
      <w:rPr>
        <w:rFonts w:hint="default"/>
      </w:rPr>
    </w:lvl>
    <w:lvl w:ilvl="5">
      <w:start w:val="1"/>
      <w:numFmt w:val="decimal"/>
      <w:lvlText w:val="%1.%2.%3.%4.%5.%6"/>
      <w:lvlJc w:val="left"/>
      <w:pPr>
        <w:ind w:left="431" w:hanging="431"/>
      </w:pPr>
      <w:rPr>
        <w:rFonts w:hint="default"/>
      </w:rPr>
    </w:lvl>
    <w:lvl w:ilvl="6">
      <w:start w:val="1"/>
      <w:numFmt w:val="decimal"/>
      <w:lvlText w:val="%1.%2.%3.%4.%5.%6.%7."/>
      <w:lvlJc w:val="left"/>
      <w:pPr>
        <w:ind w:left="431" w:hanging="431"/>
      </w:pPr>
      <w:rPr>
        <w:rFonts w:hint="default"/>
      </w:rPr>
    </w:lvl>
    <w:lvl w:ilvl="7">
      <w:start w:val="1"/>
      <w:numFmt w:val="decimal"/>
      <w:lvlText w:val="%1.%2.%3.%4.%5.%6.%7.%8."/>
      <w:lvlJc w:val="left"/>
      <w:pPr>
        <w:ind w:left="431" w:hanging="431"/>
      </w:pPr>
      <w:rPr>
        <w:rFonts w:hint="default"/>
      </w:rPr>
    </w:lvl>
    <w:lvl w:ilvl="8">
      <w:start w:val="1"/>
      <w:numFmt w:val="decimal"/>
      <w:lvlText w:val="%1.%2.%3.%4.%5.%6.%7.%8.%9."/>
      <w:lvlJc w:val="left"/>
      <w:pPr>
        <w:ind w:left="431" w:hanging="431"/>
      </w:pPr>
      <w:rPr>
        <w:rFonts w:hint="default"/>
      </w:rPr>
    </w:lvl>
  </w:abstractNum>
  <w:abstractNum w:abstractNumId="4" w15:restartNumberingAfterBreak="0">
    <w:nsid w:val="06D37AEB"/>
    <w:multiLevelType w:val="hybridMultilevel"/>
    <w:tmpl w:val="BB786C82"/>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5" w15:restartNumberingAfterBreak="0">
    <w:nsid w:val="0AC7295D"/>
    <w:multiLevelType w:val="hybridMultilevel"/>
    <w:tmpl w:val="3C96C30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6" w15:restartNumberingAfterBreak="0">
    <w:nsid w:val="10663E1B"/>
    <w:multiLevelType w:val="multilevel"/>
    <w:tmpl w:val="4BB2422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0CE61A7"/>
    <w:multiLevelType w:val="hybridMultilevel"/>
    <w:tmpl w:val="F4F4EC5E"/>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8" w15:restartNumberingAfterBreak="0">
    <w:nsid w:val="122955E3"/>
    <w:multiLevelType w:val="multilevel"/>
    <w:tmpl w:val="380A002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19226FEB"/>
    <w:multiLevelType w:val="multilevel"/>
    <w:tmpl w:val="3E74511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197D0DBD"/>
    <w:multiLevelType w:val="hybridMultilevel"/>
    <w:tmpl w:val="6C48A0BA"/>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1" w15:restartNumberingAfterBreak="0">
    <w:nsid w:val="1C397B77"/>
    <w:multiLevelType w:val="hybridMultilevel"/>
    <w:tmpl w:val="00701344"/>
    <w:lvl w:ilvl="0" w:tplc="380A0003">
      <w:start w:val="1"/>
      <w:numFmt w:val="bullet"/>
      <w:lvlText w:val="o"/>
      <w:lvlJc w:val="left"/>
      <w:pPr>
        <w:ind w:left="720" w:hanging="360"/>
      </w:pPr>
      <w:rPr>
        <w:rFonts w:ascii="Courier New" w:hAnsi="Courier New" w:cs="Courier New"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2" w15:restartNumberingAfterBreak="0">
    <w:nsid w:val="235F349B"/>
    <w:multiLevelType w:val="hybridMultilevel"/>
    <w:tmpl w:val="DB50121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3" w15:restartNumberingAfterBreak="0">
    <w:nsid w:val="2623587D"/>
    <w:multiLevelType w:val="hybridMultilevel"/>
    <w:tmpl w:val="0ED07E46"/>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4" w15:restartNumberingAfterBreak="0">
    <w:nsid w:val="26776DB0"/>
    <w:multiLevelType w:val="hybridMultilevel"/>
    <w:tmpl w:val="77EABC70"/>
    <w:lvl w:ilvl="0" w:tplc="380A0001">
      <w:start w:val="1"/>
      <w:numFmt w:val="bullet"/>
      <w:lvlText w:val=""/>
      <w:lvlJc w:val="left"/>
      <w:pPr>
        <w:ind w:left="720" w:hanging="360"/>
      </w:pPr>
      <w:rPr>
        <w:rFonts w:ascii="Symbol" w:hAnsi="Symbol" w:hint="default"/>
      </w:rPr>
    </w:lvl>
    <w:lvl w:ilvl="1" w:tplc="380A000F">
      <w:start w:val="1"/>
      <w:numFmt w:val="decimal"/>
      <w:lvlText w:val="%2."/>
      <w:lvlJc w:val="left"/>
      <w:pPr>
        <w:ind w:left="1440" w:hanging="360"/>
      </w:pPr>
      <w:rPr>
        <w:rFonts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5" w15:restartNumberingAfterBreak="0">
    <w:nsid w:val="27801382"/>
    <w:multiLevelType w:val="hybridMultilevel"/>
    <w:tmpl w:val="37E6E978"/>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6" w15:restartNumberingAfterBreak="0">
    <w:nsid w:val="2DCC1D4F"/>
    <w:multiLevelType w:val="multilevel"/>
    <w:tmpl w:val="380A0025"/>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7" w15:restartNumberingAfterBreak="0">
    <w:nsid w:val="2EA771C1"/>
    <w:multiLevelType w:val="hybridMultilevel"/>
    <w:tmpl w:val="7AB625F8"/>
    <w:lvl w:ilvl="0" w:tplc="4684C2B6">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18" w15:restartNumberingAfterBreak="0">
    <w:nsid w:val="364412C8"/>
    <w:multiLevelType w:val="hybridMultilevel"/>
    <w:tmpl w:val="E32A5470"/>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19" w15:restartNumberingAfterBreak="0">
    <w:nsid w:val="368B2384"/>
    <w:multiLevelType w:val="hybridMultilevel"/>
    <w:tmpl w:val="658075A2"/>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0" w15:restartNumberingAfterBreak="0">
    <w:nsid w:val="36A759D1"/>
    <w:multiLevelType w:val="hybridMultilevel"/>
    <w:tmpl w:val="C1ECF196"/>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1" w15:restartNumberingAfterBreak="0">
    <w:nsid w:val="391D4EE3"/>
    <w:multiLevelType w:val="hybridMultilevel"/>
    <w:tmpl w:val="1E8C55DC"/>
    <w:lvl w:ilvl="0" w:tplc="380A0003">
      <w:start w:val="1"/>
      <w:numFmt w:val="bullet"/>
      <w:lvlText w:val="o"/>
      <w:lvlJc w:val="left"/>
      <w:pPr>
        <w:ind w:left="720" w:hanging="360"/>
      </w:pPr>
      <w:rPr>
        <w:rFonts w:ascii="Courier New" w:hAnsi="Courier New" w:cs="Courier New"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2" w15:restartNumberingAfterBreak="0">
    <w:nsid w:val="3CF13104"/>
    <w:multiLevelType w:val="hybridMultilevel"/>
    <w:tmpl w:val="2C96E508"/>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3" w15:restartNumberingAfterBreak="0">
    <w:nsid w:val="3E6A33A6"/>
    <w:multiLevelType w:val="hybridMultilevel"/>
    <w:tmpl w:val="2E409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2B18CE"/>
    <w:multiLevelType w:val="hybridMultilevel"/>
    <w:tmpl w:val="78861A0C"/>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5" w15:restartNumberingAfterBreak="0">
    <w:nsid w:val="44DE44A3"/>
    <w:multiLevelType w:val="hybridMultilevel"/>
    <w:tmpl w:val="DE32BE7E"/>
    <w:lvl w:ilvl="0" w:tplc="380A0015">
      <w:start w:val="1"/>
      <w:numFmt w:val="upperLetter"/>
      <w:lvlText w:val="%1."/>
      <w:lvlJc w:val="left"/>
      <w:pPr>
        <w:ind w:left="1440" w:hanging="360"/>
      </w:pPr>
    </w:lvl>
    <w:lvl w:ilvl="1" w:tplc="380A0019" w:tentative="1">
      <w:start w:val="1"/>
      <w:numFmt w:val="lowerLetter"/>
      <w:lvlText w:val="%2."/>
      <w:lvlJc w:val="left"/>
      <w:pPr>
        <w:ind w:left="2160" w:hanging="360"/>
      </w:pPr>
    </w:lvl>
    <w:lvl w:ilvl="2" w:tplc="380A001B" w:tentative="1">
      <w:start w:val="1"/>
      <w:numFmt w:val="lowerRoman"/>
      <w:lvlText w:val="%3."/>
      <w:lvlJc w:val="right"/>
      <w:pPr>
        <w:ind w:left="2880" w:hanging="180"/>
      </w:pPr>
    </w:lvl>
    <w:lvl w:ilvl="3" w:tplc="380A000F" w:tentative="1">
      <w:start w:val="1"/>
      <w:numFmt w:val="decimal"/>
      <w:lvlText w:val="%4."/>
      <w:lvlJc w:val="left"/>
      <w:pPr>
        <w:ind w:left="3600" w:hanging="360"/>
      </w:pPr>
    </w:lvl>
    <w:lvl w:ilvl="4" w:tplc="380A0019" w:tentative="1">
      <w:start w:val="1"/>
      <w:numFmt w:val="lowerLetter"/>
      <w:lvlText w:val="%5."/>
      <w:lvlJc w:val="left"/>
      <w:pPr>
        <w:ind w:left="4320" w:hanging="360"/>
      </w:pPr>
    </w:lvl>
    <w:lvl w:ilvl="5" w:tplc="380A001B" w:tentative="1">
      <w:start w:val="1"/>
      <w:numFmt w:val="lowerRoman"/>
      <w:lvlText w:val="%6."/>
      <w:lvlJc w:val="right"/>
      <w:pPr>
        <w:ind w:left="5040" w:hanging="180"/>
      </w:pPr>
    </w:lvl>
    <w:lvl w:ilvl="6" w:tplc="380A000F" w:tentative="1">
      <w:start w:val="1"/>
      <w:numFmt w:val="decimal"/>
      <w:lvlText w:val="%7."/>
      <w:lvlJc w:val="left"/>
      <w:pPr>
        <w:ind w:left="5760" w:hanging="360"/>
      </w:pPr>
    </w:lvl>
    <w:lvl w:ilvl="7" w:tplc="380A0019" w:tentative="1">
      <w:start w:val="1"/>
      <w:numFmt w:val="lowerLetter"/>
      <w:lvlText w:val="%8."/>
      <w:lvlJc w:val="left"/>
      <w:pPr>
        <w:ind w:left="6480" w:hanging="360"/>
      </w:pPr>
    </w:lvl>
    <w:lvl w:ilvl="8" w:tplc="380A001B" w:tentative="1">
      <w:start w:val="1"/>
      <w:numFmt w:val="lowerRoman"/>
      <w:lvlText w:val="%9."/>
      <w:lvlJc w:val="right"/>
      <w:pPr>
        <w:ind w:left="7200" w:hanging="180"/>
      </w:pPr>
    </w:lvl>
  </w:abstractNum>
  <w:abstractNum w:abstractNumId="26" w15:restartNumberingAfterBreak="0">
    <w:nsid w:val="48C73F7E"/>
    <w:multiLevelType w:val="hybridMultilevel"/>
    <w:tmpl w:val="0A28EF5A"/>
    <w:lvl w:ilvl="0" w:tplc="380A0001">
      <w:start w:val="1"/>
      <w:numFmt w:val="bullet"/>
      <w:lvlText w:val=""/>
      <w:lvlJc w:val="left"/>
      <w:pPr>
        <w:ind w:left="360" w:hanging="360"/>
      </w:pPr>
      <w:rPr>
        <w:rFonts w:ascii="Symbol" w:hAnsi="Symbol" w:hint="default"/>
      </w:rPr>
    </w:lvl>
    <w:lvl w:ilvl="1" w:tplc="380A0003" w:tentative="1">
      <w:start w:val="1"/>
      <w:numFmt w:val="bullet"/>
      <w:lvlText w:val="o"/>
      <w:lvlJc w:val="left"/>
      <w:pPr>
        <w:ind w:left="1080" w:hanging="360"/>
      </w:pPr>
      <w:rPr>
        <w:rFonts w:ascii="Courier New" w:hAnsi="Courier New" w:cs="Courier New" w:hint="default"/>
      </w:rPr>
    </w:lvl>
    <w:lvl w:ilvl="2" w:tplc="380A0005" w:tentative="1">
      <w:start w:val="1"/>
      <w:numFmt w:val="bullet"/>
      <w:lvlText w:val=""/>
      <w:lvlJc w:val="left"/>
      <w:pPr>
        <w:ind w:left="1800" w:hanging="360"/>
      </w:pPr>
      <w:rPr>
        <w:rFonts w:ascii="Wingdings" w:hAnsi="Wingdings" w:hint="default"/>
      </w:rPr>
    </w:lvl>
    <w:lvl w:ilvl="3" w:tplc="380A0001" w:tentative="1">
      <w:start w:val="1"/>
      <w:numFmt w:val="bullet"/>
      <w:lvlText w:val=""/>
      <w:lvlJc w:val="left"/>
      <w:pPr>
        <w:ind w:left="2520" w:hanging="360"/>
      </w:pPr>
      <w:rPr>
        <w:rFonts w:ascii="Symbol" w:hAnsi="Symbol" w:hint="default"/>
      </w:rPr>
    </w:lvl>
    <w:lvl w:ilvl="4" w:tplc="380A0003" w:tentative="1">
      <w:start w:val="1"/>
      <w:numFmt w:val="bullet"/>
      <w:lvlText w:val="o"/>
      <w:lvlJc w:val="left"/>
      <w:pPr>
        <w:ind w:left="3240" w:hanging="360"/>
      </w:pPr>
      <w:rPr>
        <w:rFonts w:ascii="Courier New" w:hAnsi="Courier New" w:cs="Courier New" w:hint="default"/>
      </w:rPr>
    </w:lvl>
    <w:lvl w:ilvl="5" w:tplc="380A0005" w:tentative="1">
      <w:start w:val="1"/>
      <w:numFmt w:val="bullet"/>
      <w:lvlText w:val=""/>
      <w:lvlJc w:val="left"/>
      <w:pPr>
        <w:ind w:left="3960" w:hanging="360"/>
      </w:pPr>
      <w:rPr>
        <w:rFonts w:ascii="Wingdings" w:hAnsi="Wingdings" w:hint="default"/>
      </w:rPr>
    </w:lvl>
    <w:lvl w:ilvl="6" w:tplc="380A0001" w:tentative="1">
      <w:start w:val="1"/>
      <w:numFmt w:val="bullet"/>
      <w:lvlText w:val=""/>
      <w:lvlJc w:val="left"/>
      <w:pPr>
        <w:ind w:left="4680" w:hanging="360"/>
      </w:pPr>
      <w:rPr>
        <w:rFonts w:ascii="Symbol" w:hAnsi="Symbol" w:hint="default"/>
      </w:rPr>
    </w:lvl>
    <w:lvl w:ilvl="7" w:tplc="380A0003" w:tentative="1">
      <w:start w:val="1"/>
      <w:numFmt w:val="bullet"/>
      <w:lvlText w:val="o"/>
      <w:lvlJc w:val="left"/>
      <w:pPr>
        <w:ind w:left="5400" w:hanging="360"/>
      </w:pPr>
      <w:rPr>
        <w:rFonts w:ascii="Courier New" w:hAnsi="Courier New" w:cs="Courier New" w:hint="default"/>
      </w:rPr>
    </w:lvl>
    <w:lvl w:ilvl="8" w:tplc="380A0005" w:tentative="1">
      <w:start w:val="1"/>
      <w:numFmt w:val="bullet"/>
      <w:lvlText w:val=""/>
      <w:lvlJc w:val="left"/>
      <w:pPr>
        <w:ind w:left="6120" w:hanging="360"/>
      </w:pPr>
      <w:rPr>
        <w:rFonts w:ascii="Wingdings" w:hAnsi="Wingdings" w:hint="default"/>
      </w:rPr>
    </w:lvl>
  </w:abstractNum>
  <w:abstractNum w:abstractNumId="27" w15:restartNumberingAfterBreak="0">
    <w:nsid w:val="4D340FE0"/>
    <w:multiLevelType w:val="hybridMultilevel"/>
    <w:tmpl w:val="91201F66"/>
    <w:lvl w:ilvl="0" w:tplc="380A0003">
      <w:start w:val="1"/>
      <w:numFmt w:val="bullet"/>
      <w:lvlText w:val="o"/>
      <w:lvlJc w:val="left"/>
      <w:pPr>
        <w:ind w:left="720" w:hanging="360"/>
      </w:pPr>
      <w:rPr>
        <w:rFonts w:ascii="Courier New" w:hAnsi="Courier New" w:cs="Courier New"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8" w15:restartNumberingAfterBreak="0">
    <w:nsid w:val="4E637DCE"/>
    <w:multiLevelType w:val="hybridMultilevel"/>
    <w:tmpl w:val="4926878A"/>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9" w15:restartNumberingAfterBreak="0">
    <w:nsid w:val="502C62EF"/>
    <w:multiLevelType w:val="hybridMultilevel"/>
    <w:tmpl w:val="7BA624C0"/>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0" w15:restartNumberingAfterBreak="0">
    <w:nsid w:val="54726591"/>
    <w:multiLevelType w:val="hybridMultilevel"/>
    <w:tmpl w:val="69AED9DC"/>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1" w15:restartNumberingAfterBreak="0">
    <w:nsid w:val="554B6850"/>
    <w:multiLevelType w:val="hybridMultilevel"/>
    <w:tmpl w:val="486CB158"/>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2" w15:restartNumberingAfterBreak="0">
    <w:nsid w:val="5A204806"/>
    <w:multiLevelType w:val="multilevel"/>
    <w:tmpl w:val="3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A3162A4"/>
    <w:multiLevelType w:val="hybridMultilevel"/>
    <w:tmpl w:val="DAEAE56C"/>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4" w15:restartNumberingAfterBreak="0">
    <w:nsid w:val="5B5335C6"/>
    <w:multiLevelType w:val="hybridMultilevel"/>
    <w:tmpl w:val="48BCD53C"/>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5" w15:restartNumberingAfterBreak="0">
    <w:nsid w:val="5FDD6276"/>
    <w:multiLevelType w:val="hybridMultilevel"/>
    <w:tmpl w:val="42D65F1E"/>
    <w:lvl w:ilvl="0" w:tplc="380A0003">
      <w:start w:val="1"/>
      <w:numFmt w:val="bullet"/>
      <w:lvlText w:val="o"/>
      <w:lvlJc w:val="left"/>
      <w:pPr>
        <w:ind w:left="720" w:hanging="360"/>
      </w:pPr>
      <w:rPr>
        <w:rFonts w:ascii="Courier New" w:hAnsi="Courier New" w:cs="Courier New"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6" w15:restartNumberingAfterBreak="0">
    <w:nsid w:val="616652E5"/>
    <w:multiLevelType w:val="hybridMultilevel"/>
    <w:tmpl w:val="C116F668"/>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7" w15:restartNumberingAfterBreak="0">
    <w:nsid w:val="640735E5"/>
    <w:multiLevelType w:val="hybridMultilevel"/>
    <w:tmpl w:val="BA4220F2"/>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8" w15:restartNumberingAfterBreak="0">
    <w:nsid w:val="68E27D50"/>
    <w:multiLevelType w:val="hybridMultilevel"/>
    <w:tmpl w:val="6B66C344"/>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39" w15:restartNumberingAfterBreak="0">
    <w:nsid w:val="6A562BB6"/>
    <w:multiLevelType w:val="hybridMultilevel"/>
    <w:tmpl w:val="2966A75E"/>
    <w:lvl w:ilvl="0" w:tplc="380A0001">
      <w:start w:val="1"/>
      <w:numFmt w:val="bullet"/>
      <w:lvlText w:val=""/>
      <w:lvlJc w:val="left"/>
      <w:pPr>
        <w:ind w:left="720" w:hanging="360"/>
      </w:pPr>
      <w:rPr>
        <w:rFonts w:ascii="Symbol" w:hAnsi="Symbol" w:hint="default"/>
      </w:rPr>
    </w:lvl>
    <w:lvl w:ilvl="1" w:tplc="380A0001">
      <w:start w:val="1"/>
      <w:numFmt w:val="bullet"/>
      <w:lvlText w:val=""/>
      <w:lvlJc w:val="left"/>
      <w:pPr>
        <w:ind w:left="1440" w:hanging="360"/>
      </w:pPr>
      <w:rPr>
        <w:rFonts w:ascii="Symbol" w:hAnsi="Symbol"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0" w15:restartNumberingAfterBreak="0">
    <w:nsid w:val="6ABE5B8E"/>
    <w:multiLevelType w:val="hybridMultilevel"/>
    <w:tmpl w:val="4F34E654"/>
    <w:lvl w:ilvl="0" w:tplc="380A0001">
      <w:start w:val="1"/>
      <w:numFmt w:val="bullet"/>
      <w:lvlText w:val=""/>
      <w:lvlJc w:val="left"/>
      <w:pPr>
        <w:ind w:left="720" w:hanging="360"/>
      </w:pPr>
      <w:rPr>
        <w:rFonts w:ascii="Symbol" w:hAnsi="Symbol" w:hint="default"/>
      </w:rPr>
    </w:lvl>
    <w:lvl w:ilvl="1" w:tplc="380A0001">
      <w:start w:val="1"/>
      <w:numFmt w:val="bullet"/>
      <w:lvlText w:val=""/>
      <w:lvlJc w:val="left"/>
      <w:pPr>
        <w:ind w:left="1440" w:hanging="360"/>
      </w:pPr>
      <w:rPr>
        <w:rFonts w:ascii="Symbol" w:hAnsi="Symbol"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1" w15:restartNumberingAfterBreak="0">
    <w:nsid w:val="6E0E6210"/>
    <w:multiLevelType w:val="hybridMultilevel"/>
    <w:tmpl w:val="BCDA8D12"/>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2" w15:restartNumberingAfterBreak="0">
    <w:nsid w:val="6EDD6999"/>
    <w:multiLevelType w:val="hybridMultilevel"/>
    <w:tmpl w:val="D540ACD6"/>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3" w15:restartNumberingAfterBreak="0">
    <w:nsid w:val="71632BA8"/>
    <w:multiLevelType w:val="hybridMultilevel"/>
    <w:tmpl w:val="E06AE0B6"/>
    <w:lvl w:ilvl="0" w:tplc="380A0001">
      <w:start w:val="1"/>
      <w:numFmt w:val="bullet"/>
      <w:lvlText w:val=""/>
      <w:lvlJc w:val="left"/>
      <w:pPr>
        <w:ind w:left="720" w:hanging="360"/>
      </w:pPr>
      <w:rPr>
        <w:rFonts w:ascii="Symbol" w:hAnsi="Symbol" w:hint="default"/>
      </w:rPr>
    </w:lvl>
    <w:lvl w:ilvl="1" w:tplc="380A0003">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4" w15:restartNumberingAfterBreak="0">
    <w:nsid w:val="76D23AD5"/>
    <w:multiLevelType w:val="hybridMultilevel"/>
    <w:tmpl w:val="7C1EEEDC"/>
    <w:lvl w:ilvl="0" w:tplc="380A0001">
      <w:start w:val="1"/>
      <w:numFmt w:val="bullet"/>
      <w:lvlText w:val=""/>
      <w:lvlJc w:val="left"/>
      <w:pPr>
        <w:ind w:left="360" w:hanging="360"/>
      </w:pPr>
      <w:rPr>
        <w:rFonts w:ascii="Symbol" w:hAnsi="Symbol" w:hint="default"/>
      </w:rPr>
    </w:lvl>
    <w:lvl w:ilvl="1" w:tplc="380A0003">
      <w:start w:val="1"/>
      <w:numFmt w:val="bullet"/>
      <w:lvlText w:val="o"/>
      <w:lvlJc w:val="left"/>
      <w:pPr>
        <w:ind w:left="1080" w:hanging="360"/>
      </w:pPr>
      <w:rPr>
        <w:rFonts w:ascii="Courier New" w:hAnsi="Courier New" w:cs="Courier New" w:hint="default"/>
      </w:rPr>
    </w:lvl>
    <w:lvl w:ilvl="2" w:tplc="380A0005" w:tentative="1">
      <w:start w:val="1"/>
      <w:numFmt w:val="bullet"/>
      <w:lvlText w:val=""/>
      <w:lvlJc w:val="left"/>
      <w:pPr>
        <w:ind w:left="1800" w:hanging="360"/>
      </w:pPr>
      <w:rPr>
        <w:rFonts w:ascii="Wingdings" w:hAnsi="Wingdings" w:hint="default"/>
      </w:rPr>
    </w:lvl>
    <w:lvl w:ilvl="3" w:tplc="380A0001" w:tentative="1">
      <w:start w:val="1"/>
      <w:numFmt w:val="bullet"/>
      <w:lvlText w:val=""/>
      <w:lvlJc w:val="left"/>
      <w:pPr>
        <w:ind w:left="2520" w:hanging="360"/>
      </w:pPr>
      <w:rPr>
        <w:rFonts w:ascii="Symbol" w:hAnsi="Symbol" w:hint="default"/>
      </w:rPr>
    </w:lvl>
    <w:lvl w:ilvl="4" w:tplc="380A0003" w:tentative="1">
      <w:start w:val="1"/>
      <w:numFmt w:val="bullet"/>
      <w:lvlText w:val="o"/>
      <w:lvlJc w:val="left"/>
      <w:pPr>
        <w:ind w:left="3240" w:hanging="360"/>
      </w:pPr>
      <w:rPr>
        <w:rFonts w:ascii="Courier New" w:hAnsi="Courier New" w:cs="Courier New" w:hint="default"/>
      </w:rPr>
    </w:lvl>
    <w:lvl w:ilvl="5" w:tplc="380A0005" w:tentative="1">
      <w:start w:val="1"/>
      <w:numFmt w:val="bullet"/>
      <w:lvlText w:val=""/>
      <w:lvlJc w:val="left"/>
      <w:pPr>
        <w:ind w:left="3960" w:hanging="360"/>
      </w:pPr>
      <w:rPr>
        <w:rFonts w:ascii="Wingdings" w:hAnsi="Wingdings" w:hint="default"/>
      </w:rPr>
    </w:lvl>
    <w:lvl w:ilvl="6" w:tplc="380A0001" w:tentative="1">
      <w:start w:val="1"/>
      <w:numFmt w:val="bullet"/>
      <w:lvlText w:val=""/>
      <w:lvlJc w:val="left"/>
      <w:pPr>
        <w:ind w:left="4680" w:hanging="360"/>
      </w:pPr>
      <w:rPr>
        <w:rFonts w:ascii="Symbol" w:hAnsi="Symbol" w:hint="default"/>
      </w:rPr>
    </w:lvl>
    <w:lvl w:ilvl="7" w:tplc="380A0003" w:tentative="1">
      <w:start w:val="1"/>
      <w:numFmt w:val="bullet"/>
      <w:lvlText w:val="o"/>
      <w:lvlJc w:val="left"/>
      <w:pPr>
        <w:ind w:left="5400" w:hanging="360"/>
      </w:pPr>
      <w:rPr>
        <w:rFonts w:ascii="Courier New" w:hAnsi="Courier New" w:cs="Courier New" w:hint="default"/>
      </w:rPr>
    </w:lvl>
    <w:lvl w:ilvl="8" w:tplc="380A0005" w:tentative="1">
      <w:start w:val="1"/>
      <w:numFmt w:val="bullet"/>
      <w:lvlText w:val=""/>
      <w:lvlJc w:val="left"/>
      <w:pPr>
        <w:ind w:left="6120" w:hanging="360"/>
      </w:pPr>
      <w:rPr>
        <w:rFonts w:ascii="Wingdings" w:hAnsi="Wingdings" w:hint="default"/>
      </w:rPr>
    </w:lvl>
  </w:abstractNum>
  <w:abstractNum w:abstractNumId="45" w15:restartNumberingAfterBreak="0">
    <w:nsid w:val="7BC87D08"/>
    <w:multiLevelType w:val="hybridMultilevel"/>
    <w:tmpl w:val="D5B8988E"/>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6" w15:restartNumberingAfterBreak="0">
    <w:nsid w:val="7CCD16CA"/>
    <w:multiLevelType w:val="hybridMultilevel"/>
    <w:tmpl w:val="5B3C820A"/>
    <w:lvl w:ilvl="0" w:tplc="380A0003">
      <w:start w:val="1"/>
      <w:numFmt w:val="bullet"/>
      <w:lvlText w:val="o"/>
      <w:lvlJc w:val="left"/>
      <w:pPr>
        <w:ind w:left="720" w:hanging="360"/>
      </w:pPr>
      <w:rPr>
        <w:rFonts w:ascii="Courier New" w:hAnsi="Courier New" w:cs="Courier New"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num w:numId="1">
    <w:abstractNumId w:val="19"/>
  </w:num>
  <w:num w:numId="2">
    <w:abstractNumId w:val="33"/>
  </w:num>
  <w:num w:numId="3">
    <w:abstractNumId w:val="36"/>
  </w:num>
  <w:num w:numId="4">
    <w:abstractNumId w:val="10"/>
  </w:num>
  <w:num w:numId="5">
    <w:abstractNumId w:val="18"/>
  </w:num>
  <w:num w:numId="6">
    <w:abstractNumId w:val="24"/>
  </w:num>
  <w:num w:numId="7">
    <w:abstractNumId w:val="41"/>
  </w:num>
  <w:num w:numId="8">
    <w:abstractNumId w:val="38"/>
  </w:num>
  <w:num w:numId="9">
    <w:abstractNumId w:val="15"/>
  </w:num>
  <w:num w:numId="10">
    <w:abstractNumId w:val="20"/>
  </w:num>
  <w:num w:numId="11">
    <w:abstractNumId w:val="29"/>
  </w:num>
  <w:num w:numId="12">
    <w:abstractNumId w:val="45"/>
  </w:num>
  <w:num w:numId="13">
    <w:abstractNumId w:val="5"/>
  </w:num>
  <w:num w:numId="14">
    <w:abstractNumId w:val="12"/>
  </w:num>
  <w:num w:numId="15">
    <w:abstractNumId w:val="30"/>
  </w:num>
  <w:num w:numId="16">
    <w:abstractNumId w:val="34"/>
  </w:num>
  <w:num w:numId="17">
    <w:abstractNumId w:val="22"/>
  </w:num>
  <w:num w:numId="18">
    <w:abstractNumId w:val="43"/>
  </w:num>
  <w:num w:numId="19">
    <w:abstractNumId w:val="7"/>
  </w:num>
  <w:num w:numId="20">
    <w:abstractNumId w:val="14"/>
  </w:num>
  <w:num w:numId="21">
    <w:abstractNumId w:val="25"/>
  </w:num>
  <w:num w:numId="22">
    <w:abstractNumId w:val="28"/>
  </w:num>
  <w:num w:numId="23">
    <w:abstractNumId w:val="13"/>
  </w:num>
  <w:num w:numId="24">
    <w:abstractNumId w:val="26"/>
  </w:num>
  <w:num w:numId="25">
    <w:abstractNumId w:val="35"/>
  </w:num>
  <w:num w:numId="26">
    <w:abstractNumId w:val="21"/>
  </w:num>
  <w:num w:numId="27">
    <w:abstractNumId w:val="44"/>
  </w:num>
  <w:num w:numId="28">
    <w:abstractNumId w:val="39"/>
  </w:num>
  <w:num w:numId="29">
    <w:abstractNumId w:val="9"/>
  </w:num>
  <w:num w:numId="30">
    <w:abstractNumId w:val="17"/>
  </w:num>
  <w:num w:numId="31">
    <w:abstractNumId w:val="32"/>
  </w:num>
  <w:num w:numId="32">
    <w:abstractNumId w:val="4"/>
  </w:num>
  <w:num w:numId="33">
    <w:abstractNumId w:val="9"/>
  </w:num>
  <w:num w:numId="34">
    <w:abstractNumId w:val="23"/>
  </w:num>
  <w:num w:numId="35">
    <w:abstractNumId w:val="1"/>
  </w:num>
  <w:num w:numId="36">
    <w:abstractNumId w:val="3"/>
  </w:num>
  <w:num w:numId="37">
    <w:abstractNumId w:val="16"/>
  </w:num>
  <w:num w:numId="38">
    <w:abstractNumId w:val="8"/>
  </w:num>
  <w:num w:numId="39">
    <w:abstractNumId w:val="8"/>
  </w:num>
  <w:num w:numId="40">
    <w:abstractNumId w:val="6"/>
  </w:num>
  <w:num w:numId="41">
    <w:abstractNumId w:val="37"/>
  </w:num>
  <w:num w:numId="42">
    <w:abstractNumId w:val="40"/>
  </w:num>
  <w:num w:numId="43">
    <w:abstractNumId w:val="46"/>
  </w:num>
  <w:num w:numId="44">
    <w:abstractNumId w:val="31"/>
  </w:num>
  <w:num w:numId="45">
    <w:abstractNumId w:val="42"/>
  </w:num>
  <w:num w:numId="46">
    <w:abstractNumId w:val="16"/>
  </w:num>
  <w:num w:numId="47">
    <w:abstractNumId w:val="11"/>
  </w:num>
  <w:num w:numId="48">
    <w:abstractNumId w:val="27"/>
  </w:num>
  <w:num w:numId="49">
    <w:abstractNumId w:val="0"/>
  </w:num>
  <w:num w:numId="50">
    <w:abstractNumId w:val="16"/>
  </w:num>
  <w:num w:numId="51">
    <w:abstractNumId w:val="16"/>
  </w:num>
  <w:num w:numId="52">
    <w:abstractNumId w:val="16"/>
  </w:num>
  <w:num w:numId="53">
    <w:abstractNumId w:val="16"/>
  </w:num>
  <w:num w:numId="54">
    <w:abstractNumId w:val="16"/>
  </w:num>
  <w:num w:numId="55">
    <w:abstractNumId w:val="16"/>
  </w:num>
  <w:num w:numId="56">
    <w:abstractNumId w:val="2"/>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odrigo Alvarez">
    <w15:presenceInfo w15:providerId="Windows Live" w15:userId="3c0a6b9bea85ed41"/>
  </w15:person>
  <w15:person w15:author="Rodrigo Cardozo">
    <w15:presenceInfo w15:providerId="Windows Live" w15:userId="52e2a17731629d7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activeWritingStyle w:appName="MSWord" w:lang="en-US" w:vendorID="64" w:dllVersion="131078" w:nlCheck="1" w:checkStyle="0"/>
  <w:activeWritingStyle w:appName="MSWord" w:lang="es-UY" w:vendorID="64" w:dllVersion="131078" w:nlCheck="1" w:checkStyle="0"/>
  <w:activeWritingStyle w:appName="MSWord" w:lang="es-ES" w:vendorID="64" w:dllVersion="131078" w:nlCheck="1" w:checkStyle="0"/>
  <w:activeWritingStyle w:appName="MSWord" w:lang="es-ES_tradnl" w:vendorID="64" w:dllVersion="131078" w:nlCheck="1" w:checkStyle="0"/>
  <w:revisionView w:markup="0" w:comments="0" w:insDel="0" w:formatting="0" w:inkAnnotations="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63A9"/>
    <w:rsid w:val="00000AE1"/>
    <w:rsid w:val="00001431"/>
    <w:rsid w:val="00003234"/>
    <w:rsid w:val="000108FE"/>
    <w:rsid w:val="00013514"/>
    <w:rsid w:val="00020F0E"/>
    <w:rsid w:val="0002245C"/>
    <w:rsid w:val="00026CD7"/>
    <w:rsid w:val="00032068"/>
    <w:rsid w:val="00033458"/>
    <w:rsid w:val="00042CCB"/>
    <w:rsid w:val="00042E54"/>
    <w:rsid w:val="00043F90"/>
    <w:rsid w:val="00046726"/>
    <w:rsid w:val="0004763D"/>
    <w:rsid w:val="00047FCA"/>
    <w:rsid w:val="00052F56"/>
    <w:rsid w:val="00053FEA"/>
    <w:rsid w:val="00055731"/>
    <w:rsid w:val="00055F09"/>
    <w:rsid w:val="000579D3"/>
    <w:rsid w:val="00057CA6"/>
    <w:rsid w:val="00065A7D"/>
    <w:rsid w:val="000670F8"/>
    <w:rsid w:val="00067629"/>
    <w:rsid w:val="00072B71"/>
    <w:rsid w:val="00072CC7"/>
    <w:rsid w:val="0007632F"/>
    <w:rsid w:val="00077F42"/>
    <w:rsid w:val="00080D28"/>
    <w:rsid w:val="0008299C"/>
    <w:rsid w:val="00084060"/>
    <w:rsid w:val="0008493B"/>
    <w:rsid w:val="000855B2"/>
    <w:rsid w:val="00087A9C"/>
    <w:rsid w:val="00094630"/>
    <w:rsid w:val="00096152"/>
    <w:rsid w:val="000A0301"/>
    <w:rsid w:val="000A1A13"/>
    <w:rsid w:val="000A1F52"/>
    <w:rsid w:val="000B3063"/>
    <w:rsid w:val="000B66EB"/>
    <w:rsid w:val="000B674C"/>
    <w:rsid w:val="000C0CD5"/>
    <w:rsid w:val="000C3ACC"/>
    <w:rsid w:val="000C4540"/>
    <w:rsid w:val="000C5606"/>
    <w:rsid w:val="000C782E"/>
    <w:rsid w:val="000C79D2"/>
    <w:rsid w:val="000D0B56"/>
    <w:rsid w:val="000D15CF"/>
    <w:rsid w:val="000D4F9E"/>
    <w:rsid w:val="000D5F88"/>
    <w:rsid w:val="000E2CFC"/>
    <w:rsid w:val="000E687B"/>
    <w:rsid w:val="000F0890"/>
    <w:rsid w:val="000F11B7"/>
    <w:rsid w:val="000F1364"/>
    <w:rsid w:val="000F53F1"/>
    <w:rsid w:val="000F5F45"/>
    <w:rsid w:val="000F70E5"/>
    <w:rsid w:val="000F747D"/>
    <w:rsid w:val="000F7C28"/>
    <w:rsid w:val="00100CB4"/>
    <w:rsid w:val="00102367"/>
    <w:rsid w:val="0010475C"/>
    <w:rsid w:val="00105279"/>
    <w:rsid w:val="001111DD"/>
    <w:rsid w:val="001112A8"/>
    <w:rsid w:val="00112468"/>
    <w:rsid w:val="00112529"/>
    <w:rsid w:val="00112DA1"/>
    <w:rsid w:val="0011378B"/>
    <w:rsid w:val="00113E59"/>
    <w:rsid w:val="00114006"/>
    <w:rsid w:val="001158A8"/>
    <w:rsid w:val="0011624F"/>
    <w:rsid w:val="00116DB9"/>
    <w:rsid w:val="00120711"/>
    <w:rsid w:val="001214A5"/>
    <w:rsid w:val="00122D72"/>
    <w:rsid w:val="00124281"/>
    <w:rsid w:val="0012452F"/>
    <w:rsid w:val="001340D2"/>
    <w:rsid w:val="00135249"/>
    <w:rsid w:val="0014116E"/>
    <w:rsid w:val="001444E1"/>
    <w:rsid w:val="00150A4D"/>
    <w:rsid w:val="00151670"/>
    <w:rsid w:val="00154A3F"/>
    <w:rsid w:val="00157DFD"/>
    <w:rsid w:val="00160342"/>
    <w:rsid w:val="00162243"/>
    <w:rsid w:val="00162D9B"/>
    <w:rsid w:val="001643A8"/>
    <w:rsid w:val="00164995"/>
    <w:rsid w:val="00165C5E"/>
    <w:rsid w:val="00166C4C"/>
    <w:rsid w:val="00167144"/>
    <w:rsid w:val="001677AC"/>
    <w:rsid w:val="001707ED"/>
    <w:rsid w:val="0017616B"/>
    <w:rsid w:val="00177125"/>
    <w:rsid w:val="00180388"/>
    <w:rsid w:val="001811A4"/>
    <w:rsid w:val="001839D3"/>
    <w:rsid w:val="00185268"/>
    <w:rsid w:val="00191522"/>
    <w:rsid w:val="0019507E"/>
    <w:rsid w:val="001950D0"/>
    <w:rsid w:val="00195E0F"/>
    <w:rsid w:val="001A177B"/>
    <w:rsid w:val="001A4762"/>
    <w:rsid w:val="001A6594"/>
    <w:rsid w:val="001A765E"/>
    <w:rsid w:val="001B1690"/>
    <w:rsid w:val="001B3655"/>
    <w:rsid w:val="001B425A"/>
    <w:rsid w:val="001B448D"/>
    <w:rsid w:val="001B4942"/>
    <w:rsid w:val="001B5D51"/>
    <w:rsid w:val="001B5E23"/>
    <w:rsid w:val="001B616B"/>
    <w:rsid w:val="001C03DF"/>
    <w:rsid w:val="001C0FD5"/>
    <w:rsid w:val="001C1189"/>
    <w:rsid w:val="001C4422"/>
    <w:rsid w:val="001C6748"/>
    <w:rsid w:val="001C6BAF"/>
    <w:rsid w:val="001C7580"/>
    <w:rsid w:val="001C7A26"/>
    <w:rsid w:val="001C7D3F"/>
    <w:rsid w:val="001D2759"/>
    <w:rsid w:val="001D4E1C"/>
    <w:rsid w:val="001D5DF4"/>
    <w:rsid w:val="001D68BF"/>
    <w:rsid w:val="001E16EF"/>
    <w:rsid w:val="001E7769"/>
    <w:rsid w:val="001F6EB7"/>
    <w:rsid w:val="00200A0C"/>
    <w:rsid w:val="00200FB0"/>
    <w:rsid w:val="002039F5"/>
    <w:rsid w:val="002072C4"/>
    <w:rsid w:val="00207DA5"/>
    <w:rsid w:val="00214495"/>
    <w:rsid w:val="002146E7"/>
    <w:rsid w:val="002154B4"/>
    <w:rsid w:val="002158AA"/>
    <w:rsid w:val="00216012"/>
    <w:rsid w:val="0022138E"/>
    <w:rsid w:val="002231DC"/>
    <w:rsid w:val="0022423F"/>
    <w:rsid w:val="00225C0D"/>
    <w:rsid w:val="002278E1"/>
    <w:rsid w:val="00232874"/>
    <w:rsid w:val="002346BC"/>
    <w:rsid w:val="00237F0B"/>
    <w:rsid w:val="0024338F"/>
    <w:rsid w:val="002503B7"/>
    <w:rsid w:val="0025164C"/>
    <w:rsid w:val="002538E7"/>
    <w:rsid w:val="00257043"/>
    <w:rsid w:val="0026173E"/>
    <w:rsid w:val="002645E0"/>
    <w:rsid w:val="00265D1A"/>
    <w:rsid w:val="00267336"/>
    <w:rsid w:val="002674EE"/>
    <w:rsid w:val="00270283"/>
    <w:rsid w:val="00270C15"/>
    <w:rsid w:val="00270C51"/>
    <w:rsid w:val="002732B2"/>
    <w:rsid w:val="00273322"/>
    <w:rsid w:val="002813D5"/>
    <w:rsid w:val="0028378C"/>
    <w:rsid w:val="0028481B"/>
    <w:rsid w:val="00284E1C"/>
    <w:rsid w:val="00285BFE"/>
    <w:rsid w:val="00287A70"/>
    <w:rsid w:val="00287A7E"/>
    <w:rsid w:val="002954FA"/>
    <w:rsid w:val="0029581C"/>
    <w:rsid w:val="0029636F"/>
    <w:rsid w:val="00296FF0"/>
    <w:rsid w:val="002975D3"/>
    <w:rsid w:val="00297BAB"/>
    <w:rsid w:val="002A0D7F"/>
    <w:rsid w:val="002B026B"/>
    <w:rsid w:val="002B1792"/>
    <w:rsid w:val="002B1851"/>
    <w:rsid w:val="002C2707"/>
    <w:rsid w:val="002C29DF"/>
    <w:rsid w:val="002C6E10"/>
    <w:rsid w:val="002D1738"/>
    <w:rsid w:val="002D23C1"/>
    <w:rsid w:val="002D24BE"/>
    <w:rsid w:val="002D3373"/>
    <w:rsid w:val="002D3D0B"/>
    <w:rsid w:val="002D61CC"/>
    <w:rsid w:val="002D7C0A"/>
    <w:rsid w:val="002E2F16"/>
    <w:rsid w:val="002E4444"/>
    <w:rsid w:val="002E573C"/>
    <w:rsid w:val="002E6EBD"/>
    <w:rsid w:val="002E75EF"/>
    <w:rsid w:val="002E7A48"/>
    <w:rsid w:val="002F1165"/>
    <w:rsid w:val="002F514A"/>
    <w:rsid w:val="002F7162"/>
    <w:rsid w:val="002F7584"/>
    <w:rsid w:val="003039EA"/>
    <w:rsid w:val="00306897"/>
    <w:rsid w:val="003079C9"/>
    <w:rsid w:val="00311EFB"/>
    <w:rsid w:val="0031373C"/>
    <w:rsid w:val="00314E58"/>
    <w:rsid w:val="00324118"/>
    <w:rsid w:val="003277FA"/>
    <w:rsid w:val="003308DC"/>
    <w:rsid w:val="00331192"/>
    <w:rsid w:val="00333E1A"/>
    <w:rsid w:val="00334AB4"/>
    <w:rsid w:val="0033511D"/>
    <w:rsid w:val="0033572F"/>
    <w:rsid w:val="00336160"/>
    <w:rsid w:val="003367D1"/>
    <w:rsid w:val="003374A2"/>
    <w:rsid w:val="00340F7C"/>
    <w:rsid w:val="00342E79"/>
    <w:rsid w:val="00343A95"/>
    <w:rsid w:val="00344FD8"/>
    <w:rsid w:val="003456BA"/>
    <w:rsid w:val="00347C61"/>
    <w:rsid w:val="00350D94"/>
    <w:rsid w:val="0035261E"/>
    <w:rsid w:val="00354770"/>
    <w:rsid w:val="00354D93"/>
    <w:rsid w:val="00356140"/>
    <w:rsid w:val="00360B0E"/>
    <w:rsid w:val="00361626"/>
    <w:rsid w:val="003638F0"/>
    <w:rsid w:val="003644A7"/>
    <w:rsid w:val="003671EE"/>
    <w:rsid w:val="003671F9"/>
    <w:rsid w:val="00370A5D"/>
    <w:rsid w:val="003733FD"/>
    <w:rsid w:val="003735D4"/>
    <w:rsid w:val="00373B59"/>
    <w:rsid w:val="00375C36"/>
    <w:rsid w:val="003816DF"/>
    <w:rsid w:val="0038791E"/>
    <w:rsid w:val="00390366"/>
    <w:rsid w:val="00392091"/>
    <w:rsid w:val="00393080"/>
    <w:rsid w:val="003951AF"/>
    <w:rsid w:val="00396D26"/>
    <w:rsid w:val="003A0816"/>
    <w:rsid w:val="003A0F5C"/>
    <w:rsid w:val="003A15A5"/>
    <w:rsid w:val="003A1EEF"/>
    <w:rsid w:val="003A2D03"/>
    <w:rsid w:val="003A4531"/>
    <w:rsid w:val="003A7046"/>
    <w:rsid w:val="003B216B"/>
    <w:rsid w:val="003B44C9"/>
    <w:rsid w:val="003C319E"/>
    <w:rsid w:val="003C32BB"/>
    <w:rsid w:val="003C450E"/>
    <w:rsid w:val="003C52A1"/>
    <w:rsid w:val="003C7634"/>
    <w:rsid w:val="003D0108"/>
    <w:rsid w:val="003D1C35"/>
    <w:rsid w:val="003D66FC"/>
    <w:rsid w:val="003D7FD8"/>
    <w:rsid w:val="003E007F"/>
    <w:rsid w:val="003E0B4E"/>
    <w:rsid w:val="003E2E7C"/>
    <w:rsid w:val="003E3ACB"/>
    <w:rsid w:val="003E7B10"/>
    <w:rsid w:val="003F0AA5"/>
    <w:rsid w:val="003F4171"/>
    <w:rsid w:val="003F45D3"/>
    <w:rsid w:val="003F4D9A"/>
    <w:rsid w:val="003F7F76"/>
    <w:rsid w:val="00400D2E"/>
    <w:rsid w:val="00400E2D"/>
    <w:rsid w:val="00400E8C"/>
    <w:rsid w:val="00404252"/>
    <w:rsid w:val="0041023F"/>
    <w:rsid w:val="00411107"/>
    <w:rsid w:val="0041344C"/>
    <w:rsid w:val="004141E7"/>
    <w:rsid w:val="00421FD8"/>
    <w:rsid w:val="00422BFB"/>
    <w:rsid w:val="00423355"/>
    <w:rsid w:val="00423913"/>
    <w:rsid w:val="00427EC6"/>
    <w:rsid w:val="00432F00"/>
    <w:rsid w:val="00436F29"/>
    <w:rsid w:val="00437C36"/>
    <w:rsid w:val="00443E88"/>
    <w:rsid w:val="0044505B"/>
    <w:rsid w:val="00445DC7"/>
    <w:rsid w:val="004513C0"/>
    <w:rsid w:val="00454A6A"/>
    <w:rsid w:val="00462752"/>
    <w:rsid w:val="004635F1"/>
    <w:rsid w:val="004645DF"/>
    <w:rsid w:val="0046612C"/>
    <w:rsid w:val="004676F6"/>
    <w:rsid w:val="004711ED"/>
    <w:rsid w:val="0047128F"/>
    <w:rsid w:val="00471EA1"/>
    <w:rsid w:val="00472208"/>
    <w:rsid w:val="0047396D"/>
    <w:rsid w:val="00473B0D"/>
    <w:rsid w:val="004779B1"/>
    <w:rsid w:val="00477C9E"/>
    <w:rsid w:val="00480CE4"/>
    <w:rsid w:val="0048706E"/>
    <w:rsid w:val="00491BEF"/>
    <w:rsid w:val="00492DDC"/>
    <w:rsid w:val="00493DC2"/>
    <w:rsid w:val="00495DB5"/>
    <w:rsid w:val="0049709E"/>
    <w:rsid w:val="004A1407"/>
    <w:rsid w:val="004A2866"/>
    <w:rsid w:val="004A3D22"/>
    <w:rsid w:val="004A4955"/>
    <w:rsid w:val="004A64C4"/>
    <w:rsid w:val="004B2F91"/>
    <w:rsid w:val="004B5610"/>
    <w:rsid w:val="004B7590"/>
    <w:rsid w:val="004B79C1"/>
    <w:rsid w:val="004C0DB4"/>
    <w:rsid w:val="004C2593"/>
    <w:rsid w:val="004C68BE"/>
    <w:rsid w:val="004D36CE"/>
    <w:rsid w:val="004D38D6"/>
    <w:rsid w:val="004D3968"/>
    <w:rsid w:val="004D7953"/>
    <w:rsid w:val="004E16CE"/>
    <w:rsid w:val="004E2290"/>
    <w:rsid w:val="004E3258"/>
    <w:rsid w:val="004E4E04"/>
    <w:rsid w:val="004E6893"/>
    <w:rsid w:val="004E71FB"/>
    <w:rsid w:val="004F5F40"/>
    <w:rsid w:val="0050758A"/>
    <w:rsid w:val="005075C2"/>
    <w:rsid w:val="00514B5E"/>
    <w:rsid w:val="00515322"/>
    <w:rsid w:val="005167AA"/>
    <w:rsid w:val="00522E9A"/>
    <w:rsid w:val="0052393F"/>
    <w:rsid w:val="00530374"/>
    <w:rsid w:val="005306AB"/>
    <w:rsid w:val="00530DAA"/>
    <w:rsid w:val="005316C6"/>
    <w:rsid w:val="0053206C"/>
    <w:rsid w:val="00533C3A"/>
    <w:rsid w:val="00542F10"/>
    <w:rsid w:val="005475EA"/>
    <w:rsid w:val="00547606"/>
    <w:rsid w:val="00554D54"/>
    <w:rsid w:val="0055604F"/>
    <w:rsid w:val="0055612A"/>
    <w:rsid w:val="00556A68"/>
    <w:rsid w:val="00556E82"/>
    <w:rsid w:val="00557CBB"/>
    <w:rsid w:val="0056380C"/>
    <w:rsid w:val="00574146"/>
    <w:rsid w:val="0058075F"/>
    <w:rsid w:val="005810F1"/>
    <w:rsid w:val="00581B25"/>
    <w:rsid w:val="0058750A"/>
    <w:rsid w:val="00587528"/>
    <w:rsid w:val="00587AF5"/>
    <w:rsid w:val="00590961"/>
    <w:rsid w:val="00590FBA"/>
    <w:rsid w:val="0059280D"/>
    <w:rsid w:val="00596788"/>
    <w:rsid w:val="005A05FA"/>
    <w:rsid w:val="005A272B"/>
    <w:rsid w:val="005A3A32"/>
    <w:rsid w:val="005A44D0"/>
    <w:rsid w:val="005A4749"/>
    <w:rsid w:val="005B1820"/>
    <w:rsid w:val="005B1E57"/>
    <w:rsid w:val="005B5923"/>
    <w:rsid w:val="005B6C83"/>
    <w:rsid w:val="005C1C9F"/>
    <w:rsid w:val="005C2E0B"/>
    <w:rsid w:val="005C5F99"/>
    <w:rsid w:val="005C73EC"/>
    <w:rsid w:val="005D0F8C"/>
    <w:rsid w:val="005D1696"/>
    <w:rsid w:val="005D1A17"/>
    <w:rsid w:val="005D2014"/>
    <w:rsid w:val="005D235D"/>
    <w:rsid w:val="005D309F"/>
    <w:rsid w:val="005D30DB"/>
    <w:rsid w:val="005D3241"/>
    <w:rsid w:val="005E2169"/>
    <w:rsid w:val="005E454A"/>
    <w:rsid w:val="005E6A34"/>
    <w:rsid w:val="005E72C8"/>
    <w:rsid w:val="005F3D5B"/>
    <w:rsid w:val="005F42EC"/>
    <w:rsid w:val="005F5847"/>
    <w:rsid w:val="0060045B"/>
    <w:rsid w:val="00602B17"/>
    <w:rsid w:val="00602BB2"/>
    <w:rsid w:val="00604D1D"/>
    <w:rsid w:val="00607196"/>
    <w:rsid w:val="00607EB9"/>
    <w:rsid w:val="006103AB"/>
    <w:rsid w:val="0061099B"/>
    <w:rsid w:val="00614A19"/>
    <w:rsid w:val="00614DBC"/>
    <w:rsid w:val="00622B9D"/>
    <w:rsid w:val="006232BA"/>
    <w:rsid w:val="006249AD"/>
    <w:rsid w:val="006303E3"/>
    <w:rsid w:val="0063140A"/>
    <w:rsid w:val="006314B3"/>
    <w:rsid w:val="00631C07"/>
    <w:rsid w:val="0063609F"/>
    <w:rsid w:val="00641B58"/>
    <w:rsid w:val="006429CD"/>
    <w:rsid w:val="006455A3"/>
    <w:rsid w:val="00646476"/>
    <w:rsid w:val="00655E6E"/>
    <w:rsid w:val="00656349"/>
    <w:rsid w:val="0065645F"/>
    <w:rsid w:val="0065750A"/>
    <w:rsid w:val="00660110"/>
    <w:rsid w:val="0066127B"/>
    <w:rsid w:val="006630D0"/>
    <w:rsid w:val="00663B07"/>
    <w:rsid w:val="00670192"/>
    <w:rsid w:val="00672A21"/>
    <w:rsid w:val="0067448F"/>
    <w:rsid w:val="00674653"/>
    <w:rsid w:val="006824A4"/>
    <w:rsid w:val="00683649"/>
    <w:rsid w:val="00684429"/>
    <w:rsid w:val="0068485A"/>
    <w:rsid w:val="006852F5"/>
    <w:rsid w:val="006857E4"/>
    <w:rsid w:val="00686612"/>
    <w:rsid w:val="00687D84"/>
    <w:rsid w:val="00692428"/>
    <w:rsid w:val="006962C6"/>
    <w:rsid w:val="006A2411"/>
    <w:rsid w:val="006A69FF"/>
    <w:rsid w:val="006A6A92"/>
    <w:rsid w:val="006A7AB8"/>
    <w:rsid w:val="006B0F8E"/>
    <w:rsid w:val="006B7725"/>
    <w:rsid w:val="006C00E9"/>
    <w:rsid w:val="006C2430"/>
    <w:rsid w:val="006C3379"/>
    <w:rsid w:val="006C4414"/>
    <w:rsid w:val="006C756B"/>
    <w:rsid w:val="006D1C6D"/>
    <w:rsid w:val="006D491F"/>
    <w:rsid w:val="006E28BD"/>
    <w:rsid w:val="006E46AF"/>
    <w:rsid w:val="006E4A83"/>
    <w:rsid w:val="006E678E"/>
    <w:rsid w:val="006E6A54"/>
    <w:rsid w:val="006F161F"/>
    <w:rsid w:val="006F2B66"/>
    <w:rsid w:val="006F4028"/>
    <w:rsid w:val="006F51BB"/>
    <w:rsid w:val="007010BB"/>
    <w:rsid w:val="00701B78"/>
    <w:rsid w:val="007039A2"/>
    <w:rsid w:val="00707C93"/>
    <w:rsid w:val="0071142E"/>
    <w:rsid w:val="00712419"/>
    <w:rsid w:val="0071407A"/>
    <w:rsid w:val="007163B7"/>
    <w:rsid w:val="00720B56"/>
    <w:rsid w:val="00722652"/>
    <w:rsid w:val="00723D81"/>
    <w:rsid w:val="00725780"/>
    <w:rsid w:val="00726F47"/>
    <w:rsid w:val="00732CF2"/>
    <w:rsid w:val="00733D36"/>
    <w:rsid w:val="00734EA6"/>
    <w:rsid w:val="0074348C"/>
    <w:rsid w:val="00756796"/>
    <w:rsid w:val="0076123E"/>
    <w:rsid w:val="0076418C"/>
    <w:rsid w:val="007739C5"/>
    <w:rsid w:val="00780B7E"/>
    <w:rsid w:val="00780CEA"/>
    <w:rsid w:val="00790C97"/>
    <w:rsid w:val="0079290B"/>
    <w:rsid w:val="007956CE"/>
    <w:rsid w:val="007A723E"/>
    <w:rsid w:val="007B5AA2"/>
    <w:rsid w:val="007C17BE"/>
    <w:rsid w:val="007C1899"/>
    <w:rsid w:val="007C1D96"/>
    <w:rsid w:val="007C4F65"/>
    <w:rsid w:val="007C7D8A"/>
    <w:rsid w:val="007D26A9"/>
    <w:rsid w:val="007D330B"/>
    <w:rsid w:val="007D412C"/>
    <w:rsid w:val="007D5803"/>
    <w:rsid w:val="007E4AF2"/>
    <w:rsid w:val="007E5EFD"/>
    <w:rsid w:val="007E6440"/>
    <w:rsid w:val="007F3CBF"/>
    <w:rsid w:val="007F7479"/>
    <w:rsid w:val="00801929"/>
    <w:rsid w:val="00804B75"/>
    <w:rsid w:val="00806602"/>
    <w:rsid w:val="00810169"/>
    <w:rsid w:val="008107B1"/>
    <w:rsid w:val="0081328D"/>
    <w:rsid w:val="008134A0"/>
    <w:rsid w:val="0081366C"/>
    <w:rsid w:val="00814C6B"/>
    <w:rsid w:val="00816B73"/>
    <w:rsid w:val="00817112"/>
    <w:rsid w:val="0081719F"/>
    <w:rsid w:val="00820440"/>
    <w:rsid w:val="008229B2"/>
    <w:rsid w:val="00826FEE"/>
    <w:rsid w:val="00830923"/>
    <w:rsid w:val="00830FD6"/>
    <w:rsid w:val="008310CD"/>
    <w:rsid w:val="008326B6"/>
    <w:rsid w:val="008334D2"/>
    <w:rsid w:val="0083372C"/>
    <w:rsid w:val="00836EDA"/>
    <w:rsid w:val="00840127"/>
    <w:rsid w:val="0084233A"/>
    <w:rsid w:val="00842884"/>
    <w:rsid w:val="008429D6"/>
    <w:rsid w:val="00842E92"/>
    <w:rsid w:val="00844932"/>
    <w:rsid w:val="0084642D"/>
    <w:rsid w:val="00846767"/>
    <w:rsid w:val="00847A83"/>
    <w:rsid w:val="00850111"/>
    <w:rsid w:val="00854383"/>
    <w:rsid w:val="0085490B"/>
    <w:rsid w:val="00854A03"/>
    <w:rsid w:val="00856018"/>
    <w:rsid w:val="00861981"/>
    <w:rsid w:val="008622B8"/>
    <w:rsid w:val="0086429E"/>
    <w:rsid w:val="00870744"/>
    <w:rsid w:val="008735B2"/>
    <w:rsid w:val="00873C08"/>
    <w:rsid w:val="008767F3"/>
    <w:rsid w:val="008772D1"/>
    <w:rsid w:val="0088060D"/>
    <w:rsid w:val="00881755"/>
    <w:rsid w:val="00881895"/>
    <w:rsid w:val="00882BF3"/>
    <w:rsid w:val="00885090"/>
    <w:rsid w:val="00892B50"/>
    <w:rsid w:val="00895F6B"/>
    <w:rsid w:val="008B0A99"/>
    <w:rsid w:val="008B15F1"/>
    <w:rsid w:val="008B1746"/>
    <w:rsid w:val="008B1FF9"/>
    <w:rsid w:val="008B5912"/>
    <w:rsid w:val="008B6B7D"/>
    <w:rsid w:val="008B7C7B"/>
    <w:rsid w:val="008C002A"/>
    <w:rsid w:val="008C035A"/>
    <w:rsid w:val="008C1C19"/>
    <w:rsid w:val="008C6B33"/>
    <w:rsid w:val="008C7890"/>
    <w:rsid w:val="008D4957"/>
    <w:rsid w:val="008D53A3"/>
    <w:rsid w:val="008D5F7B"/>
    <w:rsid w:val="008E397B"/>
    <w:rsid w:val="008E7CD4"/>
    <w:rsid w:val="008F4B54"/>
    <w:rsid w:val="008F67C5"/>
    <w:rsid w:val="00900751"/>
    <w:rsid w:val="009009A5"/>
    <w:rsid w:val="00903BAB"/>
    <w:rsid w:val="00905D16"/>
    <w:rsid w:val="00911BED"/>
    <w:rsid w:val="00912769"/>
    <w:rsid w:val="009130B0"/>
    <w:rsid w:val="00913652"/>
    <w:rsid w:val="00915F3F"/>
    <w:rsid w:val="0091684B"/>
    <w:rsid w:val="00922BB0"/>
    <w:rsid w:val="009232DA"/>
    <w:rsid w:val="009335A5"/>
    <w:rsid w:val="00935879"/>
    <w:rsid w:val="00935948"/>
    <w:rsid w:val="009401F7"/>
    <w:rsid w:val="009427B5"/>
    <w:rsid w:val="009441BA"/>
    <w:rsid w:val="009503D1"/>
    <w:rsid w:val="009509D6"/>
    <w:rsid w:val="0095107D"/>
    <w:rsid w:val="00955F77"/>
    <w:rsid w:val="009574BA"/>
    <w:rsid w:val="009578A2"/>
    <w:rsid w:val="00960686"/>
    <w:rsid w:val="00961EED"/>
    <w:rsid w:val="009633DA"/>
    <w:rsid w:val="0096478C"/>
    <w:rsid w:val="009653DC"/>
    <w:rsid w:val="009763A9"/>
    <w:rsid w:val="00980857"/>
    <w:rsid w:val="0098144B"/>
    <w:rsid w:val="00983884"/>
    <w:rsid w:val="00984BCC"/>
    <w:rsid w:val="009876C0"/>
    <w:rsid w:val="00990E27"/>
    <w:rsid w:val="00992968"/>
    <w:rsid w:val="00997C63"/>
    <w:rsid w:val="009A254F"/>
    <w:rsid w:val="009A27DC"/>
    <w:rsid w:val="009A34A9"/>
    <w:rsid w:val="009A72F7"/>
    <w:rsid w:val="009B4180"/>
    <w:rsid w:val="009C22C6"/>
    <w:rsid w:val="009C24AD"/>
    <w:rsid w:val="009C4A26"/>
    <w:rsid w:val="009C525A"/>
    <w:rsid w:val="009C5E20"/>
    <w:rsid w:val="009D0EDC"/>
    <w:rsid w:val="009D2161"/>
    <w:rsid w:val="009D284F"/>
    <w:rsid w:val="009D4B6D"/>
    <w:rsid w:val="009F1103"/>
    <w:rsid w:val="009F3FAD"/>
    <w:rsid w:val="009F6832"/>
    <w:rsid w:val="009F70A7"/>
    <w:rsid w:val="00A01D19"/>
    <w:rsid w:val="00A024D2"/>
    <w:rsid w:val="00A077B6"/>
    <w:rsid w:val="00A07B8B"/>
    <w:rsid w:val="00A12F8C"/>
    <w:rsid w:val="00A21930"/>
    <w:rsid w:val="00A22947"/>
    <w:rsid w:val="00A2607B"/>
    <w:rsid w:val="00A27341"/>
    <w:rsid w:val="00A3270F"/>
    <w:rsid w:val="00A41542"/>
    <w:rsid w:val="00A422EC"/>
    <w:rsid w:val="00A42F25"/>
    <w:rsid w:val="00A443A8"/>
    <w:rsid w:val="00A457A4"/>
    <w:rsid w:val="00A45FB4"/>
    <w:rsid w:val="00A46497"/>
    <w:rsid w:val="00A50770"/>
    <w:rsid w:val="00A54525"/>
    <w:rsid w:val="00A55F81"/>
    <w:rsid w:val="00A563F7"/>
    <w:rsid w:val="00A56BE0"/>
    <w:rsid w:val="00A633B8"/>
    <w:rsid w:val="00A64C2A"/>
    <w:rsid w:val="00A66693"/>
    <w:rsid w:val="00A70A9A"/>
    <w:rsid w:val="00A74140"/>
    <w:rsid w:val="00A83A04"/>
    <w:rsid w:val="00A845D8"/>
    <w:rsid w:val="00A8512E"/>
    <w:rsid w:val="00A912AB"/>
    <w:rsid w:val="00A92CFD"/>
    <w:rsid w:val="00A94DBA"/>
    <w:rsid w:val="00A953B7"/>
    <w:rsid w:val="00A97BDC"/>
    <w:rsid w:val="00AA2F9C"/>
    <w:rsid w:val="00AA3812"/>
    <w:rsid w:val="00AA38C7"/>
    <w:rsid w:val="00AA6006"/>
    <w:rsid w:val="00AA6E5E"/>
    <w:rsid w:val="00AA6F0E"/>
    <w:rsid w:val="00AB06EC"/>
    <w:rsid w:val="00AB1894"/>
    <w:rsid w:val="00AB1DEC"/>
    <w:rsid w:val="00AB3E91"/>
    <w:rsid w:val="00AB45DF"/>
    <w:rsid w:val="00AB5587"/>
    <w:rsid w:val="00AB6760"/>
    <w:rsid w:val="00AC0054"/>
    <w:rsid w:val="00AC6293"/>
    <w:rsid w:val="00AC6D18"/>
    <w:rsid w:val="00AD2A25"/>
    <w:rsid w:val="00AD2F62"/>
    <w:rsid w:val="00AD4A18"/>
    <w:rsid w:val="00AD5B5C"/>
    <w:rsid w:val="00AD7B2F"/>
    <w:rsid w:val="00AE2D01"/>
    <w:rsid w:val="00AE447D"/>
    <w:rsid w:val="00AE6FB2"/>
    <w:rsid w:val="00AE74FE"/>
    <w:rsid w:val="00AE780D"/>
    <w:rsid w:val="00AF0428"/>
    <w:rsid w:val="00AF6AB8"/>
    <w:rsid w:val="00B03849"/>
    <w:rsid w:val="00B04DD7"/>
    <w:rsid w:val="00B1084B"/>
    <w:rsid w:val="00B14D6C"/>
    <w:rsid w:val="00B150A7"/>
    <w:rsid w:val="00B15CC3"/>
    <w:rsid w:val="00B16871"/>
    <w:rsid w:val="00B176D6"/>
    <w:rsid w:val="00B22C96"/>
    <w:rsid w:val="00B379CE"/>
    <w:rsid w:val="00B42191"/>
    <w:rsid w:val="00B460E8"/>
    <w:rsid w:val="00B464FB"/>
    <w:rsid w:val="00B46AB5"/>
    <w:rsid w:val="00B50F56"/>
    <w:rsid w:val="00B516C1"/>
    <w:rsid w:val="00B519EC"/>
    <w:rsid w:val="00B542E3"/>
    <w:rsid w:val="00B556AC"/>
    <w:rsid w:val="00B55F81"/>
    <w:rsid w:val="00B57A2B"/>
    <w:rsid w:val="00B57D44"/>
    <w:rsid w:val="00B632A5"/>
    <w:rsid w:val="00B64296"/>
    <w:rsid w:val="00B64B47"/>
    <w:rsid w:val="00B76F6C"/>
    <w:rsid w:val="00B77451"/>
    <w:rsid w:val="00B77498"/>
    <w:rsid w:val="00B7782D"/>
    <w:rsid w:val="00B7785B"/>
    <w:rsid w:val="00B84A31"/>
    <w:rsid w:val="00B91053"/>
    <w:rsid w:val="00B93508"/>
    <w:rsid w:val="00B962A1"/>
    <w:rsid w:val="00B96E49"/>
    <w:rsid w:val="00BA19BD"/>
    <w:rsid w:val="00BA5F42"/>
    <w:rsid w:val="00BA60D5"/>
    <w:rsid w:val="00BA6FF6"/>
    <w:rsid w:val="00BA7138"/>
    <w:rsid w:val="00BB01D3"/>
    <w:rsid w:val="00BB13D9"/>
    <w:rsid w:val="00BB3E5A"/>
    <w:rsid w:val="00BB4305"/>
    <w:rsid w:val="00BC4F39"/>
    <w:rsid w:val="00BD1CA0"/>
    <w:rsid w:val="00BD2453"/>
    <w:rsid w:val="00BD5D2F"/>
    <w:rsid w:val="00BD721F"/>
    <w:rsid w:val="00BD7852"/>
    <w:rsid w:val="00BE02EF"/>
    <w:rsid w:val="00BE394A"/>
    <w:rsid w:val="00BF24BB"/>
    <w:rsid w:val="00BF34C6"/>
    <w:rsid w:val="00BF66A9"/>
    <w:rsid w:val="00BF6D6D"/>
    <w:rsid w:val="00C0218C"/>
    <w:rsid w:val="00C04F7E"/>
    <w:rsid w:val="00C050EF"/>
    <w:rsid w:val="00C05BED"/>
    <w:rsid w:val="00C130F8"/>
    <w:rsid w:val="00C16B20"/>
    <w:rsid w:val="00C16CE3"/>
    <w:rsid w:val="00C2023A"/>
    <w:rsid w:val="00C23774"/>
    <w:rsid w:val="00C242AD"/>
    <w:rsid w:val="00C24502"/>
    <w:rsid w:val="00C26C78"/>
    <w:rsid w:val="00C304E0"/>
    <w:rsid w:val="00C32273"/>
    <w:rsid w:val="00C32304"/>
    <w:rsid w:val="00C359E1"/>
    <w:rsid w:val="00C360D6"/>
    <w:rsid w:val="00C3725A"/>
    <w:rsid w:val="00C412E0"/>
    <w:rsid w:val="00C4187D"/>
    <w:rsid w:val="00C4342A"/>
    <w:rsid w:val="00C43DB9"/>
    <w:rsid w:val="00C442F6"/>
    <w:rsid w:val="00C4446C"/>
    <w:rsid w:val="00C452D7"/>
    <w:rsid w:val="00C454CA"/>
    <w:rsid w:val="00C45646"/>
    <w:rsid w:val="00C456E7"/>
    <w:rsid w:val="00C47353"/>
    <w:rsid w:val="00C5142D"/>
    <w:rsid w:val="00C523D6"/>
    <w:rsid w:val="00C528DD"/>
    <w:rsid w:val="00C52F08"/>
    <w:rsid w:val="00C5408B"/>
    <w:rsid w:val="00C55204"/>
    <w:rsid w:val="00C57288"/>
    <w:rsid w:val="00C63C1E"/>
    <w:rsid w:val="00C6607F"/>
    <w:rsid w:val="00C664AD"/>
    <w:rsid w:val="00C67CD0"/>
    <w:rsid w:val="00C67D87"/>
    <w:rsid w:val="00C707C7"/>
    <w:rsid w:val="00C75190"/>
    <w:rsid w:val="00C757AC"/>
    <w:rsid w:val="00C77F89"/>
    <w:rsid w:val="00C82C59"/>
    <w:rsid w:val="00C9080D"/>
    <w:rsid w:val="00C91FDE"/>
    <w:rsid w:val="00C94BB8"/>
    <w:rsid w:val="00C95E2F"/>
    <w:rsid w:val="00CA3206"/>
    <w:rsid w:val="00CA7FB9"/>
    <w:rsid w:val="00CB4632"/>
    <w:rsid w:val="00CB49C2"/>
    <w:rsid w:val="00CC03FC"/>
    <w:rsid w:val="00CC31B1"/>
    <w:rsid w:val="00CC4495"/>
    <w:rsid w:val="00CC6765"/>
    <w:rsid w:val="00CD1DEA"/>
    <w:rsid w:val="00CD208D"/>
    <w:rsid w:val="00CD241C"/>
    <w:rsid w:val="00CD4CC7"/>
    <w:rsid w:val="00CD719C"/>
    <w:rsid w:val="00CD797C"/>
    <w:rsid w:val="00CE4CED"/>
    <w:rsid w:val="00CE74AF"/>
    <w:rsid w:val="00CE7F9B"/>
    <w:rsid w:val="00CF3425"/>
    <w:rsid w:val="00CF397C"/>
    <w:rsid w:val="00D00409"/>
    <w:rsid w:val="00D05843"/>
    <w:rsid w:val="00D05C6A"/>
    <w:rsid w:val="00D05F95"/>
    <w:rsid w:val="00D1014A"/>
    <w:rsid w:val="00D10E52"/>
    <w:rsid w:val="00D15B26"/>
    <w:rsid w:val="00D170EA"/>
    <w:rsid w:val="00D1799A"/>
    <w:rsid w:val="00D22052"/>
    <w:rsid w:val="00D23292"/>
    <w:rsid w:val="00D26034"/>
    <w:rsid w:val="00D2729B"/>
    <w:rsid w:val="00D304F7"/>
    <w:rsid w:val="00D3171F"/>
    <w:rsid w:val="00D34D79"/>
    <w:rsid w:val="00D365F0"/>
    <w:rsid w:val="00D42D88"/>
    <w:rsid w:val="00D43D9B"/>
    <w:rsid w:val="00D441C2"/>
    <w:rsid w:val="00D454AC"/>
    <w:rsid w:val="00D523AE"/>
    <w:rsid w:val="00D544F0"/>
    <w:rsid w:val="00D5567C"/>
    <w:rsid w:val="00D57572"/>
    <w:rsid w:val="00D61840"/>
    <w:rsid w:val="00D7103F"/>
    <w:rsid w:val="00D87529"/>
    <w:rsid w:val="00D93220"/>
    <w:rsid w:val="00D9509D"/>
    <w:rsid w:val="00D95D9F"/>
    <w:rsid w:val="00D97258"/>
    <w:rsid w:val="00D97649"/>
    <w:rsid w:val="00DA0866"/>
    <w:rsid w:val="00DB35D3"/>
    <w:rsid w:val="00DB700C"/>
    <w:rsid w:val="00DC0AD6"/>
    <w:rsid w:val="00DC0BD6"/>
    <w:rsid w:val="00DC1A4D"/>
    <w:rsid w:val="00DC5819"/>
    <w:rsid w:val="00DC7143"/>
    <w:rsid w:val="00DD2AEB"/>
    <w:rsid w:val="00DD5018"/>
    <w:rsid w:val="00DD5557"/>
    <w:rsid w:val="00DD5673"/>
    <w:rsid w:val="00DD6A4C"/>
    <w:rsid w:val="00DD7F25"/>
    <w:rsid w:val="00DE0184"/>
    <w:rsid w:val="00DE039F"/>
    <w:rsid w:val="00DE0798"/>
    <w:rsid w:val="00DE10DF"/>
    <w:rsid w:val="00DE1B79"/>
    <w:rsid w:val="00DE3FBA"/>
    <w:rsid w:val="00DF1485"/>
    <w:rsid w:val="00DF1A2E"/>
    <w:rsid w:val="00DF6E57"/>
    <w:rsid w:val="00E025D4"/>
    <w:rsid w:val="00E02A1F"/>
    <w:rsid w:val="00E04985"/>
    <w:rsid w:val="00E0646F"/>
    <w:rsid w:val="00E1191A"/>
    <w:rsid w:val="00E14420"/>
    <w:rsid w:val="00E15E9B"/>
    <w:rsid w:val="00E16F13"/>
    <w:rsid w:val="00E172B3"/>
    <w:rsid w:val="00E1793F"/>
    <w:rsid w:val="00E256D6"/>
    <w:rsid w:val="00E27BFF"/>
    <w:rsid w:val="00E30A20"/>
    <w:rsid w:val="00E336BB"/>
    <w:rsid w:val="00E33E5F"/>
    <w:rsid w:val="00E350F0"/>
    <w:rsid w:val="00E36DCD"/>
    <w:rsid w:val="00E40929"/>
    <w:rsid w:val="00E43E30"/>
    <w:rsid w:val="00E508A0"/>
    <w:rsid w:val="00E50A57"/>
    <w:rsid w:val="00E5168C"/>
    <w:rsid w:val="00E51FC2"/>
    <w:rsid w:val="00E522C3"/>
    <w:rsid w:val="00E55EDF"/>
    <w:rsid w:val="00E570F4"/>
    <w:rsid w:val="00E6316E"/>
    <w:rsid w:val="00E647A0"/>
    <w:rsid w:val="00E6534F"/>
    <w:rsid w:val="00E70E9D"/>
    <w:rsid w:val="00E73C52"/>
    <w:rsid w:val="00E75825"/>
    <w:rsid w:val="00E76C0A"/>
    <w:rsid w:val="00E778A9"/>
    <w:rsid w:val="00E83677"/>
    <w:rsid w:val="00E85660"/>
    <w:rsid w:val="00E86D5D"/>
    <w:rsid w:val="00E877DF"/>
    <w:rsid w:val="00E87DB0"/>
    <w:rsid w:val="00E97EE0"/>
    <w:rsid w:val="00EA155F"/>
    <w:rsid w:val="00EA55C3"/>
    <w:rsid w:val="00EA66D3"/>
    <w:rsid w:val="00EB0CA6"/>
    <w:rsid w:val="00EB1879"/>
    <w:rsid w:val="00EB3CA0"/>
    <w:rsid w:val="00EB4126"/>
    <w:rsid w:val="00EB4827"/>
    <w:rsid w:val="00EC2A7C"/>
    <w:rsid w:val="00EC71A7"/>
    <w:rsid w:val="00EC7E62"/>
    <w:rsid w:val="00ED12BB"/>
    <w:rsid w:val="00ED3486"/>
    <w:rsid w:val="00ED51A2"/>
    <w:rsid w:val="00ED5B14"/>
    <w:rsid w:val="00ED72BE"/>
    <w:rsid w:val="00EE0E57"/>
    <w:rsid w:val="00EE1E23"/>
    <w:rsid w:val="00EE2838"/>
    <w:rsid w:val="00EE3F9D"/>
    <w:rsid w:val="00EE7663"/>
    <w:rsid w:val="00EF397F"/>
    <w:rsid w:val="00EF41EE"/>
    <w:rsid w:val="00EF439E"/>
    <w:rsid w:val="00EF4419"/>
    <w:rsid w:val="00EF56BC"/>
    <w:rsid w:val="00F0071D"/>
    <w:rsid w:val="00F02491"/>
    <w:rsid w:val="00F040C6"/>
    <w:rsid w:val="00F07A27"/>
    <w:rsid w:val="00F20F8A"/>
    <w:rsid w:val="00F21537"/>
    <w:rsid w:val="00F218DC"/>
    <w:rsid w:val="00F22410"/>
    <w:rsid w:val="00F246EA"/>
    <w:rsid w:val="00F31166"/>
    <w:rsid w:val="00F31EB3"/>
    <w:rsid w:val="00F3773A"/>
    <w:rsid w:val="00F40606"/>
    <w:rsid w:val="00F54C34"/>
    <w:rsid w:val="00F54CA0"/>
    <w:rsid w:val="00F56030"/>
    <w:rsid w:val="00F56DD9"/>
    <w:rsid w:val="00F57CF5"/>
    <w:rsid w:val="00F618FF"/>
    <w:rsid w:val="00F65C2A"/>
    <w:rsid w:val="00F715E7"/>
    <w:rsid w:val="00F716B8"/>
    <w:rsid w:val="00F72599"/>
    <w:rsid w:val="00F739E7"/>
    <w:rsid w:val="00F748F9"/>
    <w:rsid w:val="00F74975"/>
    <w:rsid w:val="00F76DE0"/>
    <w:rsid w:val="00F778F8"/>
    <w:rsid w:val="00F837DF"/>
    <w:rsid w:val="00F8646E"/>
    <w:rsid w:val="00F9137B"/>
    <w:rsid w:val="00F92F1C"/>
    <w:rsid w:val="00F9460A"/>
    <w:rsid w:val="00F9604D"/>
    <w:rsid w:val="00F97967"/>
    <w:rsid w:val="00FA17EF"/>
    <w:rsid w:val="00FA25EA"/>
    <w:rsid w:val="00FA3771"/>
    <w:rsid w:val="00FA6E86"/>
    <w:rsid w:val="00FB02D6"/>
    <w:rsid w:val="00FB10D2"/>
    <w:rsid w:val="00FB45EA"/>
    <w:rsid w:val="00FB4830"/>
    <w:rsid w:val="00FB5B8B"/>
    <w:rsid w:val="00FB7026"/>
    <w:rsid w:val="00FC13B6"/>
    <w:rsid w:val="00FC5B59"/>
    <w:rsid w:val="00FD410F"/>
    <w:rsid w:val="00FD448A"/>
    <w:rsid w:val="00FD55C3"/>
    <w:rsid w:val="00FD571F"/>
    <w:rsid w:val="00FE00D1"/>
    <w:rsid w:val="00FE1334"/>
    <w:rsid w:val="00FE2CA7"/>
    <w:rsid w:val="00FE384A"/>
    <w:rsid w:val="00FE56F1"/>
    <w:rsid w:val="00FE65BA"/>
    <w:rsid w:val="00FF07DA"/>
    <w:rsid w:val="00FF4620"/>
    <w:rsid w:val="00FF70D2"/>
    <w:rsid w:val="58BC8BF9"/>
  </w:rsids>
  <m:mathPr>
    <m:mathFont m:val="Cambria Math"/>
    <m:brkBin m:val="before"/>
    <m:brkBinSub m:val="--"/>
    <m:smallFrac m:val="0"/>
    <m:dispDef/>
    <m:lMargin m:val="0"/>
    <m:rMargin m:val="0"/>
    <m:defJc m:val="centerGroup"/>
    <m:wrapIndent m:val="1440"/>
    <m:intLim m:val="subSup"/>
    <m:naryLim m:val="undOvr"/>
  </m:mathPr>
  <w:themeFontLang w:val="es-UY"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0CB50"/>
  <w15:chartTrackingRefBased/>
  <w15:docId w15:val="{96CFF72C-3670-4C46-9AEC-F8334BC0C5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UY"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9763A9"/>
  </w:style>
  <w:style w:type="paragraph" w:styleId="Ttulo1">
    <w:name w:val="heading 1"/>
    <w:basedOn w:val="Normal"/>
    <w:next w:val="Normal"/>
    <w:link w:val="Ttulo1Car"/>
    <w:uiPriority w:val="9"/>
    <w:qFormat/>
    <w:rsid w:val="00AB3E91"/>
    <w:pPr>
      <w:keepNext/>
      <w:keepLines/>
      <w:numPr>
        <w:numId w:val="37"/>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AE780D"/>
    <w:pPr>
      <w:keepNext/>
      <w:keepLines/>
      <w:numPr>
        <w:ilvl w:val="1"/>
        <w:numId w:val="37"/>
      </w:numPr>
      <w:spacing w:before="40" w:after="2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1C0FD5"/>
    <w:pPr>
      <w:keepNext/>
      <w:keepLines/>
      <w:numPr>
        <w:ilvl w:val="2"/>
        <w:numId w:val="37"/>
      </w:numPr>
      <w:spacing w:before="40" w:after="24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9763A9"/>
    <w:pPr>
      <w:keepNext/>
      <w:keepLines/>
      <w:numPr>
        <w:ilvl w:val="3"/>
        <w:numId w:val="37"/>
      </w:numPr>
      <w:spacing w:before="40" w:after="2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E83677"/>
    <w:pPr>
      <w:keepNext/>
      <w:keepLines/>
      <w:spacing w:before="40" w:after="2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E83677"/>
    <w:pPr>
      <w:keepNext/>
      <w:keepLines/>
      <w:spacing w:before="40" w:after="2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E83677"/>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9763A9"/>
    <w:pPr>
      <w:keepNext/>
      <w:keepLines/>
      <w:numPr>
        <w:ilvl w:val="7"/>
        <w:numId w:val="37"/>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9763A9"/>
    <w:pPr>
      <w:keepNext/>
      <w:keepLines/>
      <w:numPr>
        <w:ilvl w:val="8"/>
        <w:numId w:val="3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763A9"/>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AE780D"/>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1C0FD5"/>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9763A9"/>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CA7FB9"/>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rsid w:val="009763A9"/>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9763A9"/>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9763A9"/>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9763A9"/>
    <w:rPr>
      <w:rFonts w:asciiTheme="majorHAnsi" w:eastAsiaTheme="majorEastAsia" w:hAnsiTheme="majorHAnsi" w:cstheme="majorBidi"/>
      <w:i/>
      <w:iCs/>
      <w:color w:val="404040" w:themeColor="text1" w:themeTint="BF"/>
      <w:sz w:val="20"/>
      <w:szCs w:val="20"/>
    </w:rPr>
  </w:style>
  <w:style w:type="table" w:styleId="Tablaconcuadrcula">
    <w:name w:val="Table Grid"/>
    <w:basedOn w:val="Tablanormal"/>
    <w:uiPriority w:val="39"/>
    <w:rsid w:val="009763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9763A9"/>
    <w:pPr>
      <w:ind w:left="720"/>
      <w:contextualSpacing/>
    </w:pPr>
  </w:style>
  <w:style w:type="character" w:styleId="Hipervnculo">
    <w:name w:val="Hyperlink"/>
    <w:basedOn w:val="Fuentedeprrafopredeter"/>
    <w:uiPriority w:val="99"/>
    <w:unhideWhenUsed/>
    <w:rsid w:val="009763A9"/>
    <w:rPr>
      <w:color w:val="0563C1" w:themeColor="hyperlink"/>
      <w:u w:val="single"/>
    </w:rPr>
  </w:style>
  <w:style w:type="paragraph" w:styleId="NormalWeb">
    <w:name w:val="Normal (Web)"/>
    <w:basedOn w:val="Normal"/>
    <w:uiPriority w:val="99"/>
    <w:semiHidden/>
    <w:unhideWhenUsed/>
    <w:rsid w:val="009763A9"/>
    <w:pPr>
      <w:spacing w:before="100" w:beforeAutospacing="1" w:after="100" w:afterAutospacing="1" w:line="240" w:lineRule="auto"/>
    </w:pPr>
    <w:rPr>
      <w:rFonts w:ascii="Times New Roman" w:eastAsia="Times New Roman" w:hAnsi="Times New Roman" w:cs="Times New Roman"/>
      <w:sz w:val="24"/>
      <w:szCs w:val="24"/>
      <w:lang w:eastAsia="es-UY"/>
    </w:rPr>
  </w:style>
  <w:style w:type="paragraph" w:styleId="Ttulo">
    <w:name w:val="Title"/>
    <w:basedOn w:val="Normal"/>
    <w:next w:val="Normal"/>
    <w:link w:val="TtuloCar"/>
    <w:uiPriority w:val="10"/>
    <w:qFormat/>
    <w:rsid w:val="009763A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763A9"/>
    <w:rPr>
      <w:rFonts w:asciiTheme="majorHAnsi" w:eastAsiaTheme="majorEastAsia" w:hAnsiTheme="majorHAnsi" w:cstheme="majorBidi"/>
      <w:spacing w:val="-10"/>
      <w:kern w:val="28"/>
      <w:sz w:val="56"/>
      <w:szCs w:val="56"/>
    </w:rPr>
  </w:style>
  <w:style w:type="character" w:styleId="nfasissutil">
    <w:name w:val="Subtle Emphasis"/>
    <w:basedOn w:val="Fuentedeprrafopredeter"/>
    <w:uiPriority w:val="19"/>
    <w:qFormat/>
    <w:rsid w:val="009763A9"/>
    <w:rPr>
      <w:i/>
      <w:iCs/>
      <w:color w:val="404040" w:themeColor="text1" w:themeTint="BF"/>
    </w:rPr>
  </w:style>
  <w:style w:type="paragraph" w:styleId="TtuloTDC">
    <w:name w:val="TOC Heading"/>
    <w:basedOn w:val="Ttulo1"/>
    <w:next w:val="Normal"/>
    <w:uiPriority w:val="39"/>
    <w:unhideWhenUsed/>
    <w:qFormat/>
    <w:rsid w:val="009763A9"/>
    <w:pPr>
      <w:outlineLvl w:val="9"/>
    </w:pPr>
    <w:rPr>
      <w:lang w:eastAsia="es-UY"/>
    </w:rPr>
  </w:style>
  <w:style w:type="paragraph" w:styleId="TDC1">
    <w:name w:val="toc 1"/>
    <w:basedOn w:val="Normal"/>
    <w:next w:val="Normal"/>
    <w:autoRedefine/>
    <w:uiPriority w:val="39"/>
    <w:unhideWhenUsed/>
    <w:rsid w:val="009763A9"/>
    <w:pPr>
      <w:tabs>
        <w:tab w:val="right" w:leader="dot" w:pos="8494"/>
      </w:tabs>
      <w:spacing w:after="100"/>
    </w:pPr>
  </w:style>
  <w:style w:type="paragraph" w:styleId="TDC2">
    <w:name w:val="toc 2"/>
    <w:basedOn w:val="Normal"/>
    <w:next w:val="Normal"/>
    <w:autoRedefine/>
    <w:uiPriority w:val="39"/>
    <w:unhideWhenUsed/>
    <w:rsid w:val="009763A9"/>
    <w:pPr>
      <w:spacing w:after="100"/>
      <w:ind w:left="220"/>
    </w:pPr>
  </w:style>
  <w:style w:type="paragraph" w:styleId="TDC3">
    <w:name w:val="toc 3"/>
    <w:basedOn w:val="Normal"/>
    <w:next w:val="Normal"/>
    <w:autoRedefine/>
    <w:uiPriority w:val="39"/>
    <w:unhideWhenUsed/>
    <w:rsid w:val="009763A9"/>
    <w:pPr>
      <w:spacing w:after="100"/>
      <w:ind w:left="440"/>
    </w:pPr>
  </w:style>
  <w:style w:type="paragraph" w:styleId="Bibliografa">
    <w:name w:val="Bibliography"/>
    <w:basedOn w:val="Normal"/>
    <w:next w:val="Normal"/>
    <w:uiPriority w:val="37"/>
    <w:unhideWhenUsed/>
    <w:rsid w:val="009763A9"/>
  </w:style>
  <w:style w:type="character" w:styleId="Refdecomentario">
    <w:name w:val="annotation reference"/>
    <w:basedOn w:val="Fuentedeprrafopredeter"/>
    <w:uiPriority w:val="99"/>
    <w:semiHidden/>
    <w:unhideWhenUsed/>
    <w:rsid w:val="009763A9"/>
    <w:rPr>
      <w:sz w:val="18"/>
      <w:szCs w:val="18"/>
    </w:rPr>
  </w:style>
  <w:style w:type="paragraph" w:styleId="Textocomentario">
    <w:name w:val="annotation text"/>
    <w:basedOn w:val="Normal"/>
    <w:link w:val="TextocomentarioCar"/>
    <w:uiPriority w:val="99"/>
    <w:semiHidden/>
    <w:unhideWhenUsed/>
    <w:rsid w:val="009763A9"/>
    <w:pPr>
      <w:spacing w:line="240" w:lineRule="auto"/>
    </w:pPr>
    <w:rPr>
      <w:sz w:val="24"/>
      <w:szCs w:val="24"/>
    </w:rPr>
  </w:style>
  <w:style w:type="character" w:customStyle="1" w:styleId="TextocomentarioCar">
    <w:name w:val="Texto comentario Car"/>
    <w:basedOn w:val="Fuentedeprrafopredeter"/>
    <w:link w:val="Textocomentario"/>
    <w:uiPriority w:val="99"/>
    <w:semiHidden/>
    <w:rsid w:val="009763A9"/>
    <w:rPr>
      <w:sz w:val="24"/>
      <w:szCs w:val="24"/>
    </w:rPr>
  </w:style>
  <w:style w:type="paragraph" w:styleId="Asuntodelcomentario">
    <w:name w:val="annotation subject"/>
    <w:basedOn w:val="Textocomentario"/>
    <w:next w:val="Textocomentario"/>
    <w:link w:val="AsuntodelcomentarioCar"/>
    <w:uiPriority w:val="99"/>
    <w:semiHidden/>
    <w:unhideWhenUsed/>
    <w:rsid w:val="009763A9"/>
    <w:rPr>
      <w:b/>
      <w:bCs/>
      <w:sz w:val="20"/>
      <w:szCs w:val="20"/>
    </w:rPr>
  </w:style>
  <w:style w:type="character" w:customStyle="1" w:styleId="AsuntodelcomentarioCar">
    <w:name w:val="Asunto del comentario Car"/>
    <w:basedOn w:val="TextocomentarioCar"/>
    <w:link w:val="Asuntodelcomentario"/>
    <w:uiPriority w:val="99"/>
    <w:semiHidden/>
    <w:rsid w:val="009763A9"/>
    <w:rPr>
      <w:b/>
      <w:bCs/>
      <w:sz w:val="20"/>
      <w:szCs w:val="20"/>
    </w:rPr>
  </w:style>
  <w:style w:type="paragraph" w:styleId="Textodeglobo">
    <w:name w:val="Balloon Text"/>
    <w:basedOn w:val="Normal"/>
    <w:link w:val="TextodegloboCar"/>
    <w:uiPriority w:val="99"/>
    <w:semiHidden/>
    <w:unhideWhenUsed/>
    <w:rsid w:val="009763A9"/>
    <w:pPr>
      <w:spacing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9763A9"/>
    <w:rPr>
      <w:rFonts w:ascii="Times New Roman" w:hAnsi="Times New Roman" w:cs="Times New Roman"/>
      <w:sz w:val="18"/>
      <w:szCs w:val="18"/>
    </w:rPr>
  </w:style>
  <w:style w:type="character" w:styleId="Hipervnculovisitado">
    <w:name w:val="FollowedHyperlink"/>
    <w:basedOn w:val="Fuentedeprrafopredeter"/>
    <w:uiPriority w:val="99"/>
    <w:semiHidden/>
    <w:unhideWhenUsed/>
    <w:rsid w:val="009763A9"/>
    <w:rPr>
      <w:color w:val="954F72" w:themeColor="followedHyperlink"/>
      <w:u w:val="single"/>
    </w:rPr>
  </w:style>
  <w:style w:type="paragraph" w:styleId="Revisin">
    <w:name w:val="Revision"/>
    <w:hidden/>
    <w:uiPriority w:val="99"/>
    <w:semiHidden/>
    <w:rsid w:val="009763A9"/>
    <w:pPr>
      <w:spacing w:after="0" w:line="240" w:lineRule="auto"/>
    </w:pPr>
  </w:style>
  <w:style w:type="paragraph" w:styleId="Sinespaciado">
    <w:name w:val="No Spacing"/>
    <w:uiPriority w:val="1"/>
    <w:qFormat/>
    <w:rsid w:val="009763A9"/>
    <w:pPr>
      <w:spacing w:after="0" w:line="240" w:lineRule="auto"/>
    </w:pPr>
  </w:style>
  <w:style w:type="table" w:customStyle="1" w:styleId="Tablanormal21">
    <w:name w:val="Tabla normal 21"/>
    <w:basedOn w:val="Tablanormal"/>
    <w:uiPriority w:val="42"/>
    <w:rsid w:val="009763A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anormal11">
    <w:name w:val="Tabla normal 11"/>
    <w:basedOn w:val="Tablanormal"/>
    <w:uiPriority w:val="41"/>
    <w:rsid w:val="009763A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escripcin">
    <w:name w:val="caption"/>
    <w:basedOn w:val="Normal"/>
    <w:next w:val="Normal"/>
    <w:link w:val="DescripcinCar"/>
    <w:uiPriority w:val="35"/>
    <w:unhideWhenUsed/>
    <w:qFormat/>
    <w:rsid w:val="009763A9"/>
    <w:pPr>
      <w:spacing w:after="200" w:line="240" w:lineRule="auto"/>
    </w:pPr>
    <w:rPr>
      <w:b/>
      <w:bCs/>
      <w:color w:val="5B9BD5" w:themeColor="accent1"/>
      <w:sz w:val="18"/>
      <w:szCs w:val="18"/>
    </w:rPr>
  </w:style>
  <w:style w:type="paragraph" w:styleId="Tabladeilustraciones">
    <w:name w:val="table of figures"/>
    <w:basedOn w:val="Normal"/>
    <w:next w:val="Normal"/>
    <w:uiPriority w:val="99"/>
    <w:unhideWhenUsed/>
    <w:rsid w:val="009763A9"/>
    <w:pPr>
      <w:spacing w:after="0"/>
    </w:pPr>
  </w:style>
  <w:style w:type="character" w:styleId="nfasis">
    <w:name w:val="Emphasis"/>
    <w:basedOn w:val="Fuentedeprrafopredeter"/>
    <w:uiPriority w:val="20"/>
    <w:qFormat/>
    <w:rsid w:val="009763A9"/>
    <w:rPr>
      <w:i/>
      <w:iCs/>
    </w:rPr>
  </w:style>
  <w:style w:type="table" w:customStyle="1" w:styleId="Tabladecuadrcula4-nfasis31">
    <w:name w:val="Tabla de cuadrícula 4 - Énfasis 31"/>
    <w:basedOn w:val="Tablanormal"/>
    <w:uiPriority w:val="49"/>
    <w:rsid w:val="009763A9"/>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adecuadrcula6concolores-nfasis31">
    <w:name w:val="Tabla de cuadrícula 6 con colores - Énfasis 31"/>
    <w:basedOn w:val="Tablanormal"/>
    <w:uiPriority w:val="51"/>
    <w:rsid w:val="009763A9"/>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ituloImagen">
    <w:name w:val="Titulo Imagen"/>
    <w:basedOn w:val="Descripcin"/>
    <w:link w:val="TituloImagenCar"/>
    <w:qFormat/>
    <w:rsid w:val="009763A9"/>
    <w:pPr>
      <w:jc w:val="center"/>
    </w:pPr>
    <w:rPr>
      <w:b w:val="0"/>
      <w:bCs w:val="0"/>
      <w:i/>
      <w:color w:val="808080" w:themeColor="background1" w:themeShade="80"/>
      <w:sz w:val="20"/>
    </w:rPr>
  </w:style>
  <w:style w:type="character" w:customStyle="1" w:styleId="DescripcinCar">
    <w:name w:val="Descripción Car"/>
    <w:basedOn w:val="Fuentedeprrafopredeter"/>
    <w:link w:val="Descripcin"/>
    <w:uiPriority w:val="35"/>
    <w:rsid w:val="009763A9"/>
    <w:rPr>
      <w:b/>
      <w:bCs/>
      <w:color w:val="5B9BD5" w:themeColor="accent1"/>
      <w:sz w:val="18"/>
      <w:szCs w:val="18"/>
    </w:rPr>
  </w:style>
  <w:style w:type="character" w:customStyle="1" w:styleId="TituloImagenCar">
    <w:name w:val="Titulo Imagen Car"/>
    <w:basedOn w:val="DescripcinCar"/>
    <w:link w:val="TituloImagen"/>
    <w:rsid w:val="009763A9"/>
    <w:rPr>
      <w:b w:val="0"/>
      <w:bCs w:val="0"/>
      <w:i/>
      <w:color w:val="808080" w:themeColor="background1" w:themeShade="80"/>
      <w:sz w:val="20"/>
      <w:szCs w:val="18"/>
    </w:rPr>
  </w:style>
  <w:style w:type="paragraph" w:styleId="Textonotapie">
    <w:name w:val="footnote text"/>
    <w:basedOn w:val="Normal"/>
    <w:link w:val="TextonotapieCar"/>
    <w:uiPriority w:val="99"/>
    <w:semiHidden/>
    <w:unhideWhenUsed/>
    <w:rsid w:val="00961EED"/>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61EED"/>
    <w:rPr>
      <w:sz w:val="20"/>
      <w:szCs w:val="20"/>
    </w:rPr>
  </w:style>
  <w:style w:type="character" w:styleId="Refdenotaalpie">
    <w:name w:val="footnote reference"/>
    <w:basedOn w:val="Fuentedeprrafopredeter"/>
    <w:uiPriority w:val="99"/>
    <w:semiHidden/>
    <w:unhideWhenUsed/>
    <w:rsid w:val="00961EED"/>
    <w:rPr>
      <w:vertAlign w:val="superscript"/>
    </w:rPr>
  </w:style>
  <w:style w:type="paragraph" w:styleId="Encabezado">
    <w:name w:val="header"/>
    <w:basedOn w:val="Normal"/>
    <w:link w:val="EncabezadoCar"/>
    <w:uiPriority w:val="99"/>
    <w:unhideWhenUsed/>
    <w:rsid w:val="004B561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103AB"/>
  </w:style>
  <w:style w:type="paragraph" w:styleId="Piedepgina">
    <w:name w:val="footer"/>
    <w:basedOn w:val="Normal"/>
    <w:link w:val="PiedepginaCar"/>
    <w:uiPriority w:val="99"/>
    <w:unhideWhenUsed/>
    <w:rsid w:val="004B561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103AB"/>
  </w:style>
  <w:style w:type="numbering" w:customStyle="1" w:styleId="Estilo1">
    <w:name w:val="Estilo1"/>
    <w:uiPriority w:val="99"/>
    <w:rsid w:val="00FA6E86"/>
    <w:pPr>
      <w:numPr>
        <w:numId w:val="35"/>
      </w:numPr>
    </w:pPr>
  </w:style>
  <w:style w:type="numbering" w:customStyle="1" w:styleId="Estilo2">
    <w:name w:val="Estilo2"/>
    <w:uiPriority w:val="99"/>
    <w:rsid w:val="00FA6E86"/>
    <w:pPr>
      <w:numPr>
        <w:numId w:val="36"/>
      </w:numPr>
    </w:pPr>
  </w:style>
  <w:style w:type="table" w:styleId="Cuadrculadetablaclara">
    <w:name w:val="Grid Table Light"/>
    <w:basedOn w:val="Tablanormal"/>
    <w:uiPriority w:val="40"/>
    <w:rsid w:val="00A5077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Textodelmarcadordeposicin">
    <w:name w:val="Placeholder Text"/>
    <w:basedOn w:val="Fuentedeprrafopredeter"/>
    <w:uiPriority w:val="99"/>
    <w:semiHidden/>
    <w:rsid w:val="00F97967"/>
    <w:rPr>
      <w:color w:val="808080"/>
    </w:rPr>
  </w:style>
  <w:style w:type="paragraph" w:styleId="Mapadeldocumento">
    <w:name w:val="Document Map"/>
    <w:basedOn w:val="Normal"/>
    <w:link w:val="MapadeldocumentoCar"/>
    <w:uiPriority w:val="99"/>
    <w:semiHidden/>
    <w:unhideWhenUsed/>
    <w:rsid w:val="007F3CBF"/>
    <w:pPr>
      <w:spacing w:after="0" w:line="240" w:lineRule="auto"/>
    </w:pPr>
    <w:rPr>
      <w:rFonts w:ascii="Helvetica" w:hAnsi="Helvetica"/>
      <w:sz w:val="24"/>
      <w:szCs w:val="24"/>
    </w:rPr>
  </w:style>
  <w:style w:type="character" w:customStyle="1" w:styleId="MapadeldocumentoCar">
    <w:name w:val="Mapa del documento Car"/>
    <w:basedOn w:val="Fuentedeprrafopredeter"/>
    <w:link w:val="Mapadeldocumento"/>
    <w:uiPriority w:val="99"/>
    <w:semiHidden/>
    <w:rsid w:val="007F3CBF"/>
    <w:rPr>
      <w:rFonts w:ascii="Helvetica" w:hAnsi="Helvetica"/>
      <w:sz w:val="24"/>
      <w:szCs w:val="24"/>
    </w:rPr>
  </w:style>
  <w:style w:type="table" w:customStyle="1" w:styleId="Cuadrculadetablaclara1">
    <w:name w:val="Cuadrícula de tabla clara1"/>
    <w:basedOn w:val="Tablanormal"/>
    <w:uiPriority w:val="40"/>
    <w:rsid w:val="000855B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0413">
      <w:bodyDiv w:val="1"/>
      <w:marLeft w:val="0"/>
      <w:marRight w:val="0"/>
      <w:marTop w:val="0"/>
      <w:marBottom w:val="0"/>
      <w:divBdr>
        <w:top w:val="none" w:sz="0" w:space="0" w:color="auto"/>
        <w:left w:val="none" w:sz="0" w:space="0" w:color="auto"/>
        <w:bottom w:val="none" w:sz="0" w:space="0" w:color="auto"/>
        <w:right w:val="none" w:sz="0" w:space="0" w:color="auto"/>
      </w:divBdr>
    </w:div>
    <w:div w:id="551530">
      <w:bodyDiv w:val="1"/>
      <w:marLeft w:val="0"/>
      <w:marRight w:val="0"/>
      <w:marTop w:val="0"/>
      <w:marBottom w:val="0"/>
      <w:divBdr>
        <w:top w:val="none" w:sz="0" w:space="0" w:color="auto"/>
        <w:left w:val="none" w:sz="0" w:space="0" w:color="auto"/>
        <w:bottom w:val="none" w:sz="0" w:space="0" w:color="auto"/>
        <w:right w:val="none" w:sz="0" w:space="0" w:color="auto"/>
      </w:divBdr>
    </w:div>
    <w:div w:id="1246656">
      <w:bodyDiv w:val="1"/>
      <w:marLeft w:val="0"/>
      <w:marRight w:val="0"/>
      <w:marTop w:val="0"/>
      <w:marBottom w:val="0"/>
      <w:divBdr>
        <w:top w:val="none" w:sz="0" w:space="0" w:color="auto"/>
        <w:left w:val="none" w:sz="0" w:space="0" w:color="auto"/>
        <w:bottom w:val="none" w:sz="0" w:space="0" w:color="auto"/>
        <w:right w:val="none" w:sz="0" w:space="0" w:color="auto"/>
      </w:divBdr>
    </w:div>
    <w:div w:id="1515179">
      <w:bodyDiv w:val="1"/>
      <w:marLeft w:val="0"/>
      <w:marRight w:val="0"/>
      <w:marTop w:val="0"/>
      <w:marBottom w:val="0"/>
      <w:divBdr>
        <w:top w:val="none" w:sz="0" w:space="0" w:color="auto"/>
        <w:left w:val="none" w:sz="0" w:space="0" w:color="auto"/>
        <w:bottom w:val="none" w:sz="0" w:space="0" w:color="auto"/>
        <w:right w:val="none" w:sz="0" w:space="0" w:color="auto"/>
      </w:divBdr>
    </w:div>
    <w:div w:id="1592306">
      <w:bodyDiv w:val="1"/>
      <w:marLeft w:val="0"/>
      <w:marRight w:val="0"/>
      <w:marTop w:val="0"/>
      <w:marBottom w:val="0"/>
      <w:divBdr>
        <w:top w:val="none" w:sz="0" w:space="0" w:color="auto"/>
        <w:left w:val="none" w:sz="0" w:space="0" w:color="auto"/>
        <w:bottom w:val="none" w:sz="0" w:space="0" w:color="auto"/>
        <w:right w:val="none" w:sz="0" w:space="0" w:color="auto"/>
      </w:divBdr>
    </w:div>
    <w:div w:id="1859188">
      <w:bodyDiv w:val="1"/>
      <w:marLeft w:val="0"/>
      <w:marRight w:val="0"/>
      <w:marTop w:val="0"/>
      <w:marBottom w:val="0"/>
      <w:divBdr>
        <w:top w:val="none" w:sz="0" w:space="0" w:color="auto"/>
        <w:left w:val="none" w:sz="0" w:space="0" w:color="auto"/>
        <w:bottom w:val="none" w:sz="0" w:space="0" w:color="auto"/>
        <w:right w:val="none" w:sz="0" w:space="0" w:color="auto"/>
      </w:divBdr>
    </w:div>
    <w:div w:id="2560595">
      <w:bodyDiv w:val="1"/>
      <w:marLeft w:val="0"/>
      <w:marRight w:val="0"/>
      <w:marTop w:val="0"/>
      <w:marBottom w:val="0"/>
      <w:divBdr>
        <w:top w:val="none" w:sz="0" w:space="0" w:color="auto"/>
        <w:left w:val="none" w:sz="0" w:space="0" w:color="auto"/>
        <w:bottom w:val="none" w:sz="0" w:space="0" w:color="auto"/>
        <w:right w:val="none" w:sz="0" w:space="0" w:color="auto"/>
      </w:divBdr>
    </w:div>
    <w:div w:id="3174291">
      <w:bodyDiv w:val="1"/>
      <w:marLeft w:val="0"/>
      <w:marRight w:val="0"/>
      <w:marTop w:val="0"/>
      <w:marBottom w:val="0"/>
      <w:divBdr>
        <w:top w:val="none" w:sz="0" w:space="0" w:color="auto"/>
        <w:left w:val="none" w:sz="0" w:space="0" w:color="auto"/>
        <w:bottom w:val="none" w:sz="0" w:space="0" w:color="auto"/>
        <w:right w:val="none" w:sz="0" w:space="0" w:color="auto"/>
      </w:divBdr>
    </w:div>
    <w:div w:id="3362963">
      <w:bodyDiv w:val="1"/>
      <w:marLeft w:val="0"/>
      <w:marRight w:val="0"/>
      <w:marTop w:val="0"/>
      <w:marBottom w:val="0"/>
      <w:divBdr>
        <w:top w:val="none" w:sz="0" w:space="0" w:color="auto"/>
        <w:left w:val="none" w:sz="0" w:space="0" w:color="auto"/>
        <w:bottom w:val="none" w:sz="0" w:space="0" w:color="auto"/>
        <w:right w:val="none" w:sz="0" w:space="0" w:color="auto"/>
      </w:divBdr>
    </w:div>
    <w:div w:id="3670626">
      <w:bodyDiv w:val="1"/>
      <w:marLeft w:val="0"/>
      <w:marRight w:val="0"/>
      <w:marTop w:val="0"/>
      <w:marBottom w:val="0"/>
      <w:divBdr>
        <w:top w:val="none" w:sz="0" w:space="0" w:color="auto"/>
        <w:left w:val="none" w:sz="0" w:space="0" w:color="auto"/>
        <w:bottom w:val="none" w:sz="0" w:space="0" w:color="auto"/>
        <w:right w:val="none" w:sz="0" w:space="0" w:color="auto"/>
      </w:divBdr>
    </w:div>
    <w:div w:id="4133464">
      <w:bodyDiv w:val="1"/>
      <w:marLeft w:val="0"/>
      <w:marRight w:val="0"/>
      <w:marTop w:val="0"/>
      <w:marBottom w:val="0"/>
      <w:divBdr>
        <w:top w:val="none" w:sz="0" w:space="0" w:color="auto"/>
        <w:left w:val="none" w:sz="0" w:space="0" w:color="auto"/>
        <w:bottom w:val="none" w:sz="0" w:space="0" w:color="auto"/>
        <w:right w:val="none" w:sz="0" w:space="0" w:color="auto"/>
      </w:divBdr>
    </w:div>
    <w:div w:id="4133688">
      <w:bodyDiv w:val="1"/>
      <w:marLeft w:val="0"/>
      <w:marRight w:val="0"/>
      <w:marTop w:val="0"/>
      <w:marBottom w:val="0"/>
      <w:divBdr>
        <w:top w:val="none" w:sz="0" w:space="0" w:color="auto"/>
        <w:left w:val="none" w:sz="0" w:space="0" w:color="auto"/>
        <w:bottom w:val="none" w:sz="0" w:space="0" w:color="auto"/>
        <w:right w:val="none" w:sz="0" w:space="0" w:color="auto"/>
      </w:divBdr>
    </w:div>
    <w:div w:id="4137890">
      <w:bodyDiv w:val="1"/>
      <w:marLeft w:val="0"/>
      <w:marRight w:val="0"/>
      <w:marTop w:val="0"/>
      <w:marBottom w:val="0"/>
      <w:divBdr>
        <w:top w:val="none" w:sz="0" w:space="0" w:color="auto"/>
        <w:left w:val="none" w:sz="0" w:space="0" w:color="auto"/>
        <w:bottom w:val="none" w:sz="0" w:space="0" w:color="auto"/>
        <w:right w:val="none" w:sz="0" w:space="0" w:color="auto"/>
      </w:divBdr>
    </w:div>
    <w:div w:id="4481093">
      <w:bodyDiv w:val="1"/>
      <w:marLeft w:val="0"/>
      <w:marRight w:val="0"/>
      <w:marTop w:val="0"/>
      <w:marBottom w:val="0"/>
      <w:divBdr>
        <w:top w:val="none" w:sz="0" w:space="0" w:color="auto"/>
        <w:left w:val="none" w:sz="0" w:space="0" w:color="auto"/>
        <w:bottom w:val="none" w:sz="0" w:space="0" w:color="auto"/>
        <w:right w:val="none" w:sz="0" w:space="0" w:color="auto"/>
      </w:divBdr>
    </w:div>
    <w:div w:id="4945909">
      <w:bodyDiv w:val="1"/>
      <w:marLeft w:val="0"/>
      <w:marRight w:val="0"/>
      <w:marTop w:val="0"/>
      <w:marBottom w:val="0"/>
      <w:divBdr>
        <w:top w:val="none" w:sz="0" w:space="0" w:color="auto"/>
        <w:left w:val="none" w:sz="0" w:space="0" w:color="auto"/>
        <w:bottom w:val="none" w:sz="0" w:space="0" w:color="auto"/>
        <w:right w:val="none" w:sz="0" w:space="0" w:color="auto"/>
      </w:divBdr>
    </w:div>
    <w:div w:id="5326933">
      <w:bodyDiv w:val="1"/>
      <w:marLeft w:val="0"/>
      <w:marRight w:val="0"/>
      <w:marTop w:val="0"/>
      <w:marBottom w:val="0"/>
      <w:divBdr>
        <w:top w:val="none" w:sz="0" w:space="0" w:color="auto"/>
        <w:left w:val="none" w:sz="0" w:space="0" w:color="auto"/>
        <w:bottom w:val="none" w:sz="0" w:space="0" w:color="auto"/>
        <w:right w:val="none" w:sz="0" w:space="0" w:color="auto"/>
      </w:divBdr>
    </w:div>
    <w:div w:id="5400036">
      <w:bodyDiv w:val="1"/>
      <w:marLeft w:val="0"/>
      <w:marRight w:val="0"/>
      <w:marTop w:val="0"/>
      <w:marBottom w:val="0"/>
      <w:divBdr>
        <w:top w:val="none" w:sz="0" w:space="0" w:color="auto"/>
        <w:left w:val="none" w:sz="0" w:space="0" w:color="auto"/>
        <w:bottom w:val="none" w:sz="0" w:space="0" w:color="auto"/>
        <w:right w:val="none" w:sz="0" w:space="0" w:color="auto"/>
      </w:divBdr>
    </w:div>
    <w:div w:id="5402038">
      <w:bodyDiv w:val="1"/>
      <w:marLeft w:val="0"/>
      <w:marRight w:val="0"/>
      <w:marTop w:val="0"/>
      <w:marBottom w:val="0"/>
      <w:divBdr>
        <w:top w:val="none" w:sz="0" w:space="0" w:color="auto"/>
        <w:left w:val="none" w:sz="0" w:space="0" w:color="auto"/>
        <w:bottom w:val="none" w:sz="0" w:space="0" w:color="auto"/>
        <w:right w:val="none" w:sz="0" w:space="0" w:color="auto"/>
      </w:divBdr>
    </w:div>
    <w:div w:id="5526939">
      <w:bodyDiv w:val="1"/>
      <w:marLeft w:val="0"/>
      <w:marRight w:val="0"/>
      <w:marTop w:val="0"/>
      <w:marBottom w:val="0"/>
      <w:divBdr>
        <w:top w:val="none" w:sz="0" w:space="0" w:color="auto"/>
        <w:left w:val="none" w:sz="0" w:space="0" w:color="auto"/>
        <w:bottom w:val="none" w:sz="0" w:space="0" w:color="auto"/>
        <w:right w:val="none" w:sz="0" w:space="0" w:color="auto"/>
      </w:divBdr>
    </w:div>
    <w:div w:id="5712814">
      <w:bodyDiv w:val="1"/>
      <w:marLeft w:val="0"/>
      <w:marRight w:val="0"/>
      <w:marTop w:val="0"/>
      <w:marBottom w:val="0"/>
      <w:divBdr>
        <w:top w:val="none" w:sz="0" w:space="0" w:color="auto"/>
        <w:left w:val="none" w:sz="0" w:space="0" w:color="auto"/>
        <w:bottom w:val="none" w:sz="0" w:space="0" w:color="auto"/>
        <w:right w:val="none" w:sz="0" w:space="0" w:color="auto"/>
      </w:divBdr>
    </w:div>
    <w:div w:id="5988395">
      <w:bodyDiv w:val="1"/>
      <w:marLeft w:val="0"/>
      <w:marRight w:val="0"/>
      <w:marTop w:val="0"/>
      <w:marBottom w:val="0"/>
      <w:divBdr>
        <w:top w:val="none" w:sz="0" w:space="0" w:color="auto"/>
        <w:left w:val="none" w:sz="0" w:space="0" w:color="auto"/>
        <w:bottom w:val="none" w:sz="0" w:space="0" w:color="auto"/>
        <w:right w:val="none" w:sz="0" w:space="0" w:color="auto"/>
      </w:divBdr>
    </w:div>
    <w:div w:id="6253945">
      <w:bodyDiv w:val="1"/>
      <w:marLeft w:val="0"/>
      <w:marRight w:val="0"/>
      <w:marTop w:val="0"/>
      <w:marBottom w:val="0"/>
      <w:divBdr>
        <w:top w:val="none" w:sz="0" w:space="0" w:color="auto"/>
        <w:left w:val="none" w:sz="0" w:space="0" w:color="auto"/>
        <w:bottom w:val="none" w:sz="0" w:space="0" w:color="auto"/>
        <w:right w:val="none" w:sz="0" w:space="0" w:color="auto"/>
      </w:divBdr>
    </w:div>
    <w:div w:id="6323879">
      <w:bodyDiv w:val="1"/>
      <w:marLeft w:val="0"/>
      <w:marRight w:val="0"/>
      <w:marTop w:val="0"/>
      <w:marBottom w:val="0"/>
      <w:divBdr>
        <w:top w:val="none" w:sz="0" w:space="0" w:color="auto"/>
        <w:left w:val="none" w:sz="0" w:space="0" w:color="auto"/>
        <w:bottom w:val="none" w:sz="0" w:space="0" w:color="auto"/>
        <w:right w:val="none" w:sz="0" w:space="0" w:color="auto"/>
      </w:divBdr>
    </w:div>
    <w:div w:id="7025740">
      <w:bodyDiv w:val="1"/>
      <w:marLeft w:val="0"/>
      <w:marRight w:val="0"/>
      <w:marTop w:val="0"/>
      <w:marBottom w:val="0"/>
      <w:divBdr>
        <w:top w:val="none" w:sz="0" w:space="0" w:color="auto"/>
        <w:left w:val="none" w:sz="0" w:space="0" w:color="auto"/>
        <w:bottom w:val="none" w:sz="0" w:space="0" w:color="auto"/>
        <w:right w:val="none" w:sz="0" w:space="0" w:color="auto"/>
      </w:divBdr>
    </w:div>
    <w:div w:id="7098586">
      <w:bodyDiv w:val="1"/>
      <w:marLeft w:val="0"/>
      <w:marRight w:val="0"/>
      <w:marTop w:val="0"/>
      <w:marBottom w:val="0"/>
      <w:divBdr>
        <w:top w:val="none" w:sz="0" w:space="0" w:color="auto"/>
        <w:left w:val="none" w:sz="0" w:space="0" w:color="auto"/>
        <w:bottom w:val="none" w:sz="0" w:space="0" w:color="auto"/>
        <w:right w:val="none" w:sz="0" w:space="0" w:color="auto"/>
      </w:divBdr>
    </w:div>
    <w:div w:id="7224624">
      <w:bodyDiv w:val="1"/>
      <w:marLeft w:val="0"/>
      <w:marRight w:val="0"/>
      <w:marTop w:val="0"/>
      <w:marBottom w:val="0"/>
      <w:divBdr>
        <w:top w:val="none" w:sz="0" w:space="0" w:color="auto"/>
        <w:left w:val="none" w:sz="0" w:space="0" w:color="auto"/>
        <w:bottom w:val="none" w:sz="0" w:space="0" w:color="auto"/>
        <w:right w:val="none" w:sz="0" w:space="0" w:color="auto"/>
      </w:divBdr>
    </w:div>
    <w:div w:id="7293609">
      <w:bodyDiv w:val="1"/>
      <w:marLeft w:val="0"/>
      <w:marRight w:val="0"/>
      <w:marTop w:val="0"/>
      <w:marBottom w:val="0"/>
      <w:divBdr>
        <w:top w:val="none" w:sz="0" w:space="0" w:color="auto"/>
        <w:left w:val="none" w:sz="0" w:space="0" w:color="auto"/>
        <w:bottom w:val="none" w:sz="0" w:space="0" w:color="auto"/>
        <w:right w:val="none" w:sz="0" w:space="0" w:color="auto"/>
      </w:divBdr>
    </w:div>
    <w:div w:id="7341606">
      <w:bodyDiv w:val="1"/>
      <w:marLeft w:val="0"/>
      <w:marRight w:val="0"/>
      <w:marTop w:val="0"/>
      <w:marBottom w:val="0"/>
      <w:divBdr>
        <w:top w:val="none" w:sz="0" w:space="0" w:color="auto"/>
        <w:left w:val="none" w:sz="0" w:space="0" w:color="auto"/>
        <w:bottom w:val="none" w:sz="0" w:space="0" w:color="auto"/>
        <w:right w:val="none" w:sz="0" w:space="0" w:color="auto"/>
      </w:divBdr>
    </w:div>
    <w:div w:id="7415366">
      <w:bodyDiv w:val="1"/>
      <w:marLeft w:val="0"/>
      <w:marRight w:val="0"/>
      <w:marTop w:val="0"/>
      <w:marBottom w:val="0"/>
      <w:divBdr>
        <w:top w:val="none" w:sz="0" w:space="0" w:color="auto"/>
        <w:left w:val="none" w:sz="0" w:space="0" w:color="auto"/>
        <w:bottom w:val="none" w:sz="0" w:space="0" w:color="auto"/>
        <w:right w:val="none" w:sz="0" w:space="0" w:color="auto"/>
      </w:divBdr>
    </w:div>
    <w:div w:id="7562687">
      <w:bodyDiv w:val="1"/>
      <w:marLeft w:val="0"/>
      <w:marRight w:val="0"/>
      <w:marTop w:val="0"/>
      <w:marBottom w:val="0"/>
      <w:divBdr>
        <w:top w:val="none" w:sz="0" w:space="0" w:color="auto"/>
        <w:left w:val="none" w:sz="0" w:space="0" w:color="auto"/>
        <w:bottom w:val="none" w:sz="0" w:space="0" w:color="auto"/>
        <w:right w:val="none" w:sz="0" w:space="0" w:color="auto"/>
      </w:divBdr>
    </w:div>
    <w:div w:id="7562852">
      <w:bodyDiv w:val="1"/>
      <w:marLeft w:val="0"/>
      <w:marRight w:val="0"/>
      <w:marTop w:val="0"/>
      <w:marBottom w:val="0"/>
      <w:divBdr>
        <w:top w:val="none" w:sz="0" w:space="0" w:color="auto"/>
        <w:left w:val="none" w:sz="0" w:space="0" w:color="auto"/>
        <w:bottom w:val="none" w:sz="0" w:space="0" w:color="auto"/>
        <w:right w:val="none" w:sz="0" w:space="0" w:color="auto"/>
      </w:divBdr>
    </w:div>
    <w:div w:id="7608234">
      <w:bodyDiv w:val="1"/>
      <w:marLeft w:val="0"/>
      <w:marRight w:val="0"/>
      <w:marTop w:val="0"/>
      <w:marBottom w:val="0"/>
      <w:divBdr>
        <w:top w:val="none" w:sz="0" w:space="0" w:color="auto"/>
        <w:left w:val="none" w:sz="0" w:space="0" w:color="auto"/>
        <w:bottom w:val="none" w:sz="0" w:space="0" w:color="auto"/>
        <w:right w:val="none" w:sz="0" w:space="0" w:color="auto"/>
      </w:divBdr>
    </w:div>
    <w:div w:id="7686239">
      <w:bodyDiv w:val="1"/>
      <w:marLeft w:val="0"/>
      <w:marRight w:val="0"/>
      <w:marTop w:val="0"/>
      <w:marBottom w:val="0"/>
      <w:divBdr>
        <w:top w:val="none" w:sz="0" w:space="0" w:color="auto"/>
        <w:left w:val="none" w:sz="0" w:space="0" w:color="auto"/>
        <w:bottom w:val="none" w:sz="0" w:space="0" w:color="auto"/>
        <w:right w:val="none" w:sz="0" w:space="0" w:color="auto"/>
      </w:divBdr>
    </w:div>
    <w:div w:id="8801661">
      <w:bodyDiv w:val="1"/>
      <w:marLeft w:val="0"/>
      <w:marRight w:val="0"/>
      <w:marTop w:val="0"/>
      <w:marBottom w:val="0"/>
      <w:divBdr>
        <w:top w:val="none" w:sz="0" w:space="0" w:color="auto"/>
        <w:left w:val="none" w:sz="0" w:space="0" w:color="auto"/>
        <w:bottom w:val="none" w:sz="0" w:space="0" w:color="auto"/>
        <w:right w:val="none" w:sz="0" w:space="0" w:color="auto"/>
      </w:divBdr>
    </w:div>
    <w:div w:id="8920738">
      <w:bodyDiv w:val="1"/>
      <w:marLeft w:val="0"/>
      <w:marRight w:val="0"/>
      <w:marTop w:val="0"/>
      <w:marBottom w:val="0"/>
      <w:divBdr>
        <w:top w:val="none" w:sz="0" w:space="0" w:color="auto"/>
        <w:left w:val="none" w:sz="0" w:space="0" w:color="auto"/>
        <w:bottom w:val="none" w:sz="0" w:space="0" w:color="auto"/>
        <w:right w:val="none" w:sz="0" w:space="0" w:color="auto"/>
      </w:divBdr>
    </w:div>
    <w:div w:id="9838759">
      <w:bodyDiv w:val="1"/>
      <w:marLeft w:val="0"/>
      <w:marRight w:val="0"/>
      <w:marTop w:val="0"/>
      <w:marBottom w:val="0"/>
      <w:divBdr>
        <w:top w:val="none" w:sz="0" w:space="0" w:color="auto"/>
        <w:left w:val="none" w:sz="0" w:space="0" w:color="auto"/>
        <w:bottom w:val="none" w:sz="0" w:space="0" w:color="auto"/>
        <w:right w:val="none" w:sz="0" w:space="0" w:color="auto"/>
      </w:divBdr>
    </w:div>
    <w:div w:id="10685709">
      <w:bodyDiv w:val="1"/>
      <w:marLeft w:val="0"/>
      <w:marRight w:val="0"/>
      <w:marTop w:val="0"/>
      <w:marBottom w:val="0"/>
      <w:divBdr>
        <w:top w:val="none" w:sz="0" w:space="0" w:color="auto"/>
        <w:left w:val="none" w:sz="0" w:space="0" w:color="auto"/>
        <w:bottom w:val="none" w:sz="0" w:space="0" w:color="auto"/>
        <w:right w:val="none" w:sz="0" w:space="0" w:color="auto"/>
      </w:divBdr>
    </w:div>
    <w:div w:id="11152342">
      <w:bodyDiv w:val="1"/>
      <w:marLeft w:val="0"/>
      <w:marRight w:val="0"/>
      <w:marTop w:val="0"/>
      <w:marBottom w:val="0"/>
      <w:divBdr>
        <w:top w:val="none" w:sz="0" w:space="0" w:color="auto"/>
        <w:left w:val="none" w:sz="0" w:space="0" w:color="auto"/>
        <w:bottom w:val="none" w:sz="0" w:space="0" w:color="auto"/>
        <w:right w:val="none" w:sz="0" w:space="0" w:color="auto"/>
      </w:divBdr>
    </w:div>
    <w:div w:id="11300343">
      <w:bodyDiv w:val="1"/>
      <w:marLeft w:val="0"/>
      <w:marRight w:val="0"/>
      <w:marTop w:val="0"/>
      <w:marBottom w:val="0"/>
      <w:divBdr>
        <w:top w:val="none" w:sz="0" w:space="0" w:color="auto"/>
        <w:left w:val="none" w:sz="0" w:space="0" w:color="auto"/>
        <w:bottom w:val="none" w:sz="0" w:space="0" w:color="auto"/>
        <w:right w:val="none" w:sz="0" w:space="0" w:color="auto"/>
      </w:divBdr>
    </w:div>
    <w:div w:id="11348704">
      <w:bodyDiv w:val="1"/>
      <w:marLeft w:val="0"/>
      <w:marRight w:val="0"/>
      <w:marTop w:val="0"/>
      <w:marBottom w:val="0"/>
      <w:divBdr>
        <w:top w:val="none" w:sz="0" w:space="0" w:color="auto"/>
        <w:left w:val="none" w:sz="0" w:space="0" w:color="auto"/>
        <w:bottom w:val="none" w:sz="0" w:space="0" w:color="auto"/>
        <w:right w:val="none" w:sz="0" w:space="0" w:color="auto"/>
      </w:divBdr>
    </w:div>
    <w:div w:id="12389420">
      <w:bodyDiv w:val="1"/>
      <w:marLeft w:val="0"/>
      <w:marRight w:val="0"/>
      <w:marTop w:val="0"/>
      <w:marBottom w:val="0"/>
      <w:divBdr>
        <w:top w:val="none" w:sz="0" w:space="0" w:color="auto"/>
        <w:left w:val="none" w:sz="0" w:space="0" w:color="auto"/>
        <w:bottom w:val="none" w:sz="0" w:space="0" w:color="auto"/>
        <w:right w:val="none" w:sz="0" w:space="0" w:color="auto"/>
      </w:divBdr>
    </w:div>
    <w:div w:id="13069780">
      <w:bodyDiv w:val="1"/>
      <w:marLeft w:val="0"/>
      <w:marRight w:val="0"/>
      <w:marTop w:val="0"/>
      <w:marBottom w:val="0"/>
      <w:divBdr>
        <w:top w:val="none" w:sz="0" w:space="0" w:color="auto"/>
        <w:left w:val="none" w:sz="0" w:space="0" w:color="auto"/>
        <w:bottom w:val="none" w:sz="0" w:space="0" w:color="auto"/>
        <w:right w:val="none" w:sz="0" w:space="0" w:color="auto"/>
      </w:divBdr>
    </w:div>
    <w:div w:id="13387162">
      <w:bodyDiv w:val="1"/>
      <w:marLeft w:val="0"/>
      <w:marRight w:val="0"/>
      <w:marTop w:val="0"/>
      <w:marBottom w:val="0"/>
      <w:divBdr>
        <w:top w:val="none" w:sz="0" w:space="0" w:color="auto"/>
        <w:left w:val="none" w:sz="0" w:space="0" w:color="auto"/>
        <w:bottom w:val="none" w:sz="0" w:space="0" w:color="auto"/>
        <w:right w:val="none" w:sz="0" w:space="0" w:color="auto"/>
      </w:divBdr>
    </w:div>
    <w:div w:id="14042578">
      <w:bodyDiv w:val="1"/>
      <w:marLeft w:val="0"/>
      <w:marRight w:val="0"/>
      <w:marTop w:val="0"/>
      <w:marBottom w:val="0"/>
      <w:divBdr>
        <w:top w:val="none" w:sz="0" w:space="0" w:color="auto"/>
        <w:left w:val="none" w:sz="0" w:space="0" w:color="auto"/>
        <w:bottom w:val="none" w:sz="0" w:space="0" w:color="auto"/>
        <w:right w:val="none" w:sz="0" w:space="0" w:color="auto"/>
      </w:divBdr>
    </w:div>
    <w:div w:id="14156532">
      <w:bodyDiv w:val="1"/>
      <w:marLeft w:val="0"/>
      <w:marRight w:val="0"/>
      <w:marTop w:val="0"/>
      <w:marBottom w:val="0"/>
      <w:divBdr>
        <w:top w:val="none" w:sz="0" w:space="0" w:color="auto"/>
        <w:left w:val="none" w:sz="0" w:space="0" w:color="auto"/>
        <w:bottom w:val="none" w:sz="0" w:space="0" w:color="auto"/>
        <w:right w:val="none" w:sz="0" w:space="0" w:color="auto"/>
      </w:divBdr>
    </w:div>
    <w:div w:id="14229583">
      <w:bodyDiv w:val="1"/>
      <w:marLeft w:val="0"/>
      <w:marRight w:val="0"/>
      <w:marTop w:val="0"/>
      <w:marBottom w:val="0"/>
      <w:divBdr>
        <w:top w:val="none" w:sz="0" w:space="0" w:color="auto"/>
        <w:left w:val="none" w:sz="0" w:space="0" w:color="auto"/>
        <w:bottom w:val="none" w:sz="0" w:space="0" w:color="auto"/>
        <w:right w:val="none" w:sz="0" w:space="0" w:color="auto"/>
      </w:divBdr>
    </w:div>
    <w:div w:id="15469439">
      <w:bodyDiv w:val="1"/>
      <w:marLeft w:val="0"/>
      <w:marRight w:val="0"/>
      <w:marTop w:val="0"/>
      <w:marBottom w:val="0"/>
      <w:divBdr>
        <w:top w:val="none" w:sz="0" w:space="0" w:color="auto"/>
        <w:left w:val="none" w:sz="0" w:space="0" w:color="auto"/>
        <w:bottom w:val="none" w:sz="0" w:space="0" w:color="auto"/>
        <w:right w:val="none" w:sz="0" w:space="0" w:color="auto"/>
      </w:divBdr>
    </w:div>
    <w:div w:id="15497786">
      <w:bodyDiv w:val="1"/>
      <w:marLeft w:val="0"/>
      <w:marRight w:val="0"/>
      <w:marTop w:val="0"/>
      <w:marBottom w:val="0"/>
      <w:divBdr>
        <w:top w:val="none" w:sz="0" w:space="0" w:color="auto"/>
        <w:left w:val="none" w:sz="0" w:space="0" w:color="auto"/>
        <w:bottom w:val="none" w:sz="0" w:space="0" w:color="auto"/>
        <w:right w:val="none" w:sz="0" w:space="0" w:color="auto"/>
      </w:divBdr>
    </w:div>
    <w:div w:id="16390361">
      <w:bodyDiv w:val="1"/>
      <w:marLeft w:val="0"/>
      <w:marRight w:val="0"/>
      <w:marTop w:val="0"/>
      <w:marBottom w:val="0"/>
      <w:divBdr>
        <w:top w:val="none" w:sz="0" w:space="0" w:color="auto"/>
        <w:left w:val="none" w:sz="0" w:space="0" w:color="auto"/>
        <w:bottom w:val="none" w:sz="0" w:space="0" w:color="auto"/>
        <w:right w:val="none" w:sz="0" w:space="0" w:color="auto"/>
      </w:divBdr>
    </w:div>
    <w:div w:id="16851129">
      <w:bodyDiv w:val="1"/>
      <w:marLeft w:val="0"/>
      <w:marRight w:val="0"/>
      <w:marTop w:val="0"/>
      <w:marBottom w:val="0"/>
      <w:divBdr>
        <w:top w:val="none" w:sz="0" w:space="0" w:color="auto"/>
        <w:left w:val="none" w:sz="0" w:space="0" w:color="auto"/>
        <w:bottom w:val="none" w:sz="0" w:space="0" w:color="auto"/>
        <w:right w:val="none" w:sz="0" w:space="0" w:color="auto"/>
      </w:divBdr>
    </w:div>
    <w:div w:id="16976665">
      <w:bodyDiv w:val="1"/>
      <w:marLeft w:val="0"/>
      <w:marRight w:val="0"/>
      <w:marTop w:val="0"/>
      <w:marBottom w:val="0"/>
      <w:divBdr>
        <w:top w:val="none" w:sz="0" w:space="0" w:color="auto"/>
        <w:left w:val="none" w:sz="0" w:space="0" w:color="auto"/>
        <w:bottom w:val="none" w:sz="0" w:space="0" w:color="auto"/>
        <w:right w:val="none" w:sz="0" w:space="0" w:color="auto"/>
      </w:divBdr>
    </w:div>
    <w:div w:id="18043370">
      <w:bodyDiv w:val="1"/>
      <w:marLeft w:val="0"/>
      <w:marRight w:val="0"/>
      <w:marTop w:val="0"/>
      <w:marBottom w:val="0"/>
      <w:divBdr>
        <w:top w:val="none" w:sz="0" w:space="0" w:color="auto"/>
        <w:left w:val="none" w:sz="0" w:space="0" w:color="auto"/>
        <w:bottom w:val="none" w:sz="0" w:space="0" w:color="auto"/>
        <w:right w:val="none" w:sz="0" w:space="0" w:color="auto"/>
      </w:divBdr>
    </w:div>
    <w:div w:id="18168965">
      <w:bodyDiv w:val="1"/>
      <w:marLeft w:val="0"/>
      <w:marRight w:val="0"/>
      <w:marTop w:val="0"/>
      <w:marBottom w:val="0"/>
      <w:divBdr>
        <w:top w:val="none" w:sz="0" w:space="0" w:color="auto"/>
        <w:left w:val="none" w:sz="0" w:space="0" w:color="auto"/>
        <w:bottom w:val="none" w:sz="0" w:space="0" w:color="auto"/>
        <w:right w:val="none" w:sz="0" w:space="0" w:color="auto"/>
      </w:divBdr>
    </w:div>
    <w:div w:id="19746228">
      <w:bodyDiv w:val="1"/>
      <w:marLeft w:val="0"/>
      <w:marRight w:val="0"/>
      <w:marTop w:val="0"/>
      <w:marBottom w:val="0"/>
      <w:divBdr>
        <w:top w:val="none" w:sz="0" w:space="0" w:color="auto"/>
        <w:left w:val="none" w:sz="0" w:space="0" w:color="auto"/>
        <w:bottom w:val="none" w:sz="0" w:space="0" w:color="auto"/>
        <w:right w:val="none" w:sz="0" w:space="0" w:color="auto"/>
      </w:divBdr>
    </w:div>
    <w:div w:id="20013222">
      <w:bodyDiv w:val="1"/>
      <w:marLeft w:val="0"/>
      <w:marRight w:val="0"/>
      <w:marTop w:val="0"/>
      <w:marBottom w:val="0"/>
      <w:divBdr>
        <w:top w:val="none" w:sz="0" w:space="0" w:color="auto"/>
        <w:left w:val="none" w:sz="0" w:space="0" w:color="auto"/>
        <w:bottom w:val="none" w:sz="0" w:space="0" w:color="auto"/>
        <w:right w:val="none" w:sz="0" w:space="0" w:color="auto"/>
      </w:divBdr>
    </w:div>
    <w:div w:id="20211780">
      <w:bodyDiv w:val="1"/>
      <w:marLeft w:val="0"/>
      <w:marRight w:val="0"/>
      <w:marTop w:val="0"/>
      <w:marBottom w:val="0"/>
      <w:divBdr>
        <w:top w:val="none" w:sz="0" w:space="0" w:color="auto"/>
        <w:left w:val="none" w:sz="0" w:space="0" w:color="auto"/>
        <w:bottom w:val="none" w:sz="0" w:space="0" w:color="auto"/>
        <w:right w:val="none" w:sz="0" w:space="0" w:color="auto"/>
      </w:divBdr>
    </w:div>
    <w:div w:id="20669952">
      <w:bodyDiv w:val="1"/>
      <w:marLeft w:val="0"/>
      <w:marRight w:val="0"/>
      <w:marTop w:val="0"/>
      <w:marBottom w:val="0"/>
      <w:divBdr>
        <w:top w:val="none" w:sz="0" w:space="0" w:color="auto"/>
        <w:left w:val="none" w:sz="0" w:space="0" w:color="auto"/>
        <w:bottom w:val="none" w:sz="0" w:space="0" w:color="auto"/>
        <w:right w:val="none" w:sz="0" w:space="0" w:color="auto"/>
      </w:divBdr>
    </w:div>
    <w:div w:id="21321156">
      <w:bodyDiv w:val="1"/>
      <w:marLeft w:val="0"/>
      <w:marRight w:val="0"/>
      <w:marTop w:val="0"/>
      <w:marBottom w:val="0"/>
      <w:divBdr>
        <w:top w:val="none" w:sz="0" w:space="0" w:color="auto"/>
        <w:left w:val="none" w:sz="0" w:space="0" w:color="auto"/>
        <w:bottom w:val="none" w:sz="0" w:space="0" w:color="auto"/>
        <w:right w:val="none" w:sz="0" w:space="0" w:color="auto"/>
      </w:divBdr>
    </w:div>
    <w:div w:id="22027108">
      <w:bodyDiv w:val="1"/>
      <w:marLeft w:val="0"/>
      <w:marRight w:val="0"/>
      <w:marTop w:val="0"/>
      <w:marBottom w:val="0"/>
      <w:divBdr>
        <w:top w:val="none" w:sz="0" w:space="0" w:color="auto"/>
        <w:left w:val="none" w:sz="0" w:space="0" w:color="auto"/>
        <w:bottom w:val="none" w:sz="0" w:space="0" w:color="auto"/>
        <w:right w:val="none" w:sz="0" w:space="0" w:color="auto"/>
      </w:divBdr>
    </w:div>
    <w:div w:id="22170924">
      <w:bodyDiv w:val="1"/>
      <w:marLeft w:val="0"/>
      <w:marRight w:val="0"/>
      <w:marTop w:val="0"/>
      <w:marBottom w:val="0"/>
      <w:divBdr>
        <w:top w:val="none" w:sz="0" w:space="0" w:color="auto"/>
        <w:left w:val="none" w:sz="0" w:space="0" w:color="auto"/>
        <w:bottom w:val="none" w:sz="0" w:space="0" w:color="auto"/>
        <w:right w:val="none" w:sz="0" w:space="0" w:color="auto"/>
      </w:divBdr>
    </w:div>
    <w:div w:id="22824628">
      <w:bodyDiv w:val="1"/>
      <w:marLeft w:val="0"/>
      <w:marRight w:val="0"/>
      <w:marTop w:val="0"/>
      <w:marBottom w:val="0"/>
      <w:divBdr>
        <w:top w:val="none" w:sz="0" w:space="0" w:color="auto"/>
        <w:left w:val="none" w:sz="0" w:space="0" w:color="auto"/>
        <w:bottom w:val="none" w:sz="0" w:space="0" w:color="auto"/>
        <w:right w:val="none" w:sz="0" w:space="0" w:color="auto"/>
      </w:divBdr>
    </w:div>
    <w:div w:id="23290314">
      <w:bodyDiv w:val="1"/>
      <w:marLeft w:val="0"/>
      <w:marRight w:val="0"/>
      <w:marTop w:val="0"/>
      <w:marBottom w:val="0"/>
      <w:divBdr>
        <w:top w:val="none" w:sz="0" w:space="0" w:color="auto"/>
        <w:left w:val="none" w:sz="0" w:space="0" w:color="auto"/>
        <w:bottom w:val="none" w:sz="0" w:space="0" w:color="auto"/>
        <w:right w:val="none" w:sz="0" w:space="0" w:color="auto"/>
      </w:divBdr>
    </w:div>
    <w:div w:id="24447447">
      <w:bodyDiv w:val="1"/>
      <w:marLeft w:val="0"/>
      <w:marRight w:val="0"/>
      <w:marTop w:val="0"/>
      <w:marBottom w:val="0"/>
      <w:divBdr>
        <w:top w:val="none" w:sz="0" w:space="0" w:color="auto"/>
        <w:left w:val="none" w:sz="0" w:space="0" w:color="auto"/>
        <w:bottom w:val="none" w:sz="0" w:space="0" w:color="auto"/>
        <w:right w:val="none" w:sz="0" w:space="0" w:color="auto"/>
      </w:divBdr>
    </w:div>
    <w:div w:id="24520658">
      <w:bodyDiv w:val="1"/>
      <w:marLeft w:val="0"/>
      <w:marRight w:val="0"/>
      <w:marTop w:val="0"/>
      <w:marBottom w:val="0"/>
      <w:divBdr>
        <w:top w:val="none" w:sz="0" w:space="0" w:color="auto"/>
        <w:left w:val="none" w:sz="0" w:space="0" w:color="auto"/>
        <w:bottom w:val="none" w:sz="0" w:space="0" w:color="auto"/>
        <w:right w:val="none" w:sz="0" w:space="0" w:color="auto"/>
      </w:divBdr>
    </w:div>
    <w:div w:id="24839622">
      <w:bodyDiv w:val="1"/>
      <w:marLeft w:val="0"/>
      <w:marRight w:val="0"/>
      <w:marTop w:val="0"/>
      <w:marBottom w:val="0"/>
      <w:divBdr>
        <w:top w:val="none" w:sz="0" w:space="0" w:color="auto"/>
        <w:left w:val="none" w:sz="0" w:space="0" w:color="auto"/>
        <w:bottom w:val="none" w:sz="0" w:space="0" w:color="auto"/>
        <w:right w:val="none" w:sz="0" w:space="0" w:color="auto"/>
      </w:divBdr>
    </w:div>
    <w:div w:id="25643791">
      <w:bodyDiv w:val="1"/>
      <w:marLeft w:val="0"/>
      <w:marRight w:val="0"/>
      <w:marTop w:val="0"/>
      <w:marBottom w:val="0"/>
      <w:divBdr>
        <w:top w:val="none" w:sz="0" w:space="0" w:color="auto"/>
        <w:left w:val="none" w:sz="0" w:space="0" w:color="auto"/>
        <w:bottom w:val="none" w:sz="0" w:space="0" w:color="auto"/>
        <w:right w:val="none" w:sz="0" w:space="0" w:color="auto"/>
      </w:divBdr>
    </w:div>
    <w:div w:id="25833504">
      <w:bodyDiv w:val="1"/>
      <w:marLeft w:val="0"/>
      <w:marRight w:val="0"/>
      <w:marTop w:val="0"/>
      <w:marBottom w:val="0"/>
      <w:divBdr>
        <w:top w:val="none" w:sz="0" w:space="0" w:color="auto"/>
        <w:left w:val="none" w:sz="0" w:space="0" w:color="auto"/>
        <w:bottom w:val="none" w:sz="0" w:space="0" w:color="auto"/>
        <w:right w:val="none" w:sz="0" w:space="0" w:color="auto"/>
      </w:divBdr>
    </w:div>
    <w:div w:id="26561946">
      <w:bodyDiv w:val="1"/>
      <w:marLeft w:val="0"/>
      <w:marRight w:val="0"/>
      <w:marTop w:val="0"/>
      <w:marBottom w:val="0"/>
      <w:divBdr>
        <w:top w:val="none" w:sz="0" w:space="0" w:color="auto"/>
        <w:left w:val="none" w:sz="0" w:space="0" w:color="auto"/>
        <w:bottom w:val="none" w:sz="0" w:space="0" w:color="auto"/>
        <w:right w:val="none" w:sz="0" w:space="0" w:color="auto"/>
      </w:divBdr>
    </w:div>
    <w:div w:id="27536591">
      <w:bodyDiv w:val="1"/>
      <w:marLeft w:val="0"/>
      <w:marRight w:val="0"/>
      <w:marTop w:val="0"/>
      <w:marBottom w:val="0"/>
      <w:divBdr>
        <w:top w:val="none" w:sz="0" w:space="0" w:color="auto"/>
        <w:left w:val="none" w:sz="0" w:space="0" w:color="auto"/>
        <w:bottom w:val="none" w:sz="0" w:space="0" w:color="auto"/>
        <w:right w:val="none" w:sz="0" w:space="0" w:color="auto"/>
      </w:divBdr>
    </w:div>
    <w:div w:id="29038768">
      <w:bodyDiv w:val="1"/>
      <w:marLeft w:val="0"/>
      <w:marRight w:val="0"/>
      <w:marTop w:val="0"/>
      <w:marBottom w:val="0"/>
      <w:divBdr>
        <w:top w:val="none" w:sz="0" w:space="0" w:color="auto"/>
        <w:left w:val="none" w:sz="0" w:space="0" w:color="auto"/>
        <w:bottom w:val="none" w:sz="0" w:space="0" w:color="auto"/>
        <w:right w:val="none" w:sz="0" w:space="0" w:color="auto"/>
      </w:divBdr>
    </w:div>
    <w:div w:id="29041688">
      <w:bodyDiv w:val="1"/>
      <w:marLeft w:val="0"/>
      <w:marRight w:val="0"/>
      <w:marTop w:val="0"/>
      <w:marBottom w:val="0"/>
      <w:divBdr>
        <w:top w:val="none" w:sz="0" w:space="0" w:color="auto"/>
        <w:left w:val="none" w:sz="0" w:space="0" w:color="auto"/>
        <w:bottom w:val="none" w:sz="0" w:space="0" w:color="auto"/>
        <w:right w:val="none" w:sz="0" w:space="0" w:color="auto"/>
      </w:divBdr>
    </w:div>
    <w:div w:id="29186995">
      <w:bodyDiv w:val="1"/>
      <w:marLeft w:val="0"/>
      <w:marRight w:val="0"/>
      <w:marTop w:val="0"/>
      <w:marBottom w:val="0"/>
      <w:divBdr>
        <w:top w:val="none" w:sz="0" w:space="0" w:color="auto"/>
        <w:left w:val="none" w:sz="0" w:space="0" w:color="auto"/>
        <w:bottom w:val="none" w:sz="0" w:space="0" w:color="auto"/>
        <w:right w:val="none" w:sz="0" w:space="0" w:color="auto"/>
      </w:divBdr>
    </w:div>
    <w:div w:id="29301539">
      <w:bodyDiv w:val="1"/>
      <w:marLeft w:val="0"/>
      <w:marRight w:val="0"/>
      <w:marTop w:val="0"/>
      <w:marBottom w:val="0"/>
      <w:divBdr>
        <w:top w:val="none" w:sz="0" w:space="0" w:color="auto"/>
        <w:left w:val="none" w:sz="0" w:space="0" w:color="auto"/>
        <w:bottom w:val="none" w:sz="0" w:space="0" w:color="auto"/>
        <w:right w:val="none" w:sz="0" w:space="0" w:color="auto"/>
      </w:divBdr>
    </w:div>
    <w:div w:id="29382855">
      <w:bodyDiv w:val="1"/>
      <w:marLeft w:val="0"/>
      <w:marRight w:val="0"/>
      <w:marTop w:val="0"/>
      <w:marBottom w:val="0"/>
      <w:divBdr>
        <w:top w:val="none" w:sz="0" w:space="0" w:color="auto"/>
        <w:left w:val="none" w:sz="0" w:space="0" w:color="auto"/>
        <w:bottom w:val="none" w:sz="0" w:space="0" w:color="auto"/>
        <w:right w:val="none" w:sz="0" w:space="0" w:color="auto"/>
      </w:divBdr>
    </w:div>
    <w:div w:id="29720285">
      <w:bodyDiv w:val="1"/>
      <w:marLeft w:val="0"/>
      <w:marRight w:val="0"/>
      <w:marTop w:val="0"/>
      <w:marBottom w:val="0"/>
      <w:divBdr>
        <w:top w:val="none" w:sz="0" w:space="0" w:color="auto"/>
        <w:left w:val="none" w:sz="0" w:space="0" w:color="auto"/>
        <w:bottom w:val="none" w:sz="0" w:space="0" w:color="auto"/>
        <w:right w:val="none" w:sz="0" w:space="0" w:color="auto"/>
      </w:divBdr>
    </w:div>
    <w:div w:id="29769354">
      <w:bodyDiv w:val="1"/>
      <w:marLeft w:val="0"/>
      <w:marRight w:val="0"/>
      <w:marTop w:val="0"/>
      <w:marBottom w:val="0"/>
      <w:divBdr>
        <w:top w:val="none" w:sz="0" w:space="0" w:color="auto"/>
        <w:left w:val="none" w:sz="0" w:space="0" w:color="auto"/>
        <w:bottom w:val="none" w:sz="0" w:space="0" w:color="auto"/>
        <w:right w:val="none" w:sz="0" w:space="0" w:color="auto"/>
      </w:divBdr>
    </w:div>
    <w:div w:id="30804808">
      <w:bodyDiv w:val="1"/>
      <w:marLeft w:val="0"/>
      <w:marRight w:val="0"/>
      <w:marTop w:val="0"/>
      <w:marBottom w:val="0"/>
      <w:divBdr>
        <w:top w:val="none" w:sz="0" w:space="0" w:color="auto"/>
        <w:left w:val="none" w:sz="0" w:space="0" w:color="auto"/>
        <w:bottom w:val="none" w:sz="0" w:space="0" w:color="auto"/>
        <w:right w:val="none" w:sz="0" w:space="0" w:color="auto"/>
      </w:divBdr>
    </w:div>
    <w:div w:id="31349450">
      <w:bodyDiv w:val="1"/>
      <w:marLeft w:val="0"/>
      <w:marRight w:val="0"/>
      <w:marTop w:val="0"/>
      <w:marBottom w:val="0"/>
      <w:divBdr>
        <w:top w:val="none" w:sz="0" w:space="0" w:color="auto"/>
        <w:left w:val="none" w:sz="0" w:space="0" w:color="auto"/>
        <w:bottom w:val="none" w:sz="0" w:space="0" w:color="auto"/>
        <w:right w:val="none" w:sz="0" w:space="0" w:color="auto"/>
      </w:divBdr>
    </w:div>
    <w:div w:id="31392813">
      <w:bodyDiv w:val="1"/>
      <w:marLeft w:val="0"/>
      <w:marRight w:val="0"/>
      <w:marTop w:val="0"/>
      <w:marBottom w:val="0"/>
      <w:divBdr>
        <w:top w:val="none" w:sz="0" w:space="0" w:color="auto"/>
        <w:left w:val="none" w:sz="0" w:space="0" w:color="auto"/>
        <w:bottom w:val="none" w:sz="0" w:space="0" w:color="auto"/>
        <w:right w:val="none" w:sz="0" w:space="0" w:color="auto"/>
      </w:divBdr>
    </w:div>
    <w:div w:id="32118970">
      <w:bodyDiv w:val="1"/>
      <w:marLeft w:val="0"/>
      <w:marRight w:val="0"/>
      <w:marTop w:val="0"/>
      <w:marBottom w:val="0"/>
      <w:divBdr>
        <w:top w:val="none" w:sz="0" w:space="0" w:color="auto"/>
        <w:left w:val="none" w:sz="0" w:space="0" w:color="auto"/>
        <w:bottom w:val="none" w:sz="0" w:space="0" w:color="auto"/>
        <w:right w:val="none" w:sz="0" w:space="0" w:color="auto"/>
      </w:divBdr>
    </w:div>
    <w:div w:id="32583077">
      <w:bodyDiv w:val="1"/>
      <w:marLeft w:val="0"/>
      <w:marRight w:val="0"/>
      <w:marTop w:val="0"/>
      <w:marBottom w:val="0"/>
      <w:divBdr>
        <w:top w:val="none" w:sz="0" w:space="0" w:color="auto"/>
        <w:left w:val="none" w:sz="0" w:space="0" w:color="auto"/>
        <w:bottom w:val="none" w:sz="0" w:space="0" w:color="auto"/>
        <w:right w:val="none" w:sz="0" w:space="0" w:color="auto"/>
      </w:divBdr>
    </w:div>
    <w:div w:id="32584300">
      <w:bodyDiv w:val="1"/>
      <w:marLeft w:val="0"/>
      <w:marRight w:val="0"/>
      <w:marTop w:val="0"/>
      <w:marBottom w:val="0"/>
      <w:divBdr>
        <w:top w:val="none" w:sz="0" w:space="0" w:color="auto"/>
        <w:left w:val="none" w:sz="0" w:space="0" w:color="auto"/>
        <w:bottom w:val="none" w:sz="0" w:space="0" w:color="auto"/>
        <w:right w:val="none" w:sz="0" w:space="0" w:color="auto"/>
      </w:divBdr>
    </w:div>
    <w:div w:id="32852156">
      <w:bodyDiv w:val="1"/>
      <w:marLeft w:val="0"/>
      <w:marRight w:val="0"/>
      <w:marTop w:val="0"/>
      <w:marBottom w:val="0"/>
      <w:divBdr>
        <w:top w:val="none" w:sz="0" w:space="0" w:color="auto"/>
        <w:left w:val="none" w:sz="0" w:space="0" w:color="auto"/>
        <w:bottom w:val="none" w:sz="0" w:space="0" w:color="auto"/>
        <w:right w:val="none" w:sz="0" w:space="0" w:color="auto"/>
      </w:divBdr>
    </w:div>
    <w:div w:id="32926827">
      <w:bodyDiv w:val="1"/>
      <w:marLeft w:val="0"/>
      <w:marRight w:val="0"/>
      <w:marTop w:val="0"/>
      <w:marBottom w:val="0"/>
      <w:divBdr>
        <w:top w:val="none" w:sz="0" w:space="0" w:color="auto"/>
        <w:left w:val="none" w:sz="0" w:space="0" w:color="auto"/>
        <w:bottom w:val="none" w:sz="0" w:space="0" w:color="auto"/>
        <w:right w:val="none" w:sz="0" w:space="0" w:color="auto"/>
      </w:divBdr>
    </w:div>
    <w:div w:id="33309586">
      <w:bodyDiv w:val="1"/>
      <w:marLeft w:val="0"/>
      <w:marRight w:val="0"/>
      <w:marTop w:val="0"/>
      <w:marBottom w:val="0"/>
      <w:divBdr>
        <w:top w:val="none" w:sz="0" w:space="0" w:color="auto"/>
        <w:left w:val="none" w:sz="0" w:space="0" w:color="auto"/>
        <w:bottom w:val="none" w:sz="0" w:space="0" w:color="auto"/>
        <w:right w:val="none" w:sz="0" w:space="0" w:color="auto"/>
      </w:divBdr>
    </w:div>
    <w:div w:id="33887800">
      <w:bodyDiv w:val="1"/>
      <w:marLeft w:val="0"/>
      <w:marRight w:val="0"/>
      <w:marTop w:val="0"/>
      <w:marBottom w:val="0"/>
      <w:divBdr>
        <w:top w:val="none" w:sz="0" w:space="0" w:color="auto"/>
        <w:left w:val="none" w:sz="0" w:space="0" w:color="auto"/>
        <w:bottom w:val="none" w:sz="0" w:space="0" w:color="auto"/>
        <w:right w:val="none" w:sz="0" w:space="0" w:color="auto"/>
      </w:divBdr>
    </w:div>
    <w:div w:id="34083911">
      <w:bodyDiv w:val="1"/>
      <w:marLeft w:val="0"/>
      <w:marRight w:val="0"/>
      <w:marTop w:val="0"/>
      <w:marBottom w:val="0"/>
      <w:divBdr>
        <w:top w:val="none" w:sz="0" w:space="0" w:color="auto"/>
        <w:left w:val="none" w:sz="0" w:space="0" w:color="auto"/>
        <w:bottom w:val="none" w:sz="0" w:space="0" w:color="auto"/>
        <w:right w:val="none" w:sz="0" w:space="0" w:color="auto"/>
      </w:divBdr>
    </w:div>
    <w:div w:id="34353908">
      <w:bodyDiv w:val="1"/>
      <w:marLeft w:val="0"/>
      <w:marRight w:val="0"/>
      <w:marTop w:val="0"/>
      <w:marBottom w:val="0"/>
      <w:divBdr>
        <w:top w:val="none" w:sz="0" w:space="0" w:color="auto"/>
        <w:left w:val="none" w:sz="0" w:space="0" w:color="auto"/>
        <w:bottom w:val="none" w:sz="0" w:space="0" w:color="auto"/>
        <w:right w:val="none" w:sz="0" w:space="0" w:color="auto"/>
      </w:divBdr>
    </w:div>
    <w:div w:id="34503974">
      <w:bodyDiv w:val="1"/>
      <w:marLeft w:val="0"/>
      <w:marRight w:val="0"/>
      <w:marTop w:val="0"/>
      <w:marBottom w:val="0"/>
      <w:divBdr>
        <w:top w:val="none" w:sz="0" w:space="0" w:color="auto"/>
        <w:left w:val="none" w:sz="0" w:space="0" w:color="auto"/>
        <w:bottom w:val="none" w:sz="0" w:space="0" w:color="auto"/>
        <w:right w:val="none" w:sz="0" w:space="0" w:color="auto"/>
      </w:divBdr>
    </w:div>
    <w:div w:id="35005846">
      <w:bodyDiv w:val="1"/>
      <w:marLeft w:val="0"/>
      <w:marRight w:val="0"/>
      <w:marTop w:val="0"/>
      <w:marBottom w:val="0"/>
      <w:divBdr>
        <w:top w:val="none" w:sz="0" w:space="0" w:color="auto"/>
        <w:left w:val="none" w:sz="0" w:space="0" w:color="auto"/>
        <w:bottom w:val="none" w:sz="0" w:space="0" w:color="auto"/>
        <w:right w:val="none" w:sz="0" w:space="0" w:color="auto"/>
      </w:divBdr>
    </w:div>
    <w:div w:id="35014513">
      <w:bodyDiv w:val="1"/>
      <w:marLeft w:val="0"/>
      <w:marRight w:val="0"/>
      <w:marTop w:val="0"/>
      <w:marBottom w:val="0"/>
      <w:divBdr>
        <w:top w:val="none" w:sz="0" w:space="0" w:color="auto"/>
        <w:left w:val="none" w:sz="0" w:space="0" w:color="auto"/>
        <w:bottom w:val="none" w:sz="0" w:space="0" w:color="auto"/>
        <w:right w:val="none" w:sz="0" w:space="0" w:color="auto"/>
      </w:divBdr>
    </w:div>
    <w:div w:id="35355969">
      <w:bodyDiv w:val="1"/>
      <w:marLeft w:val="0"/>
      <w:marRight w:val="0"/>
      <w:marTop w:val="0"/>
      <w:marBottom w:val="0"/>
      <w:divBdr>
        <w:top w:val="none" w:sz="0" w:space="0" w:color="auto"/>
        <w:left w:val="none" w:sz="0" w:space="0" w:color="auto"/>
        <w:bottom w:val="none" w:sz="0" w:space="0" w:color="auto"/>
        <w:right w:val="none" w:sz="0" w:space="0" w:color="auto"/>
      </w:divBdr>
    </w:div>
    <w:div w:id="37052671">
      <w:bodyDiv w:val="1"/>
      <w:marLeft w:val="0"/>
      <w:marRight w:val="0"/>
      <w:marTop w:val="0"/>
      <w:marBottom w:val="0"/>
      <w:divBdr>
        <w:top w:val="none" w:sz="0" w:space="0" w:color="auto"/>
        <w:left w:val="none" w:sz="0" w:space="0" w:color="auto"/>
        <w:bottom w:val="none" w:sz="0" w:space="0" w:color="auto"/>
        <w:right w:val="none" w:sz="0" w:space="0" w:color="auto"/>
      </w:divBdr>
    </w:div>
    <w:div w:id="37290775">
      <w:bodyDiv w:val="1"/>
      <w:marLeft w:val="0"/>
      <w:marRight w:val="0"/>
      <w:marTop w:val="0"/>
      <w:marBottom w:val="0"/>
      <w:divBdr>
        <w:top w:val="none" w:sz="0" w:space="0" w:color="auto"/>
        <w:left w:val="none" w:sz="0" w:space="0" w:color="auto"/>
        <w:bottom w:val="none" w:sz="0" w:space="0" w:color="auto"/>
        <w:right w:val="none" w:sz="0" w:space="0" w:color="auto"/>
      </w:divBdr>
    </w:div>
    <w:div w:id="37633296">
      <w:bodyDiv w:val="1"/>
      <w:marLeft w:val="0"/>
      <w:marRight w:val="0"/>
      <w:marTop w:val="0"/>
      <w:marBottom w:val="0"/>
      <w:divBdr>
        <w:top w:val="none" w:sz="0" w:space="0" w:color="auto"/>
        <w:left w:val="none" w:sz="0" w:space="0" w:color="auto"/>
        <w:bottom w:val="none" w:sz="0" w:space="0" w:color="auto"/>
        <w:right w:val="none" w:sz="0" w:space="0" w:color="auto"/>
      </w:divBdr>
    </w:div>
    <w:div w:id="37709444">
      <w:bodyDiv w:val="1"/>
      <w:marLeft w:val="0"/>
      <w:marRight w:val="0"/>
      <w:marTop w:val="0"/>
      <w:marBottom w:val="0"/>
      <w:divBdr>
        <w:top w:val="none" w:sz="0" w:space="0" w:color="auto"/>
        <w:left w:val="none" w:sz="0" w:space="0" w:color="auto"/>
        <w:bottom w:val="none" w:sz="0" w:space="0" w:color="auto"/>
        <w:right w:val="none" w:sz="0" w:space="0" w:color="auto"/>
      </w:divBdr>
    </w:div>
    <w:div w:id="38213947">
      <w:bodyDiv w:val="1"/>
      <w:marLeft w:val="0"/>
      <w:marRight w:val="0"/>
      <w:marTop w:val="0"/>
      <w:marBottom w:val="0"/>
      <w:divBdr>
        <w:top w:val="none" w:sz="0" w:space="0" w:color="auto"/>
        <w:left w:val="none" w:sz="0" w:space="0" w:color="auto"/>
        <w:bottom w:val="none" w:sz="0" w:space="0" w:color="auto"/>
        <w:right w:val="none" w:sz="0" w:space="0" w:color="auto"/>
      </w:divBdr>
    </w:div>
    <w:div w:id="38476269">
      <w:bodyDiv w:val="1"/>
      <w:marLeft w:val="0"/>
      <w:marRight w:val="0"/>
      <w:marTop w:val="0"/>
      <w:marBottom w:val="0"/>
      <w:divBdr>
        <w:top w:val="none" w:sz="0" w:space="0" w:color="auto"/>
        <w:left w:val="none" w:sz="0" w:space="0" w:color="auto"/>
        <w:bottom w:val="none" w:sz="0" w:space="0" w:color="auto"/>
        <w:right w:val="none" w:sz="0" w:space="0" w:color="auto"/>
      </w:divBdr>
    </w:div>
    <w:div w:id="39596835">
      <w:bodyDiv w:val="1"/>
      <w:marLeft w:val="0"/>
      <w:marRight w:val="0"/>
      <w:marTop w:val="0"/>
      <w:marBottom w:val="0"/>
      <w:divBdr>
        <w:top w:val="none" w:sz="0" w:space="0" w:color="auto"/>
        <w:left w:val="none" w:sz="0" w:space="0" w:color="auto"/>
        <w:bottom w:val="none" w:sz="0" w:space="0" w:color="auto"/>
        <w:right w:val="none" w:sz="0" w:space="0" w:color="auto"/>
      </w:divBdr>
    </w:div>
    <w:div w:id="39788778">
      <w:bodyDiv w:val="1"/>
      <w:marLeft w:val="0"/>
      <w:marRight w:val="0"/>
      <w:marTop w:val="0"/>
      <w:marBottom w:val="0"/>
      <w:divBdr>
        <w:top w:val="none" w:sz="0" w:space="0" w:color="auto"/>
        <w:left w:val="none" w:sz="0" w:space="0" w:color="auto"/>
        <w:bottom w:val="none" w:sz="0" w:space="0" w:color="auto"/>
        <w:right w:val="none" w:sz="0" w:space="0" w:color="auto"/>
      </w:divBdr>
    </w:div>
    <w:div w:id="40443190">
      <w:bodyDiv w:val="1"/>
      <w:marLeft w:val="0"/>
      <w:marRight w:val="0"/>
      <w:marTop w:val="0"/>
      <w:marBottom w:val="0"/>
      <w:divBdr>
        <w:top w:val="none" w:sz="0" w:space="0" w:color="auto"/>
        <w:left w:val="none" w:sz="0" w:space="0" w:color="auto"/>
        <w:bottom w:val="none" w:sz="0" w:space="0" w:color="auto"/>
        <w:right w:val="none" w:sz="0" w:space="0" w:color="auto"/>
      </w:divBdr>
    </w:div>
    <w:div w:id="40910923">
      <w:bodyDiv w:val="1"/>
      <w:marLeft w:val="0"/>
      <w:marRight w:val="0"/>
      <w:marTop w:val="0"/>
      <w:marBottom w:val="0"/>
      <w:divBdr>
        <w:top w:val="none" w:sz="0" w:space="0" w:color="auto"/>
        <w:left w:val="none" w:sz="0" w:space="0" w:color="auto"/>
        <w:bottom w:val="none" w:sz="0" w:space="0" w:color="auto"/>
        <w:right w:val="none" w:sz="0" w:space="0" w:color="auto"/>
      </w:divBdr>
    </w:div>
    <w:div w:id="41102192">
      <w:bodyDiv w:val="1"/>
      <w:marLeft w:val="0"/>
      <w:marRight w:val="0"/>
      <w:marTop w:val="0"/>
      <w:marBottom w:val="0"/>
      <w:divBdr>
        <w:top w:val="none" w:sz="0" w:space="0" w:color="auto"/>
        <w:left w:val="none" w:sz="0" w:space="0" w:color="auto"/>
        <w:bottom w:val="none" w:sz="0" w:space="0" w:color="auto"/>
        <w:right w:val="none" w:sz="0" w:space="0" w:color="auto"/>
      </w:divBdr>
    </w:div>
    <w:div w:id="41174964">
      <w:bodyDiv w:val="1"/>
      <w:marLeft w:val="0"/>
      <w:marRight w:val="0"/>
      <w:marTop w:val="0"/>
      <w:marBottom w:val="0"/>
      <w:divBdr>
        <w:top w:val="none" w:sz="0" w:space="0" w:color="auto"/>
        <w:left w:val="none" w:sz="0" w:space="0" w:color="auto"/>
        <w:bottom w:val="none" w:sz="0" w:space="0" w:color="auto"/>
        <w:right w:val="none" w:sz="0" w:space="0" w:color="auto"/>
      </w:divBdr>
    </w:div>
    <w:div w:id="41289084">
      <w:bodyDiv w:val="1"/>
      <w:marLeft w:val="0"/>
      <w:marRight w:val="0"/>
      <w:marTop w:val="0"/>
      <w:marBottom w:val="0"/>
      <w:divBdr>
        <w:top w:val="none" w:sz="0" w:space="0" w:color="auto"/>
        <w:left w:val="none" w:sz="0" w:space="0" w:color="auto"/>
        <w:bottom w:val="none" w:sz="0" w:space="0" w:color="auto"/>
        <w:right w:val="none" w:sz="0" w:space="0" w:color="auto"/>
      </w:divBdr>
    </w:div>
    <w:div w:id="41490262">
      <w:bodyDiv w:val="1"/>
      <w:marLeft w:val="0"/>
      <w:marRight w:val="0"/>
      <w:marTop w:val="0"/>
      <w:marBottom w:val="0"/>
      <w:divBdr>
        <w:top w:val="none" w:sz="0" w:space="0" w:color="auto"/>
        <w:left w:val="none" w:sz="0" w:space="0" w:color="auto"/>
        <w:bottom w:val="none" w:sz="0" w:space="0" w:color="auto"/>
        <w:right w:val="none" w:sz="0" w:space="0" w:color="auto"/>
      </w:divBdr>
    </w:div>
    <w:div w:id="41567251">
      <w:bodyDiv w:val="1"/>
      <w:marLeft w:val="0"/>
      <w:marRight w:val="0"/>
      <w:marTop w:val="0"/>
      <w:marBottom w:val="0"/>
      <w:divBdr>
        <w:top w:val="none" w:sz="0" w:space="0" w:color="auto"/>
        <w:left w:val="none" w:sz="0" w:space="0" w:color="auto"/>
        <w:bottom w:val="none" w:sz="0" w:space="0" w:color="auto"/>
        <w:right w:val="none" w:sz="0" w:space="0" w:color="auto"/>
      </w:divBdr>
    </w:div>
    <w:div w:id="42679969">
      <w:bodyDiv w:val="1"/>
      <w:marLeft w:val="0"/>
      <w:marRight w:val="0"/>
      <w:marTop w:val="0"/>
      <w:marBottom w:val="0"/>
      <w:divBdr>
        <w:top w:val="none" w:sz="0" w:space="0" w:color="auto"/>
        <w:left w:val="none" w:sz="0" w:space="0" w:color="auto"/>
        <w:bottom w:val="none" w:sz="0" w:space="0" w:color="auto"/>
        <w:right w:val="none" w:sz="0" w:space="0" w:color="auto"/>
      </w:divBdr>
    </w:div>
    <w:div w:id="43452863">
      <w:bodyDiv w:val="1"/>
      <w:marLeft w:val="0"/>
      <w:marRight w:val="0"/>
      <w:marTop w:val="0"/>
      <w:marBottom w:val="0"/>
      <w:divBdr>
        <w:top w:val="none" w:sz="0" w:space="0" w:color="auto"/>
        <w:left w:val="none" w:sz="0" w:space="0" w:color="auto"/>
        <w:bottom w:val="none" w:sz="0" w:space="0" w:color="auto"/>
        <w:right w:val="none" w:sz="0" w:space="0" w:color="auto"/>
      </w:divBdr>
    </w:div>
    <w:div w:id="43481317">
      <w:bodyDiv w:val="1"/>
      <w:marLeft w:val="0"/>
      <w:marRight w:val="0"/>
      <w:marTop w:val="0"/>
      <w:marBottom w:val="0"/>
      <w:divBdr>
        <w:top w:val="none" w:sz="0" w:space="0" w:color="auto"/>
        <w:left w:val="none" w:sz="0" w:space="0" w:color="auto"/>
        <w:bottom w:val="none" w:sz="0" w:space="0" w:color="auto"/>
        <w:right w:val="none" w:sz="0" w:space="0" w:color="auto"/>
      </w:divBdr>
    </w:div>
    <w:div w:id="43649626">
      <w:bodyDiv w:val="1"/>
      <w:marLeft w:val="0"/>
      <w:marRight w:val="0"/>
      <w:marTop w:val="0"/>
      <w:marBottom w:val="0"/>
      <w:divBdr>
        <w:top w:val="none" w:sz="0" w:space="0" w:color="auto"/>
        <w:left w:val="none" w:sz="0" w:space="0" w:color="auto"/>
        <w:bottom w:val="none" w:sz="0" w:space="0" w:color="auto"/>
        <w:right w:val="none" w:sz="0" w:space="0" w:color="auto"/>
      </w:divBdr>
    </w:div>
    <w:div w:id="44061723">
      <w:bodyDiv w:val="1"/>
      <w:marLeft w:val="0"/>
      <w:marRight w:val="0"/>
      <w:marTop w:val="0"/>
      <w:marBottom w:val="0"/>
      <w:divBdr>
        <w:top w:val="none" w:sz="0" w:space="0" w:color="auto"/>
        <w:left w:val="none" w:sz="0" w:space="0" w:color="auto"/>
        <w:bottom w:val="none" w:sz="0" w:space="0" w:color="auto"/>
        <w:right w:val="none" w:sz="0" w:space="0" w:color="auto"/>
      </w:divBdr>
    </w:div>
    <w:div w:id="44256050">
      <w:bodyDiv w:val="1"/>
      <w:marLeft w:val="0"/>
      <w:marRight w:val="0"/>
      <w:marTop w:val="0"/>
      <w:marBottom w:val="0"/>
      <w:divBdr>
        <w:top w:val="none" w:sz="0" w:space="0" w:color="auto"/>
        <w:left w:val="none" w:sz="0" w:space="0" w:color="auto"/>
        <w:bottom w:val="none" w:sz="0" w:space="0" w:color="auto"/>
        <w:right w:val="none" w:sz="0" w:space="0" w:color="auto"/>
      </w:divBdr>
    </w:div>
    <w:div w:id="44989882">
      <w:bodyDiv w:val="1"/>
      <w:marLeft w:val="0"/>
      <w:marRight w:val="0"/>
      <w:marTop w:val="0"/>
      <w:marBottom w:val="0"/>
      <w:divBdr>
        <w:top w:val="none" w:sz="0" w:space="0" w:color="auto"/>
        <w:left w:val="none" w:sz="0" w:space="0" w:color="auto"/>
        <w:bottom w:val="none" w:sz="0" w:space="0" w:color="auto"/>
        <w:right w:val="none" w:sz="0" w:space="0" w:color="auto"/>
      </w:divBdr>
    </w:div>
    <w:div w:id="45181205">
      <w:bodyDiv w:val="1"/>
      <w:marLeft w:val="0"/>
      <w:marRight w:val="0"/>
      <w:marTop w:val="0"/>
      <w:marBottom w:val="0"/>
      <w:divBdr>
        <w:top w:val="none" w:sz="0" w:space="0" w:color="auto"/>
        <w:left w:val="none" w:sz="0" w:space="0" w:color="auto"/>
        <w:bottom w:val="none" w:sz="0" w:space="0" w:color="auto"/>
        <w:right w:val="none" w:sz="0" w:space="0" w:color="auto"/>
      </w:divBdr>
    </w:div>
    <w:div w:id="47532105">
      <w:bodyDiv w:val="1"/>
      <w:marLeft w:val="0"/>
      <w:marRight w:val="0"/>
      <w:marTop w:val="0"/>
      <w:marBottom w:val="0"/>
      <w:divBdr>
        <w:top w:val="none" w:sz="0" w:space="0" w:color="auto"/>
        <w:left w:val="none" w:sz="0" w:space="0" w:color="auto"/>
        <w:bottom w:val="none" w:sz="0" w:space="0" w:color="auto"/>
        <w:right w:val="none" w:sz="0" w:space="0" w:color="auto"/>
      </w:divBdr>
    </w:div>
    <w:div w:id="47992855">
      <w:bodyDiv w:val="1"/>
      <w:marLeft w:val="0"/>
      <w:marRight w:val="0"/>
      <w:marTop w:val="0"/>
      <w:marBottom w:val="0"/>
      <w:divBdr>
        <w:top w:val="none" w:sz="0" w:space="0" w:color="auto"/>
        <w:left w:val="none" w:sz="0" w:space="0" w:color="auto"/>
        <w:bottom w:val="none" w:sz="0" w:space="0" w:color="auto"/>
        <w:right w:val="none" w:sz="0" w:space="0" w:color="auto"/>
      </w:divBdr>
    </w:div>
    <w:div w:id="48572769">
      <w:bodyDiv w:val="1"/>
      <w:marLeft w:val="0"/>
      <w:marRight w:val="0"/>
      <w:marTop w:val="0"/>
      <w:marBottom w:val="0"/>
      <w:divBdr>
        <w:top w:val="none" w:sz="0" w:space="0" w:color="auto"/>
        <w:left w:val="none" w:sz="0" w:space="0" w:color="auto"/>
        <w:bottom w:val="none" w:sz="0" w:space="0" w:color="auto"/>
        <w:right w:val="none" w:sz="0" w:space="0" w:color="auto"/>
      </w:divBdr>
    </w:div>
    <w:div w:id="49887930">
      <w:bodyDiv w:val="1"/>
      <w:marLeft w:val="0"/>
      <w:marRight w:val="0"/>
      <w:marTop w:val="0"/>
      <w:marBottom w:val="0"/>
      <w:divBdr>
        <w:top w:val="none" w:sz="0" w:space="0" w:color="auto"/>
        <w:left w:val="none" w:sz="0" w:space="0" w:color="auto"/>
        <w:bottom w:val="none" w:sz="0" w:space="0" w:color="auto"/>
        <w:right w:val="none" w:sz="0" w:space="0" w:color="auto"/>
      </w:divBdr>
    </w:div>
    <w:div w:id="49966218">
      <w:bodyDiv w:val="1"/>
      <w:marLeft w:val="0"/>
      <w:marRight w:val="0"/>
      <w:marTop w:val="0"/>
      <w:marBottom w:val="0"/>
      <w:divBdr>
        <w:top w:val="none" w:sz="0" w:space="0" w:color="auto"/>
        <w:left w:val="none" w:sz="0" w:space="0" w:color="auto"/>
        <w:bottom w:val="none" w:sz="0" w:space="0" w:color="auto"/>
        <w:right w:val="none" w:sz="0" w:space="0" w:color="auto"/>
      </w:divBdr>
    </w:div>
    <w:div w:id="50544847">
      <w:bodyDiv w:val="1"/>
      <w:marLeft w:val="0"/>
      <w:marRight w:val="0"/>
      <w:marTop w:val="0"/>
      <w:marBottom w:val="0"/>
      <w:divBdr>
        <w:top w:val="none" w:sz="0" w:space="0" w:color="auto"/>
        <w:left w:val="none" w:sz="0" w:space="0" w:color="auto"/>
        <w:bottom w:val="none" w:sz="0" w:space="0" w:color="auto"/>
        <w:right w:val="none" w:sz="0" w:space="0" w:color="auto"/>
      </w:divBdr>
    </w:div>
    <w:div w:id="51078368">
      <w:bodyDiv w:val="1"/>
      <w:marLeft w:val="0"/>
      <w:marRight w:val="0"/>
      <w:marTop w:val="0"/>
      <w:marBottom w:val="0"/>
      <w:divBdr>
        <w:top w:val="none" w:sz="0" w:space="0" w:color="auto"/>
        <w:left w:val="none" w:sz="0" w:space="0" w:color="auto"/>
        <w:bottom w:val="none" w:sz="0" w:space="0" w:color="auto"/>
        <w:right w:val="none" w:sz="0" w:space="0" w:color="auto"/>
      </w:divBdr>
    </w:div>
    <w:div w:id="51125390">
      <w:bodyDiv w:val="1"/>
      <w:marLeft w:val="0"/>
      <w:marRight w:val="0"/>
      <w:marTop w:val="0"/>
      <w:marBottom w:val="0"/>
      <w:divBdr>
        <w:top w:val="none" w:sz="0" w:space="0" w:color="auto"/>
        <w:left w:val="none" w:sz="0" w:space="0" w:color="auto"/>
        <w:bottom w:val="none" w:sz="0" w:space="0" w:color="auto"/>
        <w:right w:val="none" w:sz="0" w:space="0" w:color="auto"/>
      </w:divBdr>
    </w:div>
    <w:div w:id="52047972">
      <w:bodyDiv w:val="1"/>
      <w:marLeft w:val="0"/>
      <w:marRight w:val="0"/>
      <w:marTop w:val="0"/>
      <w:marBottom w:val="0"/>
      <w:divBdr>
        <w:top w:val="none" w:sz="0" w:space="0" w:color="auto"/>
        <w:left w:val="none" w:sz="0" w:space="0" w:color="auto"/>
        <w:bottom w:val="none" w:sz="0" w:space="0" w:color="auto"/>
        <w:right w:val="none" w:sz="0" w:space="0" w:color="auto"/>
      </w:divBdr>
    </w:div>
    <w:div w:id="52511590">
      <w:bodyDiv w:val="1"/>
      <w:marLeft w:val="0"/>
      <w:marRight w:val="0"/>
      <w:marTop w:val="0"/>
      <w:marBottom w:val="0"/>
      <w:divBdr>
        <w:top w:val="none" w:sz="0" w:space="0" w:color="auto"/>
        <w:left w:val="none" w:sz="0" w:space="0" w:color="auto"/>
        <w:bottom w:val="none" w:sz="0" w:space="0" w:color="auto"/>
        <w:right w:val="none" w:sz="0" w:space="0" w:color="auto"/>
      </w:divBdr>
    </w:div>
    <w:div w:id="52657848">
      <w:bodyDiv w:val="1"/>
      <w:marLeft w:val="0"/>
      <w:marRight w:val="0"/>
      <w:marTop w:val="0"/>
      <w:marBottom w:val="0"/>
      <w:divBdr>
        <w:top w:val="none" w:sz="0" w:space="0" w:color="auto"/>
        <w:left w:val="none" w:sz="0" w:space="0" w:color="auto"/>
        <w:bottom w:val="none" w:sz="0" w:space="0" w:color="auto"/>
        <w:right w:val="none" w:sz="0" w:space="0" w:color="auto"/>
      </w:divBdr>
    </w:div>
    <w:div w:id="54206637">
      <w:bodyDiv w:val="1"/>
      <w:marLeft w:val="0"/>
      <w:marRight w:val="0"/>
      <w:marTop w:val="0"/>
      <w:marBottom w:val="0"/>
      <w:divBdr>
        <w:top w:val="none" w:sz="0" w:space="0" w:color="auto"/>
        <w:left w:val="none" w:sz="0" w:space="0" w:color="auto"/>
        <w:bottom w:val="none" w:sz="0" w:space="0" w:color="auto"/>
        <w:right w:val="none" w:sz="0" w:space="0" w:color="auto"/>
      </w:divBdr>
    </w:div>
    <w:div w:id="54479007">
      <w:bodyDiv w:val="1"/>
      <w:marLeft w:val="0"/>
      <w:marRight w:val="0"/>
      <w:marTop w:val="0"/>
      <w:marBottom w:val="0"/>
      <w:divBdr>
        <w:top w:val="none" w:sz="0" w:space="0" w:color="auto"/>
        <w:left w:val="none" w:sz="0" w:space="0" w:color="auto"/>
        <w:bottom w:val="none" w:sz="0" w:space="0" w:color="auto"/>
        <w:right w:val="none" w:sz="0" w:space="0" w:color="auto"/>
      </w:divBdr>
    </w:div>
    <w:div w:id="54623885">
      <w:bodyDiv w:val="1"/>
      <w:marLeft w:val="0"/>
      <w:marRight w:val="0"/>
      <w:marTop w:val="0"/>
      <w:marBottom w:val="0"/>
      <w:divBdr>
        <w:top w:val="none" w:sz="0" w:space="0" w:color="auto"/>
        <w:left w:val="none" w:sz="0" w:space="0" w:color="auto"/>
        <w:bottom w:val="none" w:sz="0" w:space="0" w:color="auto"/>
        <w:right w:val="none" w:sz="0" w:space="0" w:color="auto"/>
      </w:divBdr>
    </w:div>
    <w:div w:id="55397335">
      <w:bodyDiv w:val="1"/>
      <w:marLeft w:val="0"/>
      <w:marRight w:val="0"/>
      <w:marTop w:val="0"/>
      <w:marBottom w:val="0"/>
      <w:divBdr>
        <w:top w:val="none" w:sz="0" w:space="0" w:color="auto"/>
        <w:left w:val="none" w:sz="0" w:space="0" w:color="auto"/>
        <w:bottom w:val="none" w:sz="0" w:space="0" w:color="auto"/>
        <w:right w:val="none" w:sz="0" w:space="0" w:color="auto"/>
      </w:divBdr>
    </w:div>
    <w:div w:id="55788555">
      <w:bodyDiv w:val="1"/>
      <w:marLeft w:val="0"/>
      <w:marRight w:val="0"/>
      <w:marTop w:val="0"/>
      <w:marBottom w:val="0"/>
      <w:divBdr>
        <w:top w:val="none" w:sz="0" w:space="0" w:color="auto"/>
        <w:left w:val="none" w:sz="0" w:space="0" w:color="auto"/>
        <w:bottom w:val="none" w:sz="0" w:space="0" w:color="auto"/>
        <w:right w:val="none" w:sz="0" w:space="0" w:color="auto"/>
      </w:divBdr>
    </w:div>
    <w:div w:id="55976638">
      <w:bodyDiv w:val="1"/>
      <w:marLeft w:val="0"/>
      <w:marRight w:val="0"/>
      <w:marTop w:val="0"/>
      <w:marBottom w:val="0"/>
      <w:divBdr>
        <w:top w:val="none" w:sz="0" w:space="0" w:color="auto"/>
        <w:left w:val="none" w:sz="0" w:space="0" w:color="auto"/>
        <w:bottom w:val="none" w:sz="0" w:space="0" w:color="auto"/>
        <w:right w:val="none" w:sz="0" w:space="0" w:color="auto"/>
      </w:divBdr>
    </w:div>
    <w:div w:id="56317852">
      <w:bodyDiv w:val="1"/>
      <w:marLeft w:val="0"/>
      <w:marRight w:val="0"/>
      <w:marTop w:val="0"/>
      <w:marBottom w:val="0"/>
      <w:divBdr>
        <w:top w:val="none" w:sz="0" w:space="0" w:color="auto"/>
        <w:left w:val="none" w:sz="0" w:space="0" w:color="auto"/>
        <w:bottom w:val="none" w:sz="0" w:space="0" w:color="auto"/>
        <w:right w:val="none" w:sz="0" w:space="0" w:color="auto"/>
      </w:divBdr>
    </w:div>
    <w:div w:id="56369656">
      <w:bodyDiv w:val="1"/>
      <w:marLeft w:val="0"/>
      <w:marRight w:val="0"/>
      <w:marTop w:val="0"/>
      <w:marBottom w:val="0"/>
      <w:divBdr>
        <w:top w:val="none" w:sz="0" w:space="0" w:color="auto"/>
        <w:left w:val="none" w:sz="0" w:space="0" w:color="auto"/>
        <w:bottom w:val="none" w:sz="0" w:space="0" w:color="auto"/>
        <w:right w:val="none" w:sz="0" w:space="0" w:color="auto"/>
      </w:divBdr>
    </w:div>
    <w:div w:id="56710444">
      <w:bodyDiv w:val="1"/>
      <w:marLeft w:val="0"/>
      <w:marRight w:val="0"/>
      <w:marTop w:val="0"/>
      <w:marBottom w:val="0"/>
      <w:divBdr>
        <w:top w:val="none" w:sz="0" w:space="0" w:color="auto"/>
        <w:left w:val="none" w:sz="0" w:space="0" w:color="auto"/>
        <w:bottom w:val="none" w:sz="0" w:space="0" w:color="auto"/>
        <w:right w:val="none" w:sz="0" w:space="0" w:color="auto"/>
      </w:divBdr>
    </w:div>
    <w:div w:id="56974552">
      <w:bodyDiv w:val="1"/>
      <w:marLeft w:val="0"/>
      <w:marRight w:val="0"/>
      <w:marTop w:val="0"/>
      <w:marBottom w:val="0"/>
      <w:divBdr>
        <w:top w:val="none" w:sz="0" w:space="0" w:color="auto"/>
        <w:left w:val="none" w:sz="0" w:space="0" w:color="auto"/>
        <w:bottom w:val="none" w:sz="0" w:space="0" w:color="auto"/>
        <w:right w:val="none" w:sz="0" w:space="0" w:color="auto"/>
      </w:divBdr>
    </w:div>
    <w:div w:id="57290766">
      <w:bodyDiv w:val="1"/>
      <w:marLeft w:val="0"/>
      <w:marRight w:val="0"/>
      <w:marTop w:val="0"/>
      <w:marBottom w:val="0"/>
      <w:divBdr>
        <w:top w:val="none" w:sz="0" w:space="0" w:color="auto"/>
        <w:left w:val="none" w:sz="0" w:space="0" w:color="auto"/>
        <w:bottom w:val="none" w:sz="0" w:space="0" w:color="auto"/>
        <w:right w:val="none" w:sz="0" w:space="0" w:color="auto"/>
      </w:divBdr>
    </w:div>
    <w:div w:id="57944430">
      <w:bodyDiv w:val="1"/>
      <w:marLeft w:val="0"/>
      <w:marRight w:val="0"/>
      <w:marTop w:val="0"/>
      <w:marBottom w:val="0"/>
      <w:divBdr>
        <w:top w:val="none" w:sz="0" w:space="0" w:color="auto"/>
        <w:left w:val="none" w:sz="0" w:space="0" w:color="auto"/>
        <w:bottom w:val="none" w:sz="0" w:space="0" w:color="auto"/>
        <w:right w:val="none" w:sz="0" w:space="0" w:color="auto"/>
      </w:divBdr>
    </w:div>
    <w:div w:id="58485882">
      <w:bodyDiv w:val="1"/>
      <w:marLeft w:val="0"/>
      <w:marRight w:val="0"/>
      <w:marTop w:val="0"/>
      <w:marBottom w:val="0"/>
      <w:divBdr>
        <w:top w:val="none" w:sz="0" w:space="0" w:color="auto"/>
        <w:left w:val="none" w:sz="0" w:space="0" w:color="auto"/>
        <w:bottom w:val="none" w:sz="0" w:space="0" w:color="auto"/>
        <w:right w:val="none" w:sz="0" w:space="0" w:color="auto"/>
      </w:divBdr>
    </w:div>
    <w:div w:id="58599428">
      <w:bodyDiv w:val="1"/>
      <w:marLeft w:val="0"/>
      <w:marRight w:val="0"/>
      <w:marTop w:val="0"/>
      <w:marBottom w:val="0"/>
      <w:divBdr>
        <w:top w:val="none" w:sz="0" w:space="0" w:color="auto"/>
        <w:left w:val="none" w:sz="0" w:space="0" w:color="auto"/>
        <w:bottom w:val="none" w:sz="0" w:space="0" w:color="auto"/>
        <w:right w:val="none" w:sz="0" w:space="0" w:color="auto"/>
      </w:divBdr>
    </w:div>
    <w:div w:id="59642927">
      <w:bodyDiv w:val="1"/>
      <w:marLeft w:val="0"/>
      <w:marRight w:val="0"/>
      <w:marTop w:val="0"/>
      <w:marBottom w:val="0"/>
      <w:divBdr>
        <w:top w:val="none" w:sz="0" w:space="0" w:color="auto"/>
        <w:left w:val="none" w:sz="0" w:space="0" w:color="auto"/>
        <w:bottom w:val="none" w:sz="0" w:space="0" w:color="auto"/>
        <w:right w:val="none" w:sz="0" w:space="0" w:color="auto"/>
      </w:divBdr>
    </w:div>
    <w:div w:id="60569422">
      <w:bodyDiv w:val="1"/>
      <w:marLeft w:val="0"/>
      <w:marRight w:val="0"/>
      <w:marTop w:val="0"/>
      <w:marBottom w:val="0"/>
      <w:divBdr>
        <w:top w:val="none" w:sz="0" w:space="0" w:color="auto"/>
        <w:left w:val="none" w:sz="0" w:space="0" w:color="auto"/>
        <w:bottom w:val="none" w:sz="0" w:space="0" w:color="auto"/>
        <w:right w:val="none" w:sz="0" w:space="0" w:color="auto"/>
      </w:divBdr>
    </w:div>
    <w:div w:id="60716069">
      <w:bodyDiv w:val="1"/>
      <w:marLeft w:val="0"/>
      <w:marRight w:val="0"/>
      <w:marTop w:val="0"/>
      <w:marBottom w:val="0"/>
      <w:divBdr>
        <w:top w:val="none" w:sz="0" w:space="0" w:color="auto"/>
        <w:left w:val="none" w:sz="0" w:space="0" w:color="auto"/>
        <w:bottom w:val="none" w:sz="0" w:space="0" w:color="auto"/>
        <w:right w:val="none" w:sz="0" w:space="0" w:color="auto"/>
      </w:divBdr>
    </w:div>
    <w:div w:id="60838729">
      <w:bodyDiv w:val="1"/>
      <w:marLeft w:val="0"/>
      <w:marRight w:val="0"/>
      <w:marTop w:val="0"/>
      <w:marBottom w:val="0"/>
      <w:divBdr>
        <w:top w:val="none" w:sz="0" w:space="0" w:color="auto"/>
        <w:left w:val="none" w:sz="0" w:space="0" w:color="auto"/>
        <w:bottom w:val="none" w:sz="0" w:space="0" w:color="auto"/>
        <w:right w:val="none" w:sz="0" w:space="0" w:color="auto"/>
      </w:divBdr>
    </w:div>
    <w:div w:id="61560728">
      <w:bodyDiv w:val="1"/>
      <w:marLeft w:val="0"/>
      <w:marRight w:val="0"/>
      <w:marTop w:val="0"/>
      <w:marBottom w:val="0"/>
      <w:divBdr>
        <w:top w:val="none" w:sz="0" w:space="0" w:color="auto"/>
        <w:left w:val="none" w:sz="0" w:space="0" w:color="auto"/>
        <w:bottom w:val="none" w:sz="0" w:space="0" w:color="auto"/>
        <w:right w:val="none" w:sz="0" w:space="0" w:color="auto"/>
      </w:divBdr>
    </w:div>
    <w:div w:id="61608869">
      <w:bodyDiv w:val="1"/>
      <w:marLeft w:val="0"/>
      <w:marRight w:val="0"/>
      <w:marTop w:val="0"/>
      <w:marBottom w:val="0"/>
      <w:divBdr>
        <w:top w:val="none" w:sz="0" w:space="0" w:color="auto"/>
        <w:left w:val="none" w:sz="0" w:space="0" w:color="auto"/>
        <w:bottom w:val="none" w:sz="0" w:space="0" w:color="auto"/>
        <w:right w:val="none" w:sz="0" w:space="0" w:color="auto"/>
      </w:divBdr>
    </w:div>
    <w:div w:id="61684767">
      <w:bodyDiv w:val="1"/>
      <w:marLeft w:val="0"/>
      <w:marRight w:val="0"/>
      <w:marTop w:val="0"/>
      <w:marBottom w:val="0"/>
      <w:divBdr>
        <w:top w:val="none" w:sz="0" w:space="0" w:color="auto"/>
        <w:left w:val="none" w:sz="0" w:space="0" w:color="auto"/>
        <w:bottom w:val="none" w:sz="0" w:space="0" w:color="auto"/>
        <w:right w:val="none" w:sz="0" w:space="0" w:color="auto"/>
      </w:divBdr>
    </w:div>
    <w:div w:id="62416568">
      <w:bodyDiv w:val="1"/>
      <w:marLeft w:val="0"/>
      <w:marRight w:val="0"/>
      <w:marTop w:val="0"/>
      <w:marBottom w:val="0"/>
      <w:divBdr>
        <w:top w:val="none" w:sz="0" w:space="0" w:color="auto"/>
        <w:left w:val="none" w:sz="0" w:space="0" w:color="auto"/>
        <w:bottom w:val="none" w:sz="0" w:space="0" w:color="auto"/>
        <w:right w:val="none" w:sz="0" w:space="0" w:color="auto"/>
      </w:divBdr>
    </w:div>
    <w:div w:id="62610636">
      <w:bodyDiv w:val="1"/>
      <w:marLeft w:val="0"/>
      <w:marRight w:val="0"/>
      <w:marTop w:val="0"/>
      <w:marBottom w:val="0"/>
      <w:divBdr>
        <w:top w:val="none" w:sz="0" w:space="0" w:color="auto"/>
        <w:left w:val="none" w:sz="0" w:space="0" w:color="auto"/>
        <w:bottom w:val="none" w:sz="0" w:space="0" w:color="auto"/>
        <w:right w:val="none" w:sz="0" w:space="0" w:color="auto"/>
      </w:divBdr>
    </w:div>
    <w:div w:id="63113147">
      <w:bodyDiv w:val="1"/>
      <w:marLeft w:val="0"/>
      <w:marRight w:val="0"/>
      <w:marTop w:val="0"/>
      <w:marBottom w:val="0"/>
      <w:divBdr>
        <w:top w:val="none" w:sz="0" w:space="0" w:color="auto"/>
        <w:left w:val="none" w:sz="0" w:space="0" w:color="auto"/>
        <w:bottom w:val="none" w:sz="0" w:space="0" w:color="auto"/>
        <w:right w:val="none" w:sz="0" w:space="0" w:color="auto"/>
      </w:divBdr>
    </w:div>
    <w:div w:id="63382923">
      <w:bodyDiv w:val="1"/>
      <w:marLeft w:val="0"/>
      <w:marRight w:val="0"/>
      <w:marTop w:val="0"/>
      <w:marBottom w:val="0"/>
      <w:divBdr>
        <w:top w:val="none" w:sz="0" w:space="0" w:color="auto"/>
        <w:left w:val="none" w:sz="0" w:space="0" w:color="auto"/>
        <w:bottom w:val="none" w:sz="0" w:space="0" w:color="auto"/>
        <w:right w:val="none" w:sz="0" w:space="0" w:color="auto"/>
      </w:divBdr>
    </w:div>
    <w:div w:id="63574130">
      <w:bodyDiv w:val="1"/>
      <w:marLeft w:val="0"/>
      <w:marRight w:val="0"/>
      <w:marTop w:val="0"/>
      <w:marBottom w:val="0"/>
      <w:divBdr>
        <w:top w:val="none" w:sz="0" w:space="0" w:color="auto"/>
        <w:left w:val="none" w:sz="0" w:space="0" w:color="auto"/>
        <w:bottom w:val="none" w:sz="0" w:space="0" w:color="auto"/>
        <w:right w:val="none" w:sz="0" w:space="0" w:color="auto"/>
      </w:divBdr>
    </w:div>
    <w:div w:id="63648118">
      <w:bodyDiv w:val="1"/>
      <w:marLeft w:val="0"/>
      <w:marRight w:val="0"/>
      <w:marTop w:val="0"/>
      <w:marBottom w:val="0"/>
      <w:divBdr>
        <w:top w:val="none" w:sz="0" w:space="0" w:color="auto"/>
        <w:left w:val="none" w:sz="0" w:space="0" w:color="auto"/>
        <w:bottom w:val="none" w:sz="0" w:space="0" w:color="auto"/>
        <w:right w:val="none" w:sz="0" w:space="0" w:color="auto"/>
      </w:divBdr>
    </w:div>
    <w:div w:id="63798900">
      <w:bodyDiv w:val="1"/>
      <w:marLeft w:val="0"/>
      <w:marRight w:val="0"/>
      <w:marTop w:val="0"/>
      <w:marBottom w:val="0"/>
      <w:divBdr>
        <w:top w:val="none" w:sz="0" w:space="0" w:color="auto"/>
        <w:left w:val="none" w:sz="0" w:space="0" w:color="auto"/>
        <w:bottom w:val="none" w:sz="0" w:space="0" w:color="auto"/>
        <w:right w:val="none" w:sz="0" w:space="0" w:color="auto"/>
      </w:divBdr>
    </w:div>
    <w:div w:id="64185771">
      <w:bodyDiv w:val="1"/>
      <w:marLeft w:val="0"/>
      <w:marRight w:val="0"/>
      <w:marTop w:val="0"/>
      <w:marBottom w:val="0"/>
      <w:divBdr>
        <w:top w:val="none" w:sz="0" w:space="0" w:color="auto"/>
        <w:left w:val="none" w:sz="0" w:space="0" w:color="auto"/>
        <w:bottom w:val="none" w:sz="0" w:space="0" w:color="auto"/>
        <w:right w:val="none" w:sz="0" w:space="0" w:color="auto"/>
      </w:divBdr>
    </w:div>
    <w:div w:id="65886135">
      <w:bodyDiv w:val="1"/>
      <w:marLeft w:val="0"/>
      <w:marRight w:val="0"/>
      <w:marTop w:val="0"/>
      <w:marBottom w:val="0"/>
      <w:divBdr>
        <w:top w:val="none" w:sz="0" w:space="0" w:color="auto"/>
        <w:left w:val="none" w:sz="0" w:space="0" w:color="auto"/>
        <w:bottom w:val="none" w:sz="0" w:space="0" w:color="auto"/>
        <w:right w:val="none" w:sz="0" w:space="0" w:color="auto"/>
      </w:divBdr>
    </w:div>
    <w:div w:id="66149356">
      <w:bodyDiv w:val="1"/>
      <w:marLeft w:val="0"/>
      <w:marRight w:val="0"/>
      <w:marTop w:val="0"/>
      <w:marBottom w:val="0"/>
      <w:divBdr>
        <w:top w:val="none" w:sz="0" w:space="0" w:color="auto"/>
        <w:left w:val="none" w:sz="0" w:space="0" w:color="auto"/>
        <w:bottom w:val="none" w:sz="0" w:space="0" w:color="auto"/>
        <w:right w:val="none" w:sz="0" w:space="0" w:color="auto"/>
      </w:divBdr>
    </w:div>
    <w:div w:id="66270109">
      <w:bodyDiv w:val="1"/>
      <w:marLeft w:val="0"/>
      <w:marRight w:val="0"/>
      <w:marTop w:val="0"/>
      <w:marBottom w:val="0"/>
      <w:divBdr>
        <w:top w:val="none" w:sz="0" w:space="0" w:color="auto"/>
        <w:left w:val="none" w:sz="0" w:space="0" w:color="auto"/>
        <w:bottom w:val="none" w:sz="0" w:space="0" w:color="auto"/>
        <w:right w:val="none" w:sz="0" w:space="0" w:color="auto"/>
      </w:divBdr>
    </w:div>
    <w:div w:id="66344819">
      <w:bodyDiv w:val="1"/>
      <w:marLeft w:val="0"/>
      <w:marRight w:val="0"/>
      <w:marTop w:val="0"/>
      <w:marBottom w:val="0"/>
      <w:divBdr>
        <w:top w:val="none" w:sz="0" w:space="0" w:color="auto"/>
        <w:left w:val="none" w:sz="0" w:space="0" w:color="auto"/>
        <w:bottom w:val="none" w:sz="0" w:space="0" w:color="auto"/>
        <w:right w:val="none" w:sz="0" w:space="0" w:color="auto"/>
      </w:divBdr>
    </w:div>
    <w:div w:id="66653547">
      <w:bodyDiv w:val="1"/>
      <w:marLeft w:val="0"/>
      <w:marRight w:val="0"/>
      <w:marTop w:val="0"/>
      <w:marBottom w:val="0"/>
      <w:divBdr>
        <w:top w:val="none" w:sz="0" w:space="0" w:color="auto"/>
        <w:left w:val="none" w:sz="0" w:space="0" w:color="auto"/>
        <w:bottom w:val="none" w:sz="0" w:space="0" w:color="auto"/>
        <w:right w:val="none" w:sz="0" w:space="0" w:color="auto"/>
      </w:divBdr>
    </w:div>
    <w:div w:id="67003650">
      <w:bodyDiv w:val="1"/>
      <w:marLeft w:val="0"/>
      <w:marRight w:val="0"/>
      <w:marTop w:val="0"/>
      <w:marBottom w:val="0"/>
      <w:divBdr>
        <w:top w:val="none" w:sz="0" w:space="0" w:color="auto"/>
        <w:left w:val="none" w:sz="0" w:space="0" w:color="auto"/>
        <w:bottom w:val="none" w:sz="0" w:space="0" w:color="auto"/>
        <w:right w:val="none" w:sz="0" w:space="0" w:color="auto"/>
      </w:divBdr>
    </w:div>
    <w:div w:id="67116914">
      <w:bodyDiv w:val="1"/>
      <w:marLeft w:val="0"/>
      <w:marRight w:val="0"/>
      <w:marTop w:val="0"/>
      <w:marBottom w:val="0"/>
      <w:divBdr>
        <w:top w:val="none" w:sz="0" w:space="0" w:color="auto"/>
        <w:left w:val="none" w:sz="0" w:space="0" w:color="auto"/>
        <w:bottom w:val="none" w:sz="0" w:space="0" w:color="auto"/>
        <w:right w:val="none" w:sz="0" w:space="0" w:color="auto"/>
      </w:divBdr>
    </w:div>
    <w:div w:id="67698826">
      <w:bodyDiv w:val="1"/>
      <w:marLeft w:val="0"/>
      <w:marRight w:val="0"/>
      <w:marTop w:val="0"/>
      <w:marBottom w:val="0"/>
      <w:divBdr>
        <w:top w:val="none" w:sz="0" w:space="0" w:color="auto"/>
        <w:left w:val="none" w:sz="0" w:space="0" w:color="auto"/>
        <w:bottom w:val="none" w:sz="0" w:space="0" w:color="auto"/>
        <w:right w:val="none" w:sz="0" w:space="0" w:color="auto"/>
      </w:divBdr>
    </w:div>
    <w:div w:id="68112558">
      <w:bodyDiv w:val="1"/>
      <w:marLeft w:val="0"/>
      <w:marRight w:val="0"/>
      <w:marTop w:val="0"/>
      <w:marBottom w:val="0"/>
      <w:divBdr>
        <w:top w:val="none" w:sz="0" w:space="0" w:color="auto"/>
        <w:left w:val="none" w:sz="0" w:space="0" w:color="auto"/>
        <w:bottom w:val="none" w:sz="0" w:space="0" w:color="auto"/>
        <w:right w:val="none" w:sz="0" w:space="0" w:color="auto"/>
      </w:divBdr>
    </w:div>
    <w:div w:id="68117705">
      <w:bodyDiv w:val="1"/>
      <w:marLeft w:val="0"/>
      <w:marRight w:val="0"/>
      <w:marTop w:val="0"/>
      <w:marBottom w:val="0"/>
      <w:divBdr>
        <w:top w:val="none" w:sz="0" w:space="0" w:color="auto"/>
        <w:left w:val="none" w:sz="0" w:space="0" w:color="auto"/>
        <w:bottom w:val="none" w:sz="0" w:space="0" w:color="auto"/>
        <w:right w:val="none" w:sz="0" w:space="0" w:color="auto"/>
      </w:divBdr>
    </w:div>
    <w:div w:id="68432760">
      <w:bodyDiv w:val="1"/>
      <w:marLeft w:val="0"/>
      <w:marRight w:val="0"/>
      <w:marTop w:val="0"/>
      <w:marBottom w:val="0"/>
      <w:divBdr>
        <w:top w:val="none" w:sz="0" w:space="0" w:color="auto"/>
        <w:left w:val="none" w:sz="0" w:space="0" w:color="auto"/>
        <w:bottom w:val="none" w:sz="0" w:space="0" w:color="auto"/>
        <w:right w:val="none" w:sz="0" w:space="0" w:color="auto"/>
      </w:divBdr>
    </w:div>
    <w:div w:id="68888769">
      <w:bodyDiv w:val="1"/>
      <w:marLeft w:val="0"/>
      <w:marRight w:val="0"/>
      <w:marTop w:val="0"/>
      <w:marBottom w:val="0"/>
      <w:divBdr>
        <w:top w:val="none" w:sz="0" w:space="0" w:color="auto"/>
        <w:left w:val="none" w:sz="0" w:space="0" w:color="auto"/>
        <w:bottom w:val="none" w:sz="0" w:space="0" w:color="auto"/>
        <w:right w:val="none" w:sz="0" w:space="0" w:color="auto"/>
      </w:divBdr>
    </w:div>
    <w:div w:id="69010747">
      <w:bodyDiv w:val="1"/>
      <w:marLeft w:val="0"/>
      <w:marRight w:val="0"/>
      <w:marTop w:val="0"/>
      <w:marBottom w:val="0"/>
      <w:divBdr>
        <w:top w:val="none" w:sz="0" w:space="0" w:color="auto"/>
        <w:left w:val="none" w:sz="0" w:space="0" w:color="auto"/>
        <w:bottom w:val="none" w:sz="0" w:space="0" w:color="auto"/>
        <w:right w:val="none" w:sz="0" w:space="0" w:color="auto"/>
      </w:divBdr>
    </w:div>
    <w:div w:id="69037511">
      <w:bodyDiv w:val="1"/>
      <w:marLeft w:val="0"/>
      <w:marRight w:val="0"/>
      <w:marTop w:val="0"/>
      <w:marBottom w:val="0"/>
      <w:divBdr>
        <w:top w:val="none" w:sz="0" w:space="0" w:color="auto"/>
        <w:left w:val="none" w:sz="0" w:space="0" w:color="auto"/>
        <w:bottom w:val="none" w:sz="0" w:space="0" w:color="auto"/>
        <w:right w:val="none" w:sz="0" w:space="0" w:color="auto"/>
      </w:divBdr>
    </w:div>
    <w:div w:id="69423534">
      <w:bodyDiv w:val="1"/>
      <w:marLeft w:val="0"/>
      <w:marRight w:val="0"/>
      <w:marTop w:val="0"/>
      <w:marBottom w:val="0"/>
      <w:divBdr>
        <w:top w:val="none" w:sz="0" w:space="0" w:color="auto"/>
        <w:left w:val="none" w:sz="0" w:space="0" w:color="auto"/>
        <w:bottom w:val="none" w:sz="0" w:space="0" w:color="auto"/>
        <w:right w:val="none" w:sz="0" w:space="0" w:color="auto"/>
      </w:divBdr>
    </w:div>
    <w:div w:id="69543830">
      <w:bodyDiv w:val="1"/>
      <w:marLeft w:val="0"/>
      <w:marRight w:val="0"/>
      <w:marTop w:val="0"/>
      <w:marBottom w:val="0"/>
      <w:divBdr>
        <w:top w:val="none" w:sz="0" w:space="0" w:color="auto"/>
        <w:left w:val="none" w:sz="0" w:space="0" w:color="auto"/>
        <w:bottom w:val="none" w:sz="0" w:space="0" w:color="auto"/>
        <w:right w:val="none" w:sz="0" w:space="0" w:color="auto"/>
      </w:divBdr>
    </w:div>
    <w:div w:id="69734275">
      <w:bodyDiv w:val="1"/>
      <w:marLeft w:val="0"/>
      <w:marRight w:val="0"/>
      <w:marTop w:val="0"/>
      <w:marBottom w:val="0"/>
      <w:divBdr>
        <w:top w:val="none" w:sz="0" w:space="0" w:color="auto"/>
        <w:left w:val="none" w:sz="0" w:space="0" w:color="auto"/>
        <w:bottom w:val="none" w:sz="0" w:space="0" w:color="auto"/>
        <w:right w:val="none" w:sz="0" w:space="0" w:color="auto"/>
      </w:divBdr>
    </w:div>
    <w:div w:id="69885577">
      <w:bodyDiv w:val="1"/>
      <w:marLeft w:val="0"/>
      <w:marRight w:val="0"/>
      <w:marTop w:val="0"/>
      <w:marBottom w:val="0"/>
      <w:divBdr>
        <w:top w:val="none" w:sz="0" w:space="0" w:color="auto"/>
        <w:left w:val="none" w:sz="0" w:space="0" w:color="auto"/>
        <w:bottom w:val="none" w:sz="0" w:space="0" w:color="auto"/>
        <w:right w:val="none" w:sz="0" w:space="0" w:color="auto"/>
      </w:divBdr>
    </w:div>
    <w:div w:id="70933317">
      <w:bodyDiv w:val="1"/>
      <w:marLeft w:val="0"/>
      <w:marRight w:val="0"/>
      <w:marTop w:val="0"/>
      <w:marBottom w:val="0"/>
      <w:divBdr>
        <w:top w:val="none" w:sz="0" w:space="0" w:color="auto"/>
        <w:left w:val="none" w:sz="0" w:space="0" w:color="auto"/>
        <w:bottom w:val="none" w:sz="0" w:space="0" w:color="auto"/>
        <w:right w:val="none" w:sz="0" w:space="0" w:color="auto"/>
      </w:divBdr>
    </w:div>
    <w:div w:id="71706934">
      <w:bodyDiv w:val="1"/>
      <w:marLeft w:val="0"/>
      <w:marRight w:val="0"/>
      <w:marTop w:val="0"/>
      <w:marBottom w:val="0"/>
      <w:divBdr>
        <w:top w:val="none" w:sz="0" w:space="0" w:color="auto"/>
        <w:left w:val="none" w:sz="0" w:space="0" w:color="auto"/>
        <w:bottom w:val="none" w:sz="0" w:space="0" w:color="auto"/>
        <w:right w:val="none" w:sz="0" w:space="0" w:color="auto"/>
      </w:divBdr>
    </w:div>
    <w:div w:id="71707338">
      <w:bodyDiv w:val="1"/>
      <w:marLeft w:val="0"/>
      <w:marRight w:val="0"/>
      <w:marTop w:val="0"/>
      <w:marBottom w:val="0"/>
      <w:divBdr>
        <w:top w:val="none" w:sz="0" w:space="0" w:color="auto"/>
        <w:left w:val="none" w:sz="0" w:space="0" w:color="auto"/>
        <w:bottom w:val="none" w:sz="0" w:space="0" w:color="auto"/>
        <w:right w:val="none" w:sz="0" w:space="0" w:color="auto"/>
      </w:divBdr>
    </w:div>
    <w:div w:id="72163617">
      <w:bodyDiv w:val="1"/>
      <w:marLeft w:val="0"/>
      <w:marRight w:val="0"/>
      <w:marTop w:val="0"/>
      <w:marBottom w:val="0"/>
      <w:divBdr>
        <w:top w:val="none" w:sz="0" w:space="0" w:color="auto"/>
        <w:left w:val="none" w:sz="0" w:space="0" w:color="auto"/>
        <w:bottom w:val="none" w:sz="0" w:space="0" w:color="auto"/>
        <w:right w:val="none" w:sz="0" w:space="0" w:color="auto"/>
      </w:divBdr>
    </w:div>
    <w:div w:id="72164418">
      <w:bodyDiv w:val="1"/>
      <w:marLeft w:val="0"/>
      <w:marRight w:val="0"/>
      <w:marTop w:val="0"/>
      <w:marBottom w:val="0"/>
      <w:divBdr>
        <w:top w:val="none" w:sz="0" w:space="0" w:color="auto"/>
        <w:left w:val="none" w:sz="0" w:space="0" w:color="auto"/>
        <w:bottom w:val="none" w:sz="0" w:space="0" w:color="auto"/>
        <w:right w:val="none" w:sz="0" w:space="0" w:color="auto"/>
      </w:divBdr>
    </w:div>
    <w:div w:id="73284010">
      <w:bodyDiv w:val="1"/>
      <w:marLeft w:val="0"/>
      <w:marRight w:val="0"/>
      <w:marTop w:val="0"/>
      <w:marBottom w:val="0"/>
      <w:divBdr>
        <w:top w:val="none" w:sz="0" w:space="0" w:color="auto"/>
        <w:left w:val="none" w:sz="0" w:space="0" w:color="auto"/>
        <w:bottom w:val="none" w:sz="0" w:space="0" w:color="auto"/>
        <w:right w:val="none" w:sz="0" w:space="0" w:color="auto"/>
      </w:divBdr>
    </w:div>
    <w:div w:id="73667358">
      <w:bodyDiv w:val="1"/>
      <w:marLeft w:val="0"/>
      <w:marRight w:val="0"/>
      <w:marTop w:val="0"/>
      <w:marBottom w:val="0"/>
      <w:divBdr>
        <w:top w:val="none" w:sz="0" w:space="0" w:color="auto"/>
        <w:left w:val="none" w:sz="0" w:space="0" w:color="auto"/>
        <w:bottom w:val="none" w:sz="0" w:space="0" w:color="auto"/>
        <w:right w:val="none" w:sz="0" w:space="0" w:color="auto"/>
      </w:divBdr>
    </w:div>
    <w:div w:id="73745705">
      <w:bodyDiv w:val="1"/>
      <w:marLeft w:val="0"/>
      <w:marRight w:val="0"/>
      <w:marTop w:val="0"/>
      <w:marBottom w:val="0"/>
      <w:divBdr>
        <w:top w:val="none" w:sz="0" w:space="0" w:color="auto"/>
        <w:left w:val="none" w:sz="0" w:space="0" w:color="auto"/>
        <w:bottom w:val="none" w:sz="0" w:space="0" w:color="auto"/>
        <w:right w:val="none" w:sz="0" w:space="0" w:color="auto"/>
      </w:divBdr>
    </w:div>
    <w:div w:id="74011981">
      <w:bodyDiv w:val="1"/>
      <w:marLeft w:val="0"/>
      <w:marRight w:val="0"/>
      <w:marTop w:val="0"/>
      <w:marBottom w:val="0"/>
      <w:divBdr>
        <w:top w:val="none" w:sz="0" w:space="0" w:color="auto"/>
        <w:left w:val="none" w:sz="0" w:space="0" w:color="auto"/>
        <w:bottom w:val="none" w:sz="0" w:space="0" w:color="auto"/>
        <w:right w:val="none" w:sz="0" w:space="0" w:color="auto"/>
      </w:divBdr>
    </w:div>
    <w:div w:id="75173353">
      <w:bodyDiv w:val="1"/>
      <w:marLeft w:val="0"/>
      <w:marRight w:val="0"/>
      <w:marTop w:val="0"/>
      <w:marBottom w:val="0"/>
      <w:divBdr>
        <w:top w:val="none" w:sz="0" w:space="0" w:color="auto"/>
        <w:left w:val="none" w:sz="0" w:space="0" w:color="auto"/>
        <w:bottom w:val="none" w:sz="0" w:space="0" w:color="auto"/>
        <w:right w:val="none" w:sz="0" w:space="0" w:color="auto"/>
      </w:divBdr>
    </w:div>
    <w:div w:id="75715928">
      <w:bodyDiv w:val="1"/>
      <w:marLeft w:val="0"/>
      <w:marRight w:val="0"/>
      <w:marTop w:val="0"/>
      <w:marBottom w:val="0"/>
      <w:divBdr>
        <w:top w:val="none" w:sz="0" w:space="0" w:color="auto"/>
        <w:left w:val="none" w:sz="0" w:space="0" w:color="auto"/>
        <w:bottom w:val="none" w:sz="0" w:space="0" w:color="auto"/>
        <w:right w:val="none" w:sz="0" w:space="0" w:color="auto"/>
      </w:divBdr>
    </w:div>
    <w:div w:id="76095542">
      <w:bodyDiv w:val="1"/>
      <w:marLeft w:val="0"/>
      <w:marRight w:val="0"/>
      <w:marTop w:val="0"/>
      <w:marBottom w:val="0"/>
      <w:divBdr>
        <w:top w:val="none" w:sz="0" w:space="0" w:color="auto"/>
        <w:left w:val="none" w:sz="0" w:space="0" w:color="auto"/>
        <w:bottom w:val="none" w:sz="0" w:space="0" w:color="auto"/>
        <w:right w:val="none" w:sz="0" w:space="0" w:color="auto"/>
      </w:divBdr>
    </w:div>
    <w:div w:id="76290022">
      <w:bodyDiv w:val="1"/>
      <w:marLeft w:val="0"/>
      <w:marRight w:val="0"/>
      <w:marTop w:val="0"/>
      <w:marBottom w:val="0"/>
      <w:divBdr>
        <w:top w:val="none" w:sz="0" w:space="0" w:color="auto"/>
        <w:left w:val="none" w:sz="0" w:space="0" w:color="auto"/>
        <w:bottom w:val="none" w:sz="0" w:space="0" w:color="auto"/>
        <w:right w:val="none" w:sz="0" w:space="0" w:color="auto"/>
      </w:divBdr>
    </w:div>
    <w:div w:id="76293402">
      <w:bodyDiv w:val="1"/>
      <w:marLeft w:val="0"/>
      <w:marRight w:val="0"/>
      <w:marTop w:val="0"/>
      <w:marBottom w:val="0"/>
      <w:divBdr>
        <w:top w:val="none" w:sz="0" w:space="0" w:color="auto"/>
        <w:left w:val="none" w:sz="0" w:space="0" w:color="auto"/>
        <w:bottom w:val="none" w:sz="0" w:space="0" w:color="auto"/>
        <w:right w:val="none" w:sz="0" w:space="0" w:color="auto"/>
      </w:divBdr>
    </w:div>
    <w:div w:id="76636241">
      <w:bodyDiv w:val="1"/>
      <w:marLeft w:val="0"/>
      <w:marRight w:val="0"/>
      <w:marTop w:val="0"/>
      <w:marBottom w:val="0"/>
      <w:divBdr>
        <w:top w:val="none" w:sz="0" w:space="0" w:color="auto"/>
        <w:left w:val="none" w:sz="0" w:space="0" w:color="auto"/>
        <w:bottom w:val="none" w:sz="0" w:space="0" w:color="auto"/>
        <w:right w:val="none" w:sz="0" w:space="0" w:color="auto"/>
      </w:divBdr>
    </w:div>
    <w:div w:id="77136560">
      <w:bodyDiv w:val="1"/>
      <w:marLeft w:val="0"/>
      <w:marRight w:val="0"/>
      <w:marTop w:val="0"/>
      <w:marBottom w:val="0"/>
      <w:divBdr>
        <w:top w:val="none" w:sz="0" w:space="0" w:color="auto"/>
        <w:left w:val="none" w:sz="0" w:space="0" w:color="auto"/>
        <w:bottom w:val="none" w:sz="0" w:space="0" w:color="auto"/>
        <w:right w:val="none" w:sz="0" w:space="0" w:color="auto"/>
      </w:divBdr>
    </w:div>
    <w:div w:id="77211804">
      <w:bodyDiv w:val="1"/>
      <w:marLeft w:val="0"/>
      <w:marRight w:val="0"/>
      <w:marTop w:val="0"/>
      <w:marBottom w:val="0"/>
      <w:divBdr>
        <w:top w:val="none" w:sz="0" w:space="0" w:color="auto"/>
        <w:left w:val="none" w:sz="0" w:space="0" w:color="auto"/>
        <w:bottom w:val="none" w:sz="0" w:space="0" w:color="auto"/>
        <w:right w:val="none" w:sz="0" w:space="0" w:color="auto"/>
      </w:divBdr>
    </w:div>
    <w:div w:id="77598507">
      <w:bodyDiv w:val="1"/>
      <w:marLeft w:val="0"/>
      <w:marRight w:val="0"/>
      <w:marTop w:val="0"/>
      <w:marBottom w:val="0"/>
      <w:divBdr>
        <w:top w:val="none" w:sz="0" w:space="0" w:color="auto"/>
        <w:left w:val="none" w:sz="0" w:space="0" w:color="auto"/>
        <w:bottom w:val="none" w:sz="0" w:space="0" w:color="auto"/>
        <w:right w:val="none" w:sz="0" w:space="0" w:color="auto"/>
      </w:divBdr>
    </w:div>
    <w:div w:id="77603611">
      <w:bodyDiv w:val="1"/>
      <w:marLeft w:val="0"/>
      <w:marRight w:val="0"/>
      <w:marTop w:val="0"/>
      <w:marBottom w:val="0"/>
      <w:divBdr>
        <w:top w:val="none" w:sz="0" w:space="0" w:color="auto"/>
        <w:left w:val="none" w:sz="0" w:space="0" w:color="auto"/>
        <w:bottom w:val="none" w:sz="0" w:space="0" w:color="auto"/>
        <w:right w:val="none" w:sz="0" w:space="0" w:color="auto"/>
      </w:divBdr>
    </w:div>
    <w:div w:id="77791316">
      <w:bodyDiv w:val="1"/>
      <w:marLeft w:val="0"/>
      <w:marRight w:val="0"/>
      <w:marTop w:val="0"/>
      <w:marBottom w:val="0"/>
      <w:divBdr>
        <w:top w:val="none" w:sz="0" w:space="0" w:color="auto"/>
        <w:left w:val="none" w:sz="0" w:space="0" w:color="auto"/>
        <w:bottom w:val="none" w:sz="0" w:space="0" w:color="auto"/>
        <w:right w:val="none" w:sz="0" w:space="0" w:color="auto"/>
      </w:divBdr>
    </w:div>
    <w:div w:id="78601480">
      <w:bodyDiv w:val="1"/>
      <w:marLeft w:val="0"/>
      <w:marRight w:val="0"/>
      <w:marTop w:val="0"/>
      <w:marBottom w:val="0"/>
      <w:divBdr>
        <w:top w:val="none" w:sz="0" w:space="0" w:color="auto"/>
        <w:left w:val="none" w:sz="0" w:space="0" w:color="auto"/>
        <w:bottom w:val="none" w:sz="0" w:space="0" w:color="auto"/>
        <w:right w:val="none" w:sz="0" w:space="0" w:color="auto"/>
      </w:divBdr>
    </w:div>
    <w:div w:id="79103086">
      <w:bodyDiv w:val="1"/>
      <w:marLeft w:val="0"/>
      <w:marRight w:val="0"/>
      <w:marTop w:val="0"/>
      <w:marBottom w:val="0"/>
      <w:divBdr>
        <w:top w:val="none" w:sz="0" w:space="0" w:color="auto"/>
        <w:left w:val="none" w:sz="0" w:space="0" w:color="auto"/>
        <w:bottom w:val="none" w:sz="0" w:space="0" w:color="auto"/>
        <w:right w:val="none" w:sz="0" w:space="0" w:color="auto"/>
      </w:divBdr>
    </w:div>
    <w:div w:id="79257743">
      <w:bodyDiv w:val="1"/>
      <w:marLeft w:val="0"/>
      <w:marRight w:val="0"/>
      <w:marTop w:val="0"/>
      <w:marBottom w:val="0"/>
      <w:divBdr>
        <w:top w:val="none" w:sz="0" w:space="0" w:color="auto"/>
        <w:left w:val="none" w:sz="0" w:space="0" w:color="auto"/>
        <w:bottom w:val="none" w:sz="0" w:space="0" w:color="auto"/>
        <w:right w:val="none" w:sz="0" w:space="0" w:color="auto"/>
      </w:divBdr>
    </w:div>
    <w:div w:id="80371568">
      <w:bodyDiv w:val="1"/>
      <w:marLeft w:val="0"/>
      <w:marRight w:val="0"/>
      <w:marTop w:val="0"/>
      <w:marBottom w:val="0"/>
      <w:divBdr>
        <w:top w:val="none" w:sz="0" w:space="0" w:color="auto"/>
        <w:left w:val="none" w:sz="0" w:space="0" w:color="auto"/>
        <w:bottom w:val="none" w:sz="0" w:space="0" w:color="auto"/>
        <w:right w:val="none" w:sz="0" w:space="0" w:color="auto"/>
      </w:divBdr>
    </w:div>
    <w:div w:id="80835845">
      <w:bodyDiv w:val="1"/>
      <w:marLeft w:val="0"/>
      <w:marRight w:val="0"/>
      <w:marTop w:val="0"/>
      <w:marBottom w:val="0"/>
      <w:divBdr>
        <w:top w:val="none" w:sz="0" w:space="0" w:color="auto"/>
        <w:left w:val="none" w:sz="0" w:space="0" w:color="auto"/>
        <w:bottom w:val="none" w:sz="0" w:space="0" w:color="auto"/>
        <w:right w:val="none" w:sz="0" w:space="0" w:color="auto"/>
      </w:divBdr>
    </w:div>
    <w:div w:id="80878348">
      <w:bodyDiv w:val="1"/>
      <w:marLeft w:val="0"/>
      <w:marRight w:val="0"/>
      <w:marTop w:val="0"/>
      <w:marBottom w:val="0"/>
      <w:divBdr>
        <w:top w:val="none" w:sz="0" w:space="0" w:color="auto"/>
        <w:left w:val="none" w:sz="0" w:space="0" w:color="auto"/>
        <w:bottom w:val="none" w:sz="0" w:space="0" w:color="auto"/>
        <w:right w:val="none" w:sz="0" w:space="0" w:color="auto"/>
      </w:divBdr>
    </w:div>
    <w:div w:id="81293158">
      <w:bodyDiv w:val="1"/>
      <w:marLeft w:val="0"/>
      <w:marRight w:val="0"/>
      <w:marTop w:val="0"/>
      <w:marBottom w:val="0"/>
      <w:divBdr>
        <w:top w:val="none" w:sz="0" w:space="0" w:color="auto"/>
        <w:left w:val="none" w:sz="0" w:space="0" w:color="auto"/>
        <w:bottom w:val="none" w:sz="0" w:space="0" w:color="auto"/>
        <w:right w:val="none" w:sz="0" w:space="0" w:color="auto"/>
      </w:divBdr>
    </w:div>
    <w:div w:id="81997909">
      <w:bodyDiv w:val="1"/>
      <w:marLeft w:val="0"/>
      <w:marRight w:val="0"/>
      <w:marTop w:val="0"/>
      <w:marBottom w:val="0"/>
      <w:divBdr>
        <w:top w:val="none" w:sz="0" w:space="0" w:color="auto"/>
        <w:left w:val="none" w:sz="0" w:space="0" w:color="auto"/>
        <w:bottom w:val="none" w:sz="0" w:space="0" w:color="auto"/>
        <w:right w:val="none" w:sz="0" w:space="0" w:color="auto"/>
      </w:divBdr>
    </w:div>
    <w:div w:id="82193538">
      <w:bodyDiv w:val="1"/>
      <w:marLeft w:val="0"/>
      <w:marRight w:val="0"/>
      <w:marTop w:val="0"/>
      <w:marBottom w:val="0"/>
      <w:divBdr>
        <w:top w:val="none" w:sz="0" w:space="0" w:color="auto"/>
        <w:left w:val="none" w:sz="0" w:space="0" w:color="auto"/>
        <w:bottom w:val="none" w:sz="0" w:space="0" w:color="auto"/>
        <w:right w:val="none" w:sz="0" w:space="0" w:color="auto"/>
      </w:divBdr>
    </w:div>
    <w:div w:id="82458897">
      <w:bodyDiv w:val="1"/>
      <w:marLeft w:val="0"/>
      <w:marRight w:val="0"/>
      <w:marTop w:val="0"/>
      <w:marBottom w:val="0"/>
      <w:divBdr>
        <w:top w:val="none" w:sz="0" w:space="0" w:color="auto"/>
        <w:left w:val="none" w:sz="0" w:space="0" w:color="auto"/>
        <w:bottom w:val="none" w:sz="0" w:space="0" w:color="auto"/>
        <w:right w:val="none" w:sz="0" w:space="0" w:color="auto"/>
      </w:divBdr>
    </w:div>
    <w:div w:id="82459570">
      <w:bodyDiv w:val="1"/>
      <w:marLeft w:val="0"/>
      <w:marRight w:val="0"/>
      <w:marTop w:val="0"/>
      <w:marBottom w:val="0"/>
      <w:divBdr>
        <w:top w:val="none" w:sz="0" w:space="0" w:color="auto"/>
        <w:left w:val="none" w:sz="0" w:space="0" w:color="auto"/>
        <w:bottom w:val="none" w:sz="0" w:space="0" w:color="auto"/>
        <w:right w:val="none" w:sz="0" w:space="0" w:color="auto"/>
      </w:divBdr>
    </w:div>
    <w:div w:id="82723862">
      <w:bodyDiv w:val="1"/>
      <w:marLeft w:val="0"/>
      <w:marRight w:val="0"/>
      <w:marTop w:val="0"/>
      <w:marBottom w:val="0"/>
      <w:divBdr>
        <w:top w:val="none" w:sz="0" w:space="0" w:color="auto"/>
        <w:left w:val="none" w:sz="0" w:space="0" w:color="auto"/>
        <w:bottom w:val="none" w:sz="0" w:space="0" w:color="auto"/>
        <w:right w:val="none" w:sz="0" w:space="0" w:color="auto"/>
      </w:divBdr>
    </w:div>
    <w:div w:id="82727189">
      <w:bodyDiv w:val="1"/>
      <w:marLeft w:val="0"/>
      <w:marRight w:val="0"/>
      <w:marTop w:val="0"/>
      <w:marBottom w:val="0"/>
      <w:divBdr>
        <w:top w:val="none" w:sz="0" w:space="0" w:color="auto"/>
        <w:left w:val="none" w:sz="0" w:space="0" w:color="auto"/>
        <w:bottom w:val="none" w:sz="0" w:space="0" w:color="auto"/>
        <w:right w:val="none" w:sz="0" w:space="0" w:color="auto"/>
      </w:divBdr>
    </w:div>
    <w:div w:id="82923736">
      <w:bodyDiv w:val="1"/>
      <w:marLeft w:val="0"/>
      <w:marRight w:val="0"/>
      <w:marTop w:val="0"/>
      <w:marBottom w:val="0"/>
      <w:divBdr>
        <w:top w:val="none" w:sz="0" w:space="0" w:color="auto"/>
        <w:left w:val="none" w:sz="0" w:space="0" w:color="auto"/>
        <w:bottom w:val="none" w:sz="0" w:space="0" w:color="auto"/>
        <w:right w:val="none" w:sz="0" w:space="0" w:color="auto"/>
      </w:divBdr>
    </w:div>
    <w:div w:id="83577658">
      <w:bodyDiv w:val="1"/>
      <w:marLeft w:val="0"/>
      <w:marRight w:val="0"/>
      <w:marTop w:val="0"/>
      <w:marBottom w:val="0"/>
      <w:divBdr>
        <w:top w:val="none" w:sz="0" w:space="0" w:color="auto"/>
        <w:left w:val="none" w:sz="0" w:space="0" w:color="auto"/>
        <w:bottom w:val="none" w:sz="0" w:space="0" w:color="auto"/>
        <w:right w:val="none" w:sz="0" w:space="0" w:color="auto"/>
      </w:divBdr>
    </w:div>
    <w:div w:id="83770040">
      <w:bodyDiv w:val="1"/>
      <w:marLeft w:val="0"/>
      <w:marRight w:val="0"/>
      <w:marTop w:val="0"/>
      <w:marBottom w:val="0"/>
      <w:divBdr>
        <w:top w:val="none" w:sz="0" w:space="0" w:color="auto"/>
        <w:left w:val="none" w:sz="0" w:space="0" w:color="auto"/>
        <w:bottom w:val="none" w:sz="0" w:space="0" w:color="auto"/>
        <w:right w:val="none" w:sz="0" w:space="0" w:color="auto"/>
      </w:divBdr>
    </w:div>
    <w:div w:id="84616133">
      <w:bodyDiv w:val="1"/>
      <w:marLeft w:val="0"/>
      <w:marRight w:val="0"/>
      <w:marTop w:val="0"/>
      <w:marBottom w:val="0"/>
      <w:divBdr>
        <w:top w:val="none" w:sz="0" w:space="0" w:color="auto"/>
        <w:left w:val="none" w:sz="0" w:space="0" w:color="auto"/>
        <w:bottom w:val="none" w:sz="0" w:space="0" w:color="auto"/>
        <w:right w:val="none" w:sz="0" w:space="0" w:color="auto"/>
      </w:divBdr>
    </w:div>
    <w:div w:id="84956532">
      <w:bodyDiv w:val="1"/>
      <w:marLeft w:val="0"/>
      <w:marRight w:val="0"/>
      <w:marTop w:val="0"/>
      <w:marBottom w:val="0"/>
      <w:divBdr>
        <w:top w:val="none" w:sz="0" w:space="0" w:color="auto"/>
        <w:left w:val="none" w:sz="0" w:space="0" w:color="auto"/>
        <w:bottom w:val="none" w:sz="0" w:space="0" w:color="auto"/>
        <w:right w:val="none" w:sz="0" w:space="0" w:color="auto"/>
      </w:divBdr>
    </w:div>
    <w:div w:id="86124198">
      <w:bodyDiv w:val="1"/>
      <w:marLeft w:val="0"/>
      <w:marRight w:val="0"/>
      <w:marTop w:val="0"/>
      <w:marBottom w:val="0"/>
      <w:divBdr>
        <w:top w:val="none" w:sz="0" w:space="0" w:color="auto"/>
        <w:left w:val="none" w:sz="0" w:space="0" w:color="auto"/>
        <w:bottom w:val="none" w:sz="0" w:space="0" w:color="auto"/>
        <w:right w:val="none" w:sz="0" w:space="0" w:color="auto"/>
      </w:divBdr>
    </w:div>
    <w:div w:id="86465753">
      <w:bodyDiv w:val="1"/>
      <w:marLeft w:val="0"/>
      <w:marRight w:val="0"/>
      <w:marTop w:val="0"/>
      <w:marBottom w:val="0"/>
      <w:divBdr>
        <w:top w:val="none" w:sz="0" w:space="0" w:color="auto"/>
        <w:left w:val="none" w:sz="0" w:space="0" w:color="auto"/>
        <w:bottom w:val="none" w:sz="0" w:space="0" w:color="auto"/>
        <w:right w:val="none" w:sz="0" w:space="0" w:color="auto"/>
      </w:divBdr>
    </w:div>
    <w:div w:id="86585462">
      <w:bodyDiv w:val="1"/>
      <w:marLeft w:val="0"/>
      <w:marRight w:val="0"/>
      <w:marTop w:val="0"/>
      <w:marBottom w:val="0"/>
      <w:divBdr>
        <w:top w:val="none" w:sz="0" w:space="0" w:color="auto"/>
        <w:left w:val="none" w:sz="0" w:space="0" w:color="auto"/>
        <w:bottom w:val="none" w:sz="0" w:space="0" w:color="auto"/>
        <w:right w:val="none" w:sz="0" w:space="0" w:color="auto"/>
      </w:divBdr>
    </w:div>
    <w:div w:id="86929047">
      <w:bodyDiv w:val="1"/>
      <w:marLeft w:val="0"/>
      <w:marRight w:val="0"/>
      <w:marTop w:val="0"/>
      <w:marBottom w:val="0"/>
      <w:divBdr>
        <w:top w:val="none" w:sz="0" w:space="0" w:color="auto"/>
        <w:left w:val="none" w:sz="0" w:space="0" w:color="auto"/>
        <w:bottom w:val="none" w:sz="0" w:space="0" w:color="auto"/>
        <w:right w:val="none" w:sz="0" w:space="0" w:color="auto"/>
      </w:divBdr>
    </w:div>
    <w:div w:id="87041270">
      <w:bodyDiv w:val="1"/>
      <w:marLeft w:val="0"/>
      <w:marRight w:val="0"/>
      <w:marTop w:val="0"/>
      <w:marBottom w:val="0"/>
      <w:divBdr>
        <w:top w:val="none" w:sz="0" w:space="0" w:color="auto"/>
        <w:left w:val="none" w:sz="0" w:space="0" w:color="auto"/>
        <w:bottom w:val="none" w:sz="0" w:space="0" w:color="auto"/>
        <w:right w:val="none" w:sz="0" w:space="0" w:color="auto"/>
      </w:divBdr>
    </w:div>
    <w:div w:id="87237714">
      <w:bodyDiv w:val="1"/>
      <w:marLeft w:val="0"/>
      <w:marRight w:val="0"/>
      <w:marTop w:val="0"/>
      <w:marBottom w:val="0"/>
      <w:divBdr>
        <w:top w:val="none" w:sz="0" w:space="0" w:color="auto"/>
        <w:left w:val="none" w:sz="0" w:space="0" w:color="auto"/>
        <w:bottom w:val="none" w:sz="0" w:space="0" w:color="auto"/>
        <w:right w:val="none" w:sz="0" w:space="0" w:color="auto"/>
      </w:divBdr>
    </w:div>
    <w:div w:id="87586802">
      <w:bodyDiv w:val="1"/>
      <w:marLeft w:val="0"/>
      <w:marRight w:val="0"/>
      <w:marTop w:val="0"/>
      <w:marBottom w:val="0"/>
      <w:divBdr>
        <w:top w:val="none" w:sz="0" w:space="0" w:color="auto"/>
        <w:left w:val="none" w:sz="0" w:space="0" w:color="auto"/>
        <w:bottom w:val="none" w:sz="0" w:space="0" w:color="auto"/>
        <w:right w:val="none" w:sz="0" w:space="0" w:color="auto"/>
      </w:divBdr>
    </w:div>
    <w:div w:id="87628801">
      <w:bodyDiv w:val="1"/>
      <w:marLeft w:val="0"/>
      <w:marRight w:val="0"/>
      <w:marTop w:val="0"/>
      <w:marBottom w:val="0"/>
      <w:divBdr>
        <w:top w:val="none" w:sz="0" w:space="0" w:color="auto"/>
        <w:left w:val="none" w:sz="0" w:space="0" w:color="auto"/>
        <w:bottom w:val="none" w:sz="0" w:space="0" w:color="auto"/>
        <w:right w:val="none" w:sz="0" w:space="0" w:color="auto"/>
      </w:divBdr>
    </w:div>
    <w:div w:id="87847456">
      <w:bodyDiv w:val="1"/>
      <w:marLeft w:val="0"/>
      <w:marRight w:val="0"/>
      <w:marTop w:val="0"/>
      <w:marBottom w:val="0"/>
      <w:divBdr>
        <w:top w:val="none" w:sz="0" w:space="0" w:color="auto"/>
        <w:left w:val="none" w:sz="0" w:space="0" w:color="auto"/>
        <w:bottom w:val="none" w:sz="0" w:space="0" w:color="auto"/>
        <w:right w:val="none" w:sz="0" w:space="0" w:color="auto"/>
      </w:divBdr>
    </w:div>
    <w:div w:id="88282974">
      <w:bodyDiv w:val="1"/>
      <w:marLeft w:val="0"/>
      <w:marRight w:val="0"/>
      <w:marTop w:val="0"/>
      <w:marBottom w:val="0"/>
      <w:divBdr>
        <w:top w:val="none" w:sz="0" w:space="0" w:color="auto"/>
        <w:left w:val="none" w:sz="0" w:space="0" w:color="auto"/>
        <w:bottom w:val="none" w:sz="0" w:space="0" w:color="auto"/>
        <w:right w:val="none" w:sz="0" w:space="0" w:color="auto"/>
      </w:divBdr>
    </w:div>
    <w:div w:id="88697396">
      <w:bodyDiv w:val="1"/>
      <w:marLeft w:val="0"/>
      <w:marRight w:val="0"/>
      <w:marTop w:val="0"/>
      <w:marBottom w:val="0"/>
      <w:divBdr>
        <w:top w:val="none" w:sz="0" w:space="0" w:color="auto"/>
        <w:left w:val="none" w:sz="0" w:space="0" w:color="auto"/>
        <w:bottom w:val="none" w:sz="0" w:space="0" w:color="auto"/>
        <w:right w:val="none" w:sz="0" w:space="0" w:color="auto"/>
      </w:divBdr>
    </w:div>
    <w:div w:id="89083798">
      <w:bodyDiv w:val="1"/>
      <w:marLeft w:val="0"/>
      <w:marRight w:val="0"/>
      <w:marTop w:val="0"/>
      <w:marBottom w:val="0"/>
      <w:divBdr>
        <w:top w:val="none" w:sz="0" w:space="0" w:color="auto"/>
        <w:left w:val="none" w:sz="0" w:space="0" w:color="auto"/>
        <w:bottom w:val="none" w:sz="0" w:space="0" w:color="auto"/>
        <w:right w:val="none" w:sz="0" w:space="0" w:color="auto"/>
      </w:divBdr>
    </w:div>
    <w:div w:id="89085193">
      <w:bodyDiv w:val="1"/>
      <w:marLeft w:val="0"/>
      <w:marRight w:val="0"/>
      <w:marTop w:val="0"/>
      <w:marBottom w:val="0"/>
      <w:divBdr>
        <w:top w:val="none" w:sz="0" w:space="0" w:color="auto"/>
        <w:left w:val="none" w:sz="0" w:space="0" w:color="auto"/>
        <w:bottom w:val="none" w:sz="0" w:space="0" w:color="auto"/>
        <w:right w:val="none" w:sz="0" w:space="0" w:color="auto"/>
      </w:divBdr>
    </w:div>
    <w:div w:id="89548653">
      <w:bodyDiv w:val="1"/>
      <w:marLeft w:val="0"/>
      <w:marRight w:val="0"/>
      <w:marTop w:val="0"/>
      <w:marBottom w:val="0"/>
      <w:divBdr>
        <w:top w:val="none" w:sz="0" w:space="0" w:color="auto"/>
        <w:left w:val="none" w:sz="0" w:space="0" w:color="auto"/>
        <w:bottom w:val="none" w:sz="0" w:space="0" w:color="auto"/>
        <w:right w:val="none" w:sz="0" w:space="0" w:color="auto"/>
      </w:divBdr>
    </w:div>
    <w:div w:id="90667593">
      <w:bodyDiv w:val="1"/>
      <w:marLeft w:val="0"/>
      <w:marRight w:val="0"/>
      <w:marTop w:val="0"/>
      <w:marBottom w:val="0"/>
      <w:divBdr>
        <w:top w:val="none" w:sz="0" w:space="0" w:color="auto"/>
        <w:left w:val="none" w:sz="0" w:space="0" w:color="auto"/>
        <w:bottom w:val="none" w:sz="0" w:space="0" w:color="auto"/>
        <w:right w:val="none" w:sz="0" w:space="0" w:color="auto"/>
      </w:divBdr>
    </w:div>
    <w:div w:id="91703949">
      <w:bodyDiv w:val="1"/>
      <w:marLeft w:val="0"/>
      <w:marRight w:val="0"/>
      <w:marTop w:val="0"/>
      <w:marBottom w:val="0"/>
      <w:divBdr>
        <w:top w:val="none" w:sz="0" w:space="0" w:color="auto"/>
        <w:left w:val="none" w:sz="0" w:space="0" w:color="auto"/>
        <w:bottom w:val="none" w:sz="0" w:space="0" w:color="auto"/>
        <w:right w:val="none" w:sz="0" w:space="0" w:color="auto"/>
      </w:divBdr>
    </w:div>
    <w:div w:id="92895356">
      <w:bodyDiv w:val="1"/>
      <w:marLeft w:val="0"/>
      <w:marRight w:val="0"/>
      <w:marTop w:val="0"/>
      <w:marBottom w:val="0"/>
      <w:divBdr>
        <w:top w:val="none" w:sz="0" w:space="0" w:color="auto"/>
        <w:left w:val="none" w:sz="0" w:space="0" w:color="auto"/>
        <w:bottom w:val="none" w:sz="0" w:space="0" w:color="auto"/>
        <w:right w:val="none" w:sz="0" w:space="0" w:color="auto"/>
      </w:divBdr>
    </w:div>
    <w:div w:id="92943276">
      <w:bodyDiv w:val="1"/>
      <w:marLeft w:val="0"/>
      <w:marRight w:val="0"/>
      <w:marTop w:val="0"/>
      <w:marBottom w:val="0"/>
      <w:divBdr>
        <w:top w:val="none" w:sz="0" w:space="0" w:color="auto"/>
        <w:left w:val="none" w:sz="0" w:space="0" w:color="auto"/>
        <w:bottom w:val="none" w:sz="0" w:space="0" w:color="auto"/>
        <w:right w:val="none" w:sz="0" w:space="0" w:color="auto"/>
      </w:divBdr>
    </w:div>
    <w:div w:id="93791569">
      <w:bodyDiv w:val="1"/>
      <w:marLeft w:val="0"/>
      <w:marRight w:val="0"/>
      <w:marTop w:val="0"/>
      <w:marBottom w:val="0"/>
      <w:divBdr>
        <w:top w:val="none" w:sz="0" w:space="0" w:color="auto"/>
        <w:left w:val="none" w:sz="0" w:space="0" w:color="auto"/>
        <w:bottom w:val="none" w:sz="0" w:space="0" w:color="auto"/>
        <w:right w:val="none" w:sz="0" w:space="0" w:color="auto"/>
      </w:divBdr>
    </w:div>
    <w:div w:id="95248724">
      <w:bodyDiv w:val="1"/>
      <w:marLeft w:val="0"/>
      <w:marRight w:val="0"/>
      <w:marTop w:val="0"/>
      <w:marBottom w:val="0"/>
      <w:divBdr>
        <w:top w:val="none" w:sz="0" w:space="0" w:color="auto"/>
        <w:left w:val="none" w:sz="0" w:space="0" w:color="auto"/>
        <w:bottom w:val="none" w:sz="0" w:space="0" w:color="auto"/>
        <w:right w:val="none" w:sz="0" w:space="0" w:color="auto"/>
      </w:divBdr>
    </w:div>
    <w:div w:id="95290469">
      <w:bodyDiv w:val="1"/>
      <w:marLeft w:val="0"/>
      <w:marRight w:val="0"/>
      <w:marTop w:val="0"/>
      <w:marBottom w:val="0"/>
      <w:divBdr>
        <w:top w:val="none" w:sz="0" w:space="0" w:color="auto"/>
        <w:left w:val="none" w:sz="0" w:space="0" w:color="auto"/>
        <w:bottom w:val="none" w:sz="0" w:space="0" w:color="auto"/>
        <w:right w:val="none" w:sz="0" w:space="0" w:color="auto"/>
      </w:divBdr>
    </w:div>
    <w:div w:id="95369169">
      <w:bodyDiv w:val="1"/>
      <w:marLeft w:val="0"/>
      <w:marRight w:val="0"/>
      <w:marTop w:val="0"/>
      <w:marBottom w:val="0"/>
      <w:divBdr>
        <w:top w:val="none" w:sz="0" w:space="0" w:color="auto"/>
        <w:left w:val="none" w:sz="0" w:space="0" w:color="auto"/>
        <w:bottom w:val="none" w:sz="0" w:space="0" w:color="auto"/>
        <w:right w:val="none" w:sz="0" w:space="0" w:color="auto"/>
      </w:divBdr>
    </w:div>
    <w:div w:id="95516534">
      <w:bodyDiv w:val="1"/>
      <w:marLeft w:val="0"/>
      <w:marRight w:val="0"/>
      <w:marTop w:val="0"/>
      <w:marBottom w:val="0"/>
      <w:divBdr>
        <w:top w:val="none" w:sz="0" w:space="0" w:color="auto"/>
        <w:left w:val="none" w:sz="0" w:space="0" w:color="auto"/>
        <w:bottom w:val="none" w:sz="0" w:space="0" w:color="auto"/>
        <w:right w:val="none" w:sz="0" w:space="0" w:color="auto"/>
      </w:divBdr>
    </w:div>
    <w:div w:id="95562604">
      <w:bodyDiv w:val="1"/>
      <w:marLeft w:val="0"/>
      <w:marRight w:val="0"/>
      <w:marTop w:val="0"/>
      <w:marBottom w:val="0"/>
      <w:divBdr>
        <w:top w:val="none" w:sz="0" w:space="0" w:color="auto"/>
        <w:left w:val="none" w:sz="0" w:space="0" w:color="auto"/>
        <w:bottom w:val="none" w:sz="0" w:space="0" w:color="auto"/>
        <w:right w:val="none" w:sz="0" w:space="0" w:color="auto"/>
      </w:divBdr>
    </w:div>
    <w:div w:id="95910509">
      <w:bodyDiv w:val="1"/>
      <w:marLeft w:val="0"/>
      <w:marRight w:val="0"/>
      <w:marTop w:val="0"/>
      <w:marBottom w:val="0"/>
      <w:divBdr>
        <w:top w:val="none" w:sz="0" w:space="0" w:color="auto"/>
        <w:left w:val="none" w:sz="0" w:space="0" w:color="auto"/>
        <w:bottom w:val="none" w:sz="0" w:space="0" w:color="auto"/>
        <w:right w:val="none" w:sz="0" w:space="0" w:color="auto"/>
      </w:divBdr>
    </w:div>
    <w:div w:id="96172047">
      <w:bodyDiv w:val="1"/>
      <w:marLeft w:val="0"/>
      <w:marRight w:val="0"/>
      <w:marTop w:val="0"/>
      <w:marBottom w:val="0"/>
      <w:divBdr>
        <w:top w:val="none" w:sz="0" w:space="0" w:color="auto"/>
        <w:left w:val="none" w:sz="0" w:space="0" w:color="auto"/>
        <w:bottom w:val="none" w:sz="0" w:space="0" w:color="auto"/>
        <w:right w:val="none" w:sz="0" w:space="0" w:color="auto"/>
      </w:divBdr>
    </w:div>
    <w:div w:id="96364528">
      <w:bodyDiv w:val="1"/>
      <w:marLeft w:val="0"/>
      <w:marRight w:val="0"/>
      <w:marTop w:val="0"/>
      <w:marBottom w:val="0"/>
      <w:divBdr>
        <w:top w:val="none" w:sz="0" w:space="0" w:color="auto"/>
        <w:left w:val="none" w:sz="0" w:space="0" w:color="auto"/>
        <w:bottom w:val="none" w:sz="0" w:space="0" w:color="auto"/>
        <w:right w:val="none" w:sz="0" w:space="0" w:color="auto"/>
      </w:divBdr>
    </w:div>
    <w:div w:id="96415094">
      <w:bodyDiv w:val="1"/>
      <w:marLeft w:val="0"/>
      <w:marRight w:val="0"/>
      <w:marTop w:val="0"/>
      <w:marBottom w:val="0"/>
      <w:divBdr>
        <w:top w:val="none" w:sz="0" w:space="0" w:color="auto"/>
        <w:left w:val="none" w:sz="0" w:space="0" w:color="auto"/>
        <w:bottom w:val="none" w:sz="0" w:space="0" w:color="auto"/>
        <w:right w:val="none" w:sz="0" w:space="0" w:color="auto"/>
      </w:divBdr>
    </w:div>
    <w:div w:id="97605703">
      <w:bodyDiv w:val="1"/>
      <w:marLeft w:val="0"/>
      <w:marRight w:val="0"/>
      <w:marTop w:val="0"/>
      <w:marBottom w:val="0"/>
      <w:divBdr>
        <w:top w:val="none" w:sz="0" w:space="0" w:color="auto"/>
        <w:left w:val="none" w:sz="0" w:space="0" w:color="auto"/>
        <w:bottom w:val="none" w:sz="0" w:space="0" w:color="auto"/>
        <w:right w:val="none" w:sz="0" w:space="0" w:color="auto"/>
      </w:divBdr>
    </w:div>
    <w:div w:id="97796830">
      <w:bodyDiv w:val="1"/>
      <w:marLeft w:val="0"/>
      <w:marRight w:val="0"/>
      <w:marTop w:val="0"/>
      <w:marBottom w:val="0"/>
      <w:divBdr>
        <w:top w:val="none" w:sz="0" w:space="0" w:color="auto"/>
        <w:left w:val="none" w:sz="0" w:space="0" w:color="auto"/>
        <w:bottom w:val="none" w:sz="0" w:space="0" w:color="auto"/>
        <w:right w:val="none" w:sz="0" w:space="0" w:color="auto"/>
      </w:divBdr>
    </w:div>
    <w:div w:id="98183203">
      <w:bodyDiv w:val="1"/>
      <w:marLeft w:val="0"/>
      <w:marRight w:val="0"/>
      <w:marTop w:val="0"/>
      <w:marBottom w:val="0"/>
      <w:divBdr>
        <w:top w:val="none" w:sz="0" w:space="0" w:color="auto"/>
        <w:left w:val="none" w:sz="0" w:space="0" w:color="auto"/>
        <w:bottom w:val="none" w:sz="0" w:space="0" w:color="auto"/>
        <w:right w:val="none" w:sz="0" w:space="0" w:color="auto"/>
      </w:divBdr>
    </w:div>
    <w:div w:id="98381276">
      <w:bodyDiv w:val="1"/>
      <w:marLeft w:val="0"/>
      <w:marRight w:val="0"/>
      <w:marTop w:val="0"/>
      <w:marBottom w:val="0"/>
      <w:divBdr>
        <w:top w:val="none" w:sz="0" w:space="0" w:color="auto"/>
        <w:left w:val="none" w:sz="0" w:space="0" w:color="auto"/>
        <w:bottom w:val="none" w:sz="0" w:space="0" w:color="auto"/>
        <w:right w:val="none" w:sz="0" w:space="0" w:color="auto"/>
      </w:divBdr>
    </w:div>
    <w:div w:id="98765678">
      <w:bodyDiv w:val="1"/>
      <w:marLeft w:val="0"/>
      <w:marRight w:val="0"/>
      <w:marTop w:val="0"/>
      <w:marBottom w:val="0"/>
      <w:divBdr>
        <w:top w:val="none" w:sz="0" w:space="0" w:color="auto"/>
        <w:left w:val="none" w:sz="0" w:space="0" w:color="auto"/>
        <w:bottom w:val="none" w:sz="0" w:space="0" w:color="auto"/>
        <w:right w:val="none" w:sz="0" w:space="0" w:color="auto"/>
      </w:divBdr>
    </w:div>
    <w:div w:id="98768141">
      <w:bodyDiv w:val="1"/>
      <w:marLeft w:val="0"/>
      <w:marRight w:val="0"/>
      <w:marTop w:val="0"/>
      <w:marBottom w:val="0"/>
      <w:divBdr>
        <w:top w:val="none" w:sz="0" w:space="0" w:color="auto"/>
        <w:left w:val="none" w:sz="0" w:space="0" w:color="auto"/>
        <w:bottom w:val="none" w:sz="0" w:space="0" w:color="auto"/>
        <w:right w:val="none" w:sz="0" w:space="0" w:color="auto"/>
      </w:divBdr>
    </w:div>
    <w:div w:id="98961475">
      <w:bodyDiv w:val="1"/>
      <w:marLeft w:val="0"/>
      <w:marRight w:val="0"/>
      <w:marTop w:val="0"/>
      <w:marBottom w:val="0"/>
      <w:divBdr>
        <w:top w:val="none" w:sz="0" w:space="0" w:color="auto"/>
        <w:left w:val="none" w:sz="0" w:space="0" w:color="auto"/>
        <w:bottom w:val="none" w:sz="0" w:space="0" w:color="auto"/>
        <w:right w:val="none" w:sz="0" w:space="0" w:color="auto"/>
      </w:divBdr>
    </w:div>
    <w:div w:id="99106826">
      <w:bodyDiv w:val="1"/>
      <w:marLeft w:val="0"/>
      <w:marRight w:val="0"/>
      <w:marTop w:val="0"/>
      <w:marBottom w:val="0"/>
      <w:divBdr>
        <w:top w:val="none" w:sz="0" w:space="0" w:color="auto"/>
        <w:left w:val="none" w:sz="0" w:space="0" w:color="auto"/>
        <w:bottom w:val="none" w:sz="0" w:space="0" w:color="auto"/>
        <w:right w:val="none" w:sz="0" w:space="0" w:color="auto"/>
      </w:divBdr>
    </w:div>
    <w:div w:id="99224548">
      <w:bodyDiv w:val="1"/>
      <w:marLeft w:val="0"/>
      <w:marRight w:val="0"/>
      <w:marTop w:val="0"/>
      <w:marBottom w:val="0"/>
      <w:divBdr>
        <w:top w:val="none" w:sz="0" w:space="0" w:color="auto"/>
        <w:left w:val="none" w:sz="0" w:space="0" w:color="auto"/>
        <w:bottom w:val="none" w:sz="0" w:space="0" w:color="auto"/>
        <w:right w:val="none" w:sz="0" w:space="0" w:color="auto"/>
      </w:divBdr>
    </w:div>
    <w:div w:id="99688331">
      <w:bodyDiv w:val="1"/>
      <w:marLeft w:val="0"/>
      <w:marRight w:val="0"/>
      <w:marTop w:val="0"/>
      <w:marBottom w:val="0"/>
      <w:divBdr>
        <w:top w:val="none" w:sz="0" w:space="0" w:color="auto"/>
        <w:left w:val="none" w:sz="0" w:space="0" w:color="auto"/>
        <w:bottom w:val="none" w:sz="0" w:space="0" w:color="auto"/>
        <w:right w:val="none" w:sz="0" w:space="0" w:color="auto"/>
      </w:divBdr>
    </w:div>
    <w:div w:id="100149797">
      <w:bodyDiv w:val="1"/>
      <w:marLeft w:val="0"/>
      <w:marRight w:val="0"/>
      <w:marTop w:val="0"/>
      <w:marBottom w:val="0"/>
      <w:divBdr>
        <w:top w:val="none" w:sz="0" w:space="0" w:color="auto"/>
        <w:left w:val="none" w:sz="0" w:space="0" w:color="auto"/>
        <w:bottom w:val="none" w:sz="0" w:space="0" w:color="auto"/>
        <w:right w:val="none" w:sz="0" w:space="0" w:color="auto"/>
      </w:divBdr>
    </w:div>
    <w:div w:id="100491068">
      <w:bodyDiv w:val="1"/>
      <w:marLeft w:val="0"/>
      <w:marRight w:val="0"/>
      <w:marTop w:val="0"/>
      <w:marBottom w:val="0"/>
      <w:divBdr>
        <w:top w:val="none" w:sz="0" w:space="0" w:color="auto"/>
        <w:left w:val="none" w:sz="0" w:space="0" w:color="auto"/>
        <w:bottom w:val="none" w:sz="0" w:space="0" w:color="auto"/>
        <w:right w:val="none" w:sz="0" w:space="0" w:color="auto"/>
      </w:divBdr>
    </w:div>
    <w:div w:id="101732258">
      <w:bodyDiv w:val="1"/>
      <w:marLeft w:val="0"/>
      <w:marRight w:val="0"/>
      <w:marTop w:val="0"/>
      <w:marBottom w:val="0"/>
      <w:divBdr>
        <w:top w:val="none" w:sz="0" w:space="0" w:color="auto"/>
        <w:left w:val="none" w:sz="0" w:space="0" w:color="auto"/>
        <w:bottom w:val="none" w:sz="0" w:space="0" w:color="auto"/>
        <w:right w:val="none" w:sz="0" w:space="0" w:color="auto"/>
      </w:divBdr>
    </w:div>
    <w:div w:id="102966114">
      <w:bodyDiv w:val="1"/>
      <w:marLeft w:val="0"/>
      <w:marRight w:val="0"/>
      <w:marTop w:val="0"/>
      <w:marBottom w:val="0"/>
      <w:divBdr>
        <w:top w:val="none" w:sz="0" w:space="0" w:color="auto"/>
        <w:left w:val="none" w:sz="0" w:space="0" w:color="auto"/>
        <w:bottom w:val="none" w:sz="0" w:space="0" w:color="auto"/>
        <w:right w:val="none" w:sz="0" w:space="0" w:color="auto"/>
      </w:divBdr>
    </w:div>
    <w:div w:id="103308727">
      <w:bodyDiv w:val="1"/>
      <w:marLeft w:val="0"/>
      <w:marRight w:val="0"/>
      <w:marTop w:val="0"/>
      <w:marBottom w:val="0"/>
      <w:divBdr>
        <w:top w:val="none" w:sz="0" w:space="0" w:color="auto"/>
        <w:left w:val="none" w:sz="0" w:space="0" w:color="auto"/>
        <w:bottom w:val="none" w:sz="0" w:space="0" w:color="auto"/>
        <w:right w:val="none" w:sz="0" w:space="0" w:color="auto"/>
      </w:divBdr>
    </w:div>
    <w:div w:id="103962400">
      <w:bodyDiv w:val="1"/>
      <w:marLeft w:val="0"/>
      <w:marRight w:val="0"/>
      <w:marTop w:val="0"/>
      <w:marBottom w:val="0"/>
      <w:divBdr>
        <w:top w:val="none" w:sz="0" w:space="0" w:color="auto"/>
        <w:left w:val="none" w:sz="0" w:space="0" w:color="auto"/>
        <w:bottom w:val="none" w:sz="0" w:space="0" w:color="auto"/>
        <w:right w:val="none" w:sz="0" w:space="0" w:color="auto"/>
      </w:divBdr>
    </w:div>
    <w:div w:id="104274080">
      <w:bodyDiv w:val="1"/>
      <w:marLeft w:val="0"/>
      <w:marRight w:val="0"/>
      <w:marTop w:val="0"/>
      <w:marBottom w:val="0"/>
      <w:divBdr>
        <w:top w:val="none" w:sz="0" w:space="0" w:color="auto"/>
        <w:left w:val="none" w:sz="0" w:space="0" w:color="auto"/>
        <w:bottom w:val="none" w:sz="0" w:space="0" w:color="auto"/>
        <w:right w:val="none" w:sz="0" w:space="0" w:color="auto"/>
      </w:divBdr>
    </w:div>
    <w:div w:id="104736970">
      <w:bodyDiv w:val="1"/>
      <w:marLeft w:val="0"/>
      <w:marRight w:val="0"/>
      <w:marTop w:val="0"/>
      <w:marBottom w:val="0"/>
      <w:divBdr>
        <w:top w:val="none" w:sz="0" w:space="0" w:color="auto"/>
        <w:left w:val="none" w:sz="0" w:space="0" w:color="auto"/>
        <w:bottom w:val="none" w:sz="0" w:space="0" w:color="auto"/>
        <w:right w:val="none" w:sz="0" w:space="0" w:color="auto"/>
      </w:divBdr>
    </w:div>
    <w:div w:id="105006618">
      <w:bodyDiv w:val="1"/>
      <w:marLeft w:val="0"/>
      <w:marRight w:val="0"/>
      <w:marTop w:val="0"/>
      <w:marBottom w:val="0"/>
      <w:divBdr>
        <w:top w:val="none" w:sz="0" w:space="0" w:color="auto"/>
        <w:left w:val="none" w:sz="0" w:space="0" w:color="auto"/>
        <w:bottom w:val="none" w:sz="0" w:space="0" w:color="auto"/>
        <w:right w:val="none" w:sz="0" w:space="0" w:color="auto"/>
      </w:divBdr>
    </w:div>
    <w:div w:id="105320306">
      <w:bodyDiv w:val="1"/>
      <w:marLeft w:val="0"/>
      <w:marRight w:val="0"/>
      <w:marTop w:val="0"/>
      <w:marBottom w:val="0"/>
      <w:divBdr>
        <w:top w:val="none" w:sz="0" w:space="0" w:color="auto"/>
        <w:left w:val="none" w:sz="0" w:space="0" w:color="auto"/>
        <w:bottom w:val="none" w:sz="0" w:space="0" w:color="auto"/>
        <w:right w:val="none" w:sz="0" w:space="0" w:color="auto"/>
      </w:divBdr>
    </w:div>
    <w:div w:id="105781603">
      <w:bodyDiv w:val="1"/>
      <w:marLeft w:val="0"/>
      <w:marRight w:val="0"/>
      <w:marTop w:val="0"/>
      <w:marBottom w:val="0"/>
      <w:divBdr>
        <w:top w:val="none" w:sz="0" w:space="0" w:color="auto"/>
        <w:left w:val="none" w:sz="0" w:space="0" w:color="auto"/>
        <w:bottom w:val="none" w:sz="0" w:space="0" w:color="auto"/>
        <w:right w:val="none" w:sz="0" w:space="0" w:color="auto"/>
      </w:divBdr>
    </w:div>
    <w:div w:id="105929187">
      <w:bodyDiv w:val="1"/>
      <w:marLeft w:val="0"/>
      <w:marRight w:val="0"/>
      <w:marTop w:val="0"/>
      <w:marBottom w:val="0"/>
      <w:divBdr>
        <w:top w:val="none" w:sz="0" w:space="0" w:color="auto"/>
        <w:left w:val="none" w:sz="0" w:space="0" w:color="auto"/>
        <w:bottom w:val="none" w:sz="0" w:space="0" w:color="auto"/>
        <w:right w:val="none" w:sz="0" w:space="0" w:color="auto"/>
      </w:divBdr>
    </w:div>
    <w:div w:id="105931376">
      <w:bodyDiv w:val="1"/>
      <w:marLeft w:val="0"/>
      <w:marRight w:val="0"/>
      <w:marTop w:val="0"/>
      <w:marBottom w:val="0"/>
      <w:divBdr>
        <w:top w:val="none" w:sz="0" w:space="0" w:color="auto"/>
        <w:left w:val="none" w:sz="0" w:space="0" w:color="auto"/>
        <w:bottom w:val="none" w:sz="0" w:space="0" w:color="auto"/>
        <w:right w:val="none" w:sz="0" w:space="0" w:color="auto"/>
      </w:divBdr>
    </w:div>
    <w:div w:id="106508508">
      <w:bodyDiv w:val="1"/>
      <w:marLeft w:val="0"/>
      <w:marRight w:val="0"/>
      <w:marTop w:val="0"/>
      <w:marBottom w:val="0"/>
      <w:divBdr>
        <w:top w:val="none" w:sz="0" w:space="0" w:color="auto"/>
        <w:left w:val="none" w:sz="0" w:space="0" w:color="auto"/>
        <w:bottom w:val="none" w:sz="0" w:space="0" w:color="auto"/>
        <w:right w:val="none" w:sz="0" w:space="0" w:color="auto"/>
      </w:divBdr>
    </w:div>
    <w:div w:id="106892547">
      <w:bodyDiv w:val="1"/>
      <w:marLeft w:val="0"/>
      <w:marRight w:val="0"/>
      <w:marTop w:val="0"/>
      <w:marBottom w:val="0"/>
      <w:divBdr>
        <w:top w:val="none" w:sz="0" w:space="0" w:color="auto"/>
        <w:left w:val="none" w:sz="0" w:space="0" w:color="auto"/>
        <w:bottom w:val="none" w:sz="0" w:space="0" w:color="auto"/>
        <w:right w:val="none" w:sz="0" w:space="0" w:color="auto"/>
      </w:divBdr>
    </w:div>
    <w:div w:id="108278994">
      <w:bodyDiv w:val="1"/>
      <w:marLeft w:val="0"/>
      <w:marRight w:val="0"/>
      <w:marTop w:val="0"/>
      <w:marBottom w:val="0"/>
      <w:divBdr>
        <w:top w:val="none" w:sz="0" w:space="0" w:color="auto"/>
        <w:left w:val="none" w:sz="0" w:space="0" w:color="auto"/>
        <w:bottom w:val="none" w:sz="0" w:space="0" w:color="auto"/>
        <w:right w:val="none" w:sz="0" w:space="0" w:color="auto"/>
      </w:divBdr>
    </w:div>
    <w:div w:id="109473394">
      <w:bodyDiv w:val="1"/>
      <w:marLeft w:val="0"/>
      <w:marRight w:val="0"/>
      <w:marTop w:val="0"/>
      <w:marBottom w:val="0"/>
      <w:divBdr>
        <w:top w:val="none" w:sz="0" w:space="0" w:color="auto"/>
        <w:left w:val="none" w:sz="0" w:space="0" w:color="auto"/>
        <w:bottom w:val="none" w:sz="0" w:space="0" w:color="auto"/>
        <w:right w:val="none" w:sz="0" w:space="0" w:color="auto"/>
      </w:divBdr>
    </w:div>
    <w:div w:id="109516285">
      <w:bodyDiv w:val="1"/>
      <w:marLeft w:val="0"/>
      <w:marRight w:val="0"/>
      <w:marTop w:val="0"/>
      <w:marBottom w:val="0"/>
      <w:divBdr>
        <w:top w:val="none" w:sz="0" w:space="0" w:color="auto"/>
        <w:left w:val="none" w:sz="0" w:space="0" w:color="auto"/>
        <w:bottom w:val="none" w:sz="0" w:space="0" w:color="auto"/>
        <w:right w:val="none" w:sz="0" w:space="0" w:color="auto"/>
      </w:divBdr>
    </w:div>
    <w:div w:id="109595316">
      <w:bodyDiv w:val="1"/>
      <w:marLeft w:val="0"/>
      <w:marRight w:val="0"/>
      <w:marTop w:val="0"/>
      <w:marBottom w:val="0"/>
      <w:divBdr>
        <w:top w:val="none" w:sz="0" w:space="0" w:color="auto"/>
        <w:left w:val="none" w:sz="0" w:space="0" w:color="auto"/>
        <w:bottom w:val="none" w:sz="0" w:space="0" w:color="auto"/>
        <w:right w:val="none" w:sz="0" w:space="0" w:color="auto"/>
      </w:divBdr>
    </w:div>
    <w:div w:id="110318303">
      <w:bodyDiv w:val="1"/>
      <w:marLeft w:val="0"/>
      <w:marRight w:val="0"/>
      <w:marTop w:val="0"/>
      <w:marBottom w:val="0"/>
      <w:divBdr>
        <w:top w:val="none" w:sz="0" w:space="0" w:color="auto"/>
        <w:left w:val="none" w:sz="0" w:space="0" w:color="auto"/>
        <w:bottom w:val="none" w:sz="0" w:space="0" w:color="auto"/>
        <w:right w:val="none" w:sz="0" w:space="0" w:color="auto"/>
      </w:divBdr>
    </w:div>
    <w:div w:id="110368203">
      <w:bodyDiv w:val="1"/>
      <w:marLeft w:val="0"/>
      <w:marRight w:val="0"/>
      <w:marTop w:val="0"/>
      <w:marBottom w:val="0"/>
      <w:divBdr>
        <w:top w:val="none" w:sz="0" w:space="0" w:color="auto"/>
        <w:left w:val="none" w:sz="0" w:space="0" w:color="auto"/>
        <w:bottom w:val="none" w:sz="0" w:space="0" w:color="auto"/>
        <w:right w:val="none" w:sz="0" w:space="0" w:color="auto"/>
      </w:divBdr>
    </w:div>
    <w:div w:id="110710928">
      <w:bodyDiv w:val="1"/>
      <w:marLeft w:val="0"/>
      <w:marRight w:val="0"/>
      <w:marTop w:val="0"/>
      <w:marBottom w:val="0"/>
      <w:divBdr>
        <w:top w:val="none" w:sz="0" w:space="0" w:color="auto"/>
        <w:left w:val="none" w:sz="0" w:space="0" w:color="auto"/>
        <w:bottom w:val="none" w:sz="0" w:space="0" w:color="auto"/>
        <w:right w:val="none" w:sz="0" w:space="0" w:color="auto"/>
      </w:divBdr>
    </w:div>
    <w:div w:id="110981243">
      <w:bodyDiv w:val="1"/>
      <w:marLeft w:val="0"/>
      <w:marRight w:val="0"/>
      <w:marTop w:val="0"/>
      <w:marBottom w:val="0"/>
      <w:divBdr>
        <w:top w:val="none" w:sz="0" w:space="0" w:color="auto"/>
        <w:left w:val="none" w:sz="0" w:space="0" w:color="auto"/>
        <w:bottom w:val="none" w:sz="0" w:space="0" w:color="auto"/>
        <w:right w:val="none" w:sz="0" w:space="0" w:color="auto"/>
      </w:divBdr>
    </w:div>
    <w:div w:id="112209843">
      <w:bodyDiv w:val="1"/>
      <w:marLeft w:val="0"/>
      <w:marRight w:val="0"/>
      <w:marTop w:val="0"/>
      <w:marBottom w:val="0"/>
      <w:divBdr>
        <w:top w:val="none" w:sz="0" w:space="0" w:color="auto"/>
        <w:left w:val="none" w:sz="0" w:space="0" w:color="auto"/>
        <w:bottom w:val="none" w:sz="0" w:space="0" w:color="auto"/>
        <w:right w:val="none" w:sz="0" w:space="0" w:color="auto"/>
      </w:divBdr>
    </w:div>
    <w:div w:id="112525785">
      <w:bodyDiv w:val="1"/>
      <w:marLeft w:val="0"/>
      <w:marRight w:val="0"/>
      <w:marTop w:val="0"/>
      <w:marBottom w:val="0"/>
      <w:divBdr>
        <w:top w:val="none" w:sz="0" w:space="0" w:color="auto"/>
        <w:left w:val="none" w:sz="0" w:space="0" w:color="auto"/>
        <w:bottom w:val="none" w:sz="0" w:space="0" w:color="auto"/>
        <w:right w:val="none" w:sz="0" w:space="0" w:color="auto"/>
      </w:divBdr>
    </w:div>
    <w:div w:id="112670688">
      <w:bodyDiv w:val="1"/>
      <w:marLeft w:val="0"/>
      <w:marRight w:val="0"/>
      <w:marTop w:val="0"/>
      <w:marBottom w:val="0"/>
      <w:divBdr>
        <w:top w:val="none" w:sz="0" w:space="0" w:color="auto"/>
        <w:left w:val="none" w:sz="0" w:space="0" w:color="auto"/>
        <w:bottom w:val="none" w:sz="0" w:space="0" w:color="auto"/>
        <w:right w:val="none" w:sz="0" w:space="0" w:color="auto"/>
      </w:divBdr>
    </w:div>
    <w:div w:id="112789519">
      <w:bodyDiv w:val="1"/>
      <w:marLeft w:val="0"/>
      <w:marRight w:val="0"/>
      <w:marTop w:val="0"/>
      <w:marBottom w:val="0"/>
      <w:divBdr>
        <w:top w:val="none" w:sz="0" w:space="0" w:color="auto"/>
        <w:left w:val="none" w:sz="0" w:space="0" w:color="auto"/>
        <w:bottom w:val="none" w:sz="0" w:space="0" w:color="auto"/>
        <w:right w:val="none" w:sz="0" w:space="0" w:color="auto"/>
      </w:divBdr>
    </w:div>
    <w:div w:id="112795649">
      <w:bodyDiv w:val="1"/>
      <w:marLeft w:val="0"/>
      <w:marRight w:val="0"/>
      <w:marTop w:val="0"/>
      <w:marBottom w:val="0"/>
      <w:divBdr>
        <w:top w:val="none" w:sz="0" w:space="0" w:color="auto"/>
        <w:left w:val="none" w:sz="0" w:space="0" w:color="auto"/>
        <w:bottom w:val="none" w:sz="0" w:space="0" w:color="auto"/>
        <w:right w:val="none" w:sz="0" w:space="0" w:color="auto"/>
      </w:divBdr>
    </w:div>
    <w:div w:id="113641732">
      <w:bodyDiv w:val="1"/>
      <w:marLeft w:val="0"/>
      <w:marRight w:val="0"/>
      <w:marTop w:val="0"/>
      <w:marBottom w:val="0"/>
      <w:divBdr>
        <w:top w:val="none" w:sz="0" w:space="0" w:color="auto"/>
        <w:left w:val="none" w:sz="0" w:space="0" w:color="auto"/>
        <w:bottom w:val="none" w:sz="0" w:space="0" w:color="auto"/>
        <w:right w:val="none" w:sz="0" w:space="0" w:color="auto"/>
      </w:divBdr>
    </w:div>
    <w:div w:id="114104289">
      <w:bodyDiv w:val="1"/>
      <w:marLeft w:val="0"/>
      <w:marRight w:val="0"/>
      <w:marTop w:val="0"/>
      <w:marBottom w:val="0"/>
      <w:divBdr>
        <w:top w:val="none" w:sz="0" w:space="0" w:color="auto"/>
        <w:left w:val="none" w:sz="0" w:space="0" w:color="auto"/>
        <w:bottom w:val="none" w:sz="0" w:space="0" w:color="auto"/>
        <w:right w:val="none" w:sz="0" w:space="0" w:color="auto"/>
      </w:divBdr>
    </w:div>
    <w:div w:id="114644298">
      <w:bodyDiv w:val="1"/>
      <w:marLeft w:val="0"/>
      <w:marRight w:val="0"/>
      <w:marTop w:val="0"/>
      <w:marBottom w:val="0"/>
      <w:divBdr>
        <w:top w:val="none" w:sz="0" w:space="0" w:color="auto"/>
        <w:left w:val="none" w:sz="0" w:space="0" w:color="auto"/>
        <w:bottom w:val="none" w:sz="0" w:space="0" w:color="auto"/>
        <w:right w:val="none" w:sz="0" w:space="0" w:color="auto"/>
      </w:divBdr>
    </w:div>
    <w:div w:id="114908619">
      <w:bodyDiv w:val="1"/>
      <w:marLeft w:val="0"/>
      <w:marRight w:val="0"/>
      <w:marTop w:val="0"/>
      <w:marBottom w:val="0"/>
      <w:divBdr>
        <w:top w:val="none" w:sz="0" w:space="0" w:color="auto"/>
        <w:left w:val="none" w:sz="0" w:space="0" w:color="auto"/>
        <w:bottom w:val="none" w:sz="0" w:space="0" w:color="auto"/>
        <w:right w:val="none" w:sz="0" w:space="0" w:color="auto"/>
      </w:divBdr>
    </w:div>
    <w:div w:id="116027281">
      <w:bodyDiv w:val="1"/>
      <w:marLeft w:val="0"/>
      <w:marRight w:val="0"/>
      <w:marTop w:val="0"/>
      <w:marBottom w:val="0"/>
      <w:divBdr>
        <w:top w:val="none" w:sz="0" w:space="0" w:color="auto"/>
        <w:left w:val="none" w:sz="0" w:space="0" w:color="auto"/>
        <w:bottom w:val="none" w:sz="0" w:space="0" w:color="auto"/>
        <w:right w:val="none" w:sz="0" w:space="0" w:color="auto"/>
      </w:divBdr>
    </w:div>
    <w:div w:id="116029227">
      <w:bodyDiv w:val="1"/>
      <w:marLeft w:val="0"/>
      <w:marRight w:val="0"/>
      <w:marTop w:val="0"/>
      <w:marBottom w:val="0"/>
      <w:divBdr>
        <w:top w:val="none" w:sz="0" w:space="0" w:color="auto"/>
        <w:left w:val="none" w:sz="0" w:space="0" w:color="auto"/>
        <w:bottom w:val="none" w:sz="0" w:space="0" w:color="auto"/>
        <w:right w:val="none" w:sz="0" w:space="0" w:color="auto"/>
      </w:divBdr>
    </w:div>
    <w:div w:id="118257987">
      <w:bodyDiv w:val="1"/>
      <w:marLeft w:val="0"/>
      <w:marRight w:val="0"/>
      <w:marTop w:val="0"/>
      <w:marBottom w:val="0"/>
      <w:divBdr>
        <w:top w:val="none" w:sz="0" w:space="0" w:color="auto"/>
        <w:left w:val="none" w:sz="0" w:space="0" w:color="auto"/>
        <w:bottom w:val="none" w:sz="0" w:space="0" w:color="auto"/>
        <w:right w:val="none" w:sz="0" w:space="0" w:color="auto"/>
      </w:divBdr>
    </w:div>
    <w:div w:id="118378111">
      <w:bodyDiv w:val="1"/>
      <w:marLeft w:val="0"/>
      <w:marRight w:val="0"/>
      <w:marTop w:val="0"/>
      <w:marBottom w:val="0"/>
      <w:divBdr>
        <w:top w:val="none" w:sz="0" w:space="0" w:color="auto"/>
        <w:left w:val="none" w:sz="0" w:space="0" w:color="auto"/>
        <w:bottom w:val="none" w:sz="0" w:space="0" w:color="auto"/>
        <w:right w:val="none" w:sz="0" w:space="0" w:color="auto"/>
      </w:divBdr>
    </w:div>
    <w:div w:id="118577370">
      <w:bodyDiv w:val="1"/>
      <w:marLeft w:val="0"/>
      <w:marRight w:val="0"/>
      <w:marTop w:val="0"/>
      <w:marBottom w:val="0"/>
      <w:divBdr>
        <w:top w:val="none" w:sz="0" w:space="0" w:color="auto"/>
        <w:left w:val="none" w:sz="0" w:space="0" w:color="auto"/>
        <w:bottom w:val="none" w:sz="0" w:space="0" w:color="auto"/>
        <w:right w:val="none" w:sz="0" w:space="0" w:color="auto"/>
      </w:divBdr>
    </w:div>
    <w:div w:id="119228993">
      <w:bodyDiv w:val="1"/>
      <w:marLeft w:val="0"/>
      <w:marRight w:val="0"/>
      <w:marTop w:val="0"/>
      <w:marBottom w:val="0"/>
      <w:divBdr>
        <w:top w:val="none" w:sz="0" w:space="0" w:color="auto"/>
        <w:left w:val="none" w:sz="0" w:space="0" w:color="auto"/>
        <w:bottom w:val="none" w:sz="0" w:space="0" w:color="auto"/>
        <w:right w:val="none" w:sz="0" w:space="0" w:color="auto"/>
      </w:divBdr>
    </w:div>
    <w:div w:id="121118707">
      <w:bodyDiv w:val="1"/>
      <w:marLeft w:val="0"/>
      <w:marRight w:val="0"/>
      <w:marTop w:val="0"/>
      <w:marBottom w:val="0"/>
      <w:divBdr>
        <w:top w:val="none" w:sz="0" w:space="0" w:color="auto"/>
        <w:left w:val="none" w:sz="0" w:space="0" w:color="auto"/>
        <w:bottom w:val="none" w:sz="0" w:space="0" w:color="auto"/>
        <w:right w:val="none" w:sz="0" w:space="0" w:color="auto"/>
      </w:divBdr>
    </w:div>
    <w:div w:id="121310128">
      <w:bodyDiv w:val="1"/>
      <w:marLeft w:val="0"/>
      <w:marRight w:val="0"/>
      <w:marTop w:val="0"/>
      <w:marBottom w:val="0"/>
      <w:divBdr>
        <w:top w:val="none" w:sz="0" w:space="0" w:color="auto"/>
        <w:left w:val="none" w:sz="0" w:space="0" w:color="auto"/>
        <w:bottom w:val="none" w:sz="0" w:space="0" w:color="auto"/>
        <w:right w:val="none" w:sz="0" w:space="0" w:color="auto"/>
      </w:divBdr>
    </w:div>
    <w:div w:id="121457884">
      <w:bodyDiv w:val="1"/>
      <w:marLeft w:val="0"/>
      <w:marRight w:val="0"/>
      <w:marTop w:val="0"/>
      <w:marBottom w:val="0"/>
      <w:divBdr>
        <w:top w:val="none" w:sz="0" w:space="0" w:color="auto"/>
        <w:left w:val="none" w:sz="0" w:space="0" w:color="auto"/>
        <w:bottom w:val="none" w:sz="0" w:space="0" w:color="auto"/>
        <w:right w:val="none" w:sz="0" w:space="0" w:color="auto"/>
      </w:divBdr>
    </w:div>
    <w:div w:id="121851846">
      <w:bodyDiv w:val="1"/>
      <w:marLeft w:val="0"/>
      <w:marRight w:val="0"/>
      <w:marTop w:val="0"/>
      <w:marBottom w:val="0"/>
      <w:divBdr>
        <w:top w:val="none" w:sz="0" w:space="0" w:color="auto"/>
        <w:left w:val="none" w:sz="0" w:space="0" w:color="auto"/>
        <w:bottom w:val="none" w:sz="0" w:space="0" w:color="auto"/>
        <w:right w:val="none" w:sz="0" w:space="0" w:color="auto"/>
      </w:divBdr>
    </w:div>
    <w:div w:id="122383328">
      <w:bodyDiv w:val="1"/>
      <w:marLeft w:val="0"/>
      <w:marRight w:val="0"/>
      <w:marTop w:val="0"/>
      <w:marBottom w:val="0"/>
      <w:divBdr>
        <w:top w:val="none" w:sz="0" w:space="0" w:color="auto"/>
        <w:left w:val="none" w:sz="0" w:space="0" w:color="auto"/>
        <w:bottom w:val="none" w:sz="0" w:space="0" w:color="auto"/>
        <w:right w:val="none" w:sz="0" w:space="0" w:color="auto"/>
      </w:divBdr>
    </w:div>
    <w:div w:id="122387134">
      <w:bodyDiv w:val="1"/>
      <w:marLeft w:val="0"/>
      <w:marRight w:val="0"/>
      <w:marTop w:val="0"/>
      <w:marBottom w:val="0"/>
      <w:divBdr>
        <w:top w:val="none" w:sz="0" w:space="0" w:color="auto"/>
        <w:left w:val="none" w:sz="0" w:space="0" w:color="auto"/>
        <w:bottom w:val="none" w:sz="0" w:space="0" w:color="auto"/>
        <w:right w:val="none" w:sz="0" w:space="0" w:color="auto"/>
      </w:divBdr>
    </w:div>
    <w:div w:id="122697114">
      <w:bodyDiv w:val="1"/>
      <w:marLeft w:val="0"/>
      <w:marRight w:val="0"/>
      <w:marTop w:val="0"/>
      <w:marBottom w:val="0"/>
      <w:divBdr>
        <w:top w:val="none" w:sz="0" w:space="0" w:color="auto"/>
        <w:left w:val="none" w:sz="0" w:space="0" w:color="auto"/>
        <w:bottom w:val="none" w:sz="0" w:space="0" w:color="auto"/>
        <w:right w:val="none" w:sz="0" w:space="0" w:color="auto"/>
      </w:divBdr>
    </w:div>
    <w:div w:id="122777615">
      <w:bodyDiv w:val="1"/>
      <w:marLeft w:val="0"/>
      <w:marRight w:val="0"/>
      <w:marTop w:val="0"/>
      <w:marBottom w:val="0"/>
      <w:divBdr>
        <w:top w:val="none" w:sz="0" w:space="0" w:color="auto"/>
        <w:left w:val="none" w:sz="0" w:space="0" w:color="auto"/>
        <w:bottom w:val="none" w:sz="0" w:space="0" w:color="auto"/>
        <w:right w:val="none" w:sz="0" w:space="0" w:color="auto"/>
      </w:divBdr>
    </w:div>
    <w:div w:id="122968270">
      <w:bodyDiv w:val="1"/>
      <w:marLeft w:val="0"/>
      <w:marRight w:val="0"/>
      <w:marTop w:val="0"/>
      <w:marBottom w:val="0"/>
      <w:divBdr>
        <w:top w:val="none" w:sz="0" w:space="0" w:color="auto"/>
        <w:left w:val="none" w:sz="0" w:space="0" w:color="auto"/>
        <w:bottom w:val="none" w:sz="0" w:space="0" w:color="auto"/>
        <w:right w:val="none" w:sz="0" w:space="0" w:color="auto"/>
      </w:divBdr>
    </w:div>
    <w:div w:id="123697947">
      <w:bodyDiv w:val="1"/>
      <w:marLeft w:val="0"/>
      <w:marRight w:val="0"/>
      <w:marTop w:val="0"/>
      <w:marBottom w:val="0"/>
      <w:divBdr>
        <w:top w:val="none" w:sz="0" w:space="0" w:color="auto"/>
        <w:left w:val="none" w:sz="0" w:space="0" w:color="auto"/>
        <w:bottom w:val="none" w:sz="0" w:space="0" w:color="auto"/>
        <w:right w:val="none" w:sz="0" w:space="0" w:color="auto"/>
      </w:divBdr>
    </w:div>
    <w:div w:id="123738841">
      <w:bodyDiv w:val="1"/>
      <w:marLeft w:val="0"/>
      <w:marRight w:val="0"/>
      <w:marTop w:val="0"/>
      <w:marBottom w:val="0"/>
      <w:divBdr>
        <w:top w:val="none" w:sz="0" w:space="0" w:color="auto"/>
        <w:left w:val="none" w:sz="0" w:space="0" w:color="auto"/>
        <w:bottom w:val="none" w:sz="0" w:space="0" w:color="auto"/>
        <w:right w:val="none" w:sz="0" w:space="0" w:color="auto"/>
      </w:divBdr>
    </w:div>
    <w:div w:id="124352105">
      <w:bodyDiv w:val="1"/>
      <w:marLeft w:val="0"/>
      <w:marRight w:val="0"/>
      <w:marTop w:val="0"/>
      <w:marBottom w:val="0"/>
      <w:divBdr>
        <w:top w:val="none" w:sz="0" w:space="0" w:color="auto"/>
        <w:left w:val="none" w:sz="0" w:space="0" w:color="auto"/>
        <w:bottom w:val="none" w:sz="0" w:space="0" w:color="auto"/>
        <w:right w:val="none" w:sz="0" w:space="0" w:color="auto"/>
      </w:divBdr>
    </w:div>
    <w:div w:id="124664223">
      <w:bodyDiv w:val="1"/>
      <w:marLeft w:val="0"/>
      <w:marRight w:val="0"/>
      <w:marTop w:val="0"/>
      <w:marBottom w:val="0"/>
      <w:divBdr>
        <w:top w:val="none" w:sz="0" w:space="0" w:color="auto"/>
        <w:left w:val="none" w:sz="0" w:space="0" w:color="auto"/>
        <w:bottom w:val="none" w:sz="0" w:space="0" w:color="auto"/>
        <w:right w:val="none" w:sz="0" w:space="0" w:color="auto"/>
      </w:divBdr>
    </w:div>
    <w:div w:id="125126553">
      <w:bodyDiv w:val="1"/>
      <w:marLeft w:val="0"/>
      <w:marRight w:val="0"/>
      <w:marTop w:val="0"/>
      <w:marBottom w:val="0"/>
      <w:divBdr>
        <w:top w:val="none" w:sz="0" w:space="0" w:color="auto"/>
        <w:left w:val="none" w:sz="0" w:space="0" w:color="auto"/>
        <w:bottom w:val="none" w:sz="0" w:space="0" w:color="auto"/>
        <w:right w:val="none" w:sz="0" w:space="0" w:color="auto"/>
      </w:divBdr>
    </w:div>
    <w:div w:id="125197034">
      <w:bodyDiv w:val="1"/>
      <w:marLeft w:val="0"/>
      <w:marRight w:val="0"/>
      <w:marTop w:val="0"/>
      <w:marBottom w:val="0"/>
      <w:divBdr>
        <w:top w:val="none" w:sz="0" w:space="0" w:color="auto"/>
        <w:left w:val="none" w:sz="0" w:space="0" w:color="auto"/>
        <w:bottom w:val="none" w:sz="0" w:space="0" w:color="auto"/>
        <w:right w:val="none" w:sz="0" w:space="0" w:color="auto"/>
      </w:divBdr>
    </w:div>
    <w:div w:id="125583407">
      <w:bodyDiv w:val="1"/>
      <w:marLeft w:val="0"/>
      <w:marRight w:val="0"/>
      <w:marTop w:val="0"/>
      <w:marBottom w:val="0"/>
      <w:divBdr>
        <w:top w:val="none" w:sz="0" w:space="0" w:color="auto"/>
        <w:left w:val="none" w:sz="0" w:space="0" w:color="auto"/>
        <w:bottom w:val="none" w:sz="0" w:space="0" w:color="auto"/>
        <w:right w:val="none" w:sz="0" w:space="0" w:color="auto"/>
      </w:divBdr>
    </w:div>
    <w:div w:id="125587376">
      <w:bodyDiv w:val="1"/>
      <w:marLeft w:val="0"/>
      <w:marRight w:val="0"/>
      <w:marTop w:val="0"/>
      <w:marBottom w:val="0"/>
      <w:divBdr>
        <w:top w:val="none" w:sz="0" w:space="0" w:color="auto"/>
        <w:left w:val="none" w:sz="0" w:space="0" w:color="auto"/>
        <w:bottom w:val="none" w:sz="0" w:space="0" w:color="auto"/>
        <w:right w:val="none" w:sz="0" w:space="0" w:color="auto"/>
      </w:divBdr>
    </w:div>
    <w:div w:id="126121124">
      <w:bodyDiv w:val="1"/>
      <w:marLeft w:val="0"/>
      <w:marRight w:val="0"/>
      <w:marTop w:val="0"/>
      <w:marBottom w:val="0"/>
      <w:divBdr>
        <w:top w:val="none" w:sz="0" w:space="0" w:color="auto"/>
        <w:left w:val="none" w:sz="0" w:space="0" w:color="auto"/>
        <w:bottom w:val="none" w:sz="0" w:space="0" w:color="auto"/>
        <w:right w:val="none" w:sz="0" w:space="0" w:color="auto"/>
      </w:divBdr>
    </w:div>
    <w:div w:id="126247408">
      <w:bodyDiv w:val="1"/>
      <w:marLeft w:val="0"/>
      <w:marRight w:val="0"/>
      <w:marTop w:val="0"/>
      <w:marBottom w:val="0"/>
      <w:divBdr>
        <w:top w:val="none" w:sz="0" w:space="0" w:color="auto"/>
        <w:left w:val="none" w:sz="0" w:space="0" w:color="auto"/>
        <w:bottom w:val="none" w:sz="0" w:space="0" w:color="auto"/>
        <w:right w:val="none" w:sz="0" w:space="0" w:color="auto"/>
      </w:divBdr>
    </w:div>
    <w:div w:id="126557866">
      <w:bodyDiv w:val="1"/>
      <w:marLeft w:val="0"/>
      <w:marRight w:val="0"/>
      <w:marTop w:val="0"/>
      <w:marBottom w:val="0"/>
      <w:divBdr>
        <w:top w:val="none" w:sz="0" w:space="0" w:color="auto"/>
        <w:left w:val="none" w:sz="0" w:space="0" w:color="auto"/>
        <w:bottom w:val="none" w:sz="0" w:space="0" w:color="auto"/>
        <w:right w:val="none" w:sz="0" w:space="0" w:color="auto"/>
      </w:divBdr>
    </w:div>
    <w:div w:id="126751528">
      <w:bodyDiv w:val="1"/>
      <w:marLeft w:val="0"/>
      <w:marRight w:val="0"/>
      <w:marTop w:val="0"/>
      <w:marBottom w:val="0"/>
      <w:divBdr>
        <w:top w:val="none" w:sz="0" w:space="0" w:color="auto"/>
        <w:left w:val="none" w:sz="0" w:space="0" w:color="auto"/>
        <w:bottom w:val="none" w:sz="0" w:space="0" w:color="auto"/>
        <w:right w:val="none" w:sz="0" w:space="0" w:color="auto"/>
      </w:divBdr>
    </w:div>
    <w:div w:id="127019185">
      <w:bodyDiv w:val="1"/>
      <w:marLeft w:val="0"/>
      <w:marRight w:val="0"/>
      <w:marTop w:val="0"/>
      <w:marBottom w:val="0"/>
      <w:divBdr>
        <w:top w:val="none" w:sz="0" w:space="0" w:color="auto"/>
        <w:left w:val="none" w:sz="0" w:space="0" w:color="auto"/>
        <w:bottom w:val="none" w:sz="0" w:space="0" w:color="auto"/>
        <w:right w:val="none" w:sz="0" w:space="0" w:color="auto"/>
      </w:divBdr>
    </w:div>
    <w:div w:id="127238130">
      <w:bodyDiv w:val="1"/>
      <w:marLeft w:val="0"/>
      <w:marRight w:val="0"/>
      <w:marTop w:val="0"/>
      <w:marBottom w:val="0"/>
      <w:divBdr>
        <w:top w:val="none" w:sz="0" w:space="0" w:color="auto"/>
        <w:left w:val="none" w:sz="0" w:space="0" w:color="auto"/>
        <w:bottom w:val="none" w:sz="0" w:space="0" w:color="auto"/>
        <w:right w:val="none" w:sz="0" w:space="0" w:color="auto"/>
      </w:divBdr>
    </w:div>
    <w:div w:id="127669873">
      <w:bodyDiv w:val="1"/>
      <w:marLeft w:val="0"/>
      <w:marRight w:val="0"/>
      <w:marTop w:val="0"/>
      <w:marBottom w:val="0"/>
      <w:divBdr>
        <w:top w:val="none" w:sz="0" w:space="0" w:color="auto"/>
        <w:left w:val="none" w:sz="0" w:space="0" w:color="auto"/>
        <w:bottom w:val="none" w:sz="0" w:space="0" w:color="auto"/>
        <w:right w:val="none" w:sz="0" w:space="0" w:color="auto"/>
      </w:divBdr>
    </w:div>
    <w:div w:id="128059873">
      <w:bodyDiv w:val="1"/>
      <w:marLeft w:val="0"/>
      <w:marRight w:val="0"/>
      <w:marTop w:val="0"/>
      <w:marBottom w:val="0"/>
      <w:divBdr>
        <w:top w:val="none" w:sz="0" w:space="0" w:color="auto"/>
        <w:left w:val="none" w:sz="0" w:space="0" w:color="auto"/>
        <w:bottom w:val="none" w:sz="0" w:space="0" w:color="auto"/>
        <w:right w:val="none" w:sz="0" w:space="0" w:color="auto"/>
      </w:divBdr>
    </w:div>
    <w:div w:id="128209804">
      <w:bodyDiv w:val="1"/>
      <w:marLeft w:val="0"/>
      <w:marRight w:val="0"/>
      <w:marTop w:val="0"/>
      <w:marBottom w:val="0"/>
      <w:divBdr>
        <w:top w:val="none" w:sz="0" w:space="0" w:color="auto"/>
        <w:left w:val="none" w:sz="0" w:space="0" w:color="auto"/>
        <w:bottom w:val="none" w:sz="0" w:space="0" w:color="auto"/>
        <w:right w:val="none" w:sz="0" w:space="0" w:color="auto"/>
      </w:divBdr>
    </w:div>
    <w:div w:id="129130814">
      <w:bodyDiv w:val="1"/>
      <w:marLeft w:val="0"/>
      <w:marRight w:val="0"/>
      <w:marTop w:val="0"/>
      <w:marBottom w:val="0"/>
      <w:divBdr>
        <w:top w:val="none" w:sz="0" w:space="0" w:color="auto"/>
        <w:left w:val="none" w:sz="0" w:space="0" w:color="auto"/>
        <w:bottom w:val="none" w:sz="0" w:space="0" w:color="auto"/>
        <w:right w:val="none" w:sz="0" w:space="0" w:color="auto"/>
      </w:divBdr>
    </w:div>
    <w:div w:id="129131441">
      <w:bodyDiv w:val="1"/>
      <w:marLeft w:val="0"/>
      <w:marRight w:val="0"/>
      <w:marTop w:val="0"/>
      <w:marBottom w:val="0"/>
      <w:divBdr>
        <w:top w:val="none" w:sz="0" w:space="0" w:color="auto"/>
        <w:left w:val="none" w:sz="0" w:space="0" w:color="auto"/>
        <w:bottom w:val="none" w:sz="0" w:space="0" w:color="auto"/>
        <w:right w:val="none" w:sz="0" w:space="0" w:color="auto"/>
      </w:divBdr>
    </w:div>
    <w:div w:id="129329699">
      <w:bodyDiv w:val="1"/>
      <w:marLeft w:val="0"/>
      <w:marRight w:val="0"/>
      <w:marTop w:val="0"/>
      <w:marBottom w:val="0"/>
      <w:divBdr>
        <w:top w:val="none" w:sz="0" w:space="0" w:color="auto"/>
        <w:left w:val="none" w:sz="0" w:space="0" w:color="auto"/>
        <w:bottom w:val="none" w:sz="0" w:space="0" w:color="auto"/>
        <w:right w:val="none" w:sz="0" w:space="0" w:color="auto"/>
      </w:divBdr>
    </w:div>
    <w:div w:id="129636027">
      <w:bodyDiv w:val="1"/>
      <w:marLeft w:val="0"/>
      <w:marRight w:val="0"/>
      <w:marTop w:val="0"/>
      <w:marBottom w:val="0"/>
      <w:divBdr>
        <w:top w:val="none" w:sz="0" w:space="0" w:color="auto"/>
        <w:left w:val="none" w:sz="0" w:space="0" w:color="auto"/>
        <w:bottom w:val="none" w:sz="0" w:space="0" w:color="auto"/>
        <w:right w:val="none" w:sz="0" w:space="0" w:color="auto"/>
      </w:divBdr>
    </w:div>
    <w:div w:id="129830100">
      <w:bodyDiv w:val="1"/>
      <w:marLeft w:val="0"/>
      <w:marRight w:val="0"/>
      <w:marTop w:val="0"/>
      <w:marBottom w:val="0"/>
      <w:divBdr>
        <w:top w:val="none" w:sz="0" w:space="0" w:color="auto"/>
        <w:left w:val="none" w:sz="0" w:space="0" w:color="auto"/>
        <w:bottom w:val="none" w:sz="0" w:space="0" w:color="auto"/>
        <w:right w:val="none" w:sz="0" w:space="0" w:color="auto"/>
      </w:divBdr>
    </w:div>
    <w:div w:id="129832099">
      <w:bodyDiv w:val="1"/>
      <w:marLeft w:val="0"/>
      <w:marRight w:val="0"/>
      <w:marTop w:val="0"/>
      <w:marBottom w:val="0"/>
      <w:divBdr>
        <w:top w:val="none" w:sz="0" w:space="0" w:color="auto"/>
        <w:left w:val="none" w:sz="0" w:space="0" w:color="auto"/>
        <w:bottom w:val="none" w:sz="0" w:space="0" w:color="auto"/>
        <w:right w:val="none" w:sz="0" w:space="0" w:color="auto"/>
      </w:divBdr>
    </w:div>
    <w:div w:id="131365013">
      <w:bodyDiv w:val="1"/>
      <w:marLeft w:val="0"/>
      <w:marRight w:val="0"/>
      <w:marTop w:val="0"/>
      <w:marBottom w:val="0"/>
      <w:divBdr>
        <w:top w:val="none" w:sz="0" w:space="0" w:color="auto"/>
        <w:left w:val="none" w:sz="0" w:space="0" w:color="auto"/>
        <w:bottom w:val="none" w:sz="0" w:space="0" w:color="auto"/>
        <w:right w:val="none" w:sz="0" w:space="0" w:color="auto"/>
      </w:divBdr>
    </w:div>
    <w:div w:id="131867236">
      <w:bodyDiv w:val="1"/>
      <w:marLeft w:val="0"/>
      <w:marRight w:val="0"/>
      <w:marTop w:val="0"/>
      <w:marBottom w:val="0"/>
      <w:divBdr>
        <w:top w:val="none" w:sz="0" w:space="0" w:color="auto"/>
        <w:left w:val="none" w:sz="0" w:space="0" w:color="auto"/>
        <w:bottom w:val="none" w:sz="0" w:space="0" w:color="auto"/>
        <w:right w:val="none" w:sz="0" w:space="0" w:color="auto"/>
      </w:divBdr>
    </w:div>
    <w:div w:id="132060927">
      <w:bodyDiv w:val="1"/>
      <w:marLeft w:val="0"/>
      <w:marRight w:val="0"/>
      <w:marTop w:val="0"/>
      <w:marBottom w:val="0"/>
      <w:divBdr>
        <w:top w:val="none" w:sz="0" w:space="0" w:color="auto"/>
        <w:left w:val="none" w:sz="0" w:space="0" w:color="auto"/>
        <w:bottom w:val="none" w:sz="0" w:space="0" w:color="auto"/>
        <w:right w:val="none" w:sz="0" w:space="0" w:color="auto"/>
      </w:divBdr>
    </w:div>
    <w:div w:id="132530681">
      <w:bodyDiv w:val="1"/>
      <w:marLeft w:val="0"/>
      <w:marRight w:val="0"/>
      <w:marTop w:val="0"/>
      <w:marBottom w:val="0"/>
      <w:divBdr>
        <w:top w:val="none" w:sz="0" w:space="0" w:color="auto"/>
        <w:left w:val="none" w:sz="0" w:space="0" w:color="auto"/>
        <w:bottom w:val="none" w:sz="0" w:space="0" w:color="auto"/>
        <w:right w:val="none" w:sz="0" w:space="0" w:color="auto"/>
      </w:divBdr>
    </w:div>
    <w:div w:id="133765592">
      <w:bodyDiv w:val="1"/>
      <w:marLeft w:val="0"/>
      <w:marRight w:val="0"/>
      <w:marTop w:val="0"/>
      <w:marBottom w:val="0"/>
      <w:divBdr>
        <w:top w:val="none" w:sz="0" w:space="0" w:color="auto"/>
        <w:left w:val="none" w:sz="0" w:space="0" w:color="auto"/>
        <w:bottom w:val="none" w:sz="0" w:space="0" w:color="auto"/>
        <w:right w:val="none" w:sz="0" w:space="0" w:color="auto"/>
      </w:divBdr>
    </w:div>
    <w:div w:id="134297733">
      <w:bodyDiv w:val="1"/>
      <w:marLeft w:val="0"/>
      <w:marRight w:val="0"/>
      <w:marTop w:val="0"/>
      <w:marBottom w:val="0"/>
      <w:divBdr>
        <w:top w:val="none" w:sz="0" w:space="0" w:color="auto"/>
        <w:left w:val="none" w:sz="0" w:space="0" w:color="auto"/>
        <w:bottom w:val="none" w:sz="0" w:space="0" w:color="auto"/>
        <w:right w:val="none" w:sz="0" w:space="0" w:color="auto"/>
      </w:divBdr>
    </w:div>
    <w:div w:id="135148909">
      <w:bodyDiv w:val="1"/>
      <w:marLeft w:val="0"/>
      <w:marRight w:val="0"/>
      <w:marTop w:val="0"/>
      <w:marBottom w:val="0"/>
      <w:divBdr>
        <w:top w:val="none" w:sz="0" w:space="0" w:color="auto"/>
        <w:left w:val="none" w:sz="0" w:space="0" w:color="auto"/>
        <w:bottom w:val="none" w:sz="0" w:space="0" w:color="auto"/>
        <w:right w:val="none" w:sz="0" w:space="0" w:color="auto"/>
      </w:divBdr>
    </w:div>
    <w:div w:id="135150908">
      <w:bodyDiv w:val="1"/>
      <w:marLeft w:val="0"/>
      <w:marRight w:val="0"/>
      <w:marTop w:val="0"/>
      <w:marBottom w:val="0"/>
      <w:divBdr>
        <w:top w:val="none" w:sz="0" w:space="0" w:color="auto"/>
        <w:left w:val="none" w:sz="0" w:space="0" w:color="auto"/>
        <w:bottom w:val="none" w:sz="0" w:space="0" w:color="auto"/>
        <w:right w:val="none" w:sz="0" w:space="0" w:color="auto"/>
      </w:divBdr>
    </w:div>
    <w:div w:id="135873685">
      <w:bodyDiv w:val="1"/>
      <w:marLeft w:val="0"/>
      <w:marRight w:val="0"/>
      <w:marTop w:val="0"/>
      <w:marBottom w:val="0"/>
      <w:divBdr>
        <w:top w:val="none" w:sz="0" w:space="0" w:color="auto"/>
        <w:left w:val="none" w:sz="0" w:space="0" w:color="auto"/>
        <w:bottom w:val="none" w:sz="0" w:space="0" w:color="auto"/>
        <w:right w:val="none" w:sz="0" w:space="0" w:color="auto"/>
      </w:divBdr>
    </w:div>
    <w:div w:id="135880054">
      <w:bodyDiv w:val="1"/>
      <w:marLeft w:val="0"/>
      <w:marRight w:val="0"/>
      <w:marTop w:val="0"/>
      <w:marBottom w:val="0"/>
      <w:divBdr>
        <w:top w:val="none" w:sz="0" w:space="0" w:color="auto"/>
        <w:left w:val="none" w:sz="0" w:space="0" w:color="auto"/>
        <w:bottom w:val="none" w:sz="0" w:space="0" w:color="auto"/>
        <w:right w:val="none" w:sz="0" w:space="0" w:color="auto"/>
      </w:divBdr>
    </w:div>
    <w:div w:id="136536777">
      <w:bodyDiv w:val="1"/>
      <w:marLeft w:val="0"/>
      <w:marRight w:val="0"/>
      <w:marTop w:val="0"/>
      <w:marBottom w:val="0"/>
      <w:divBdr>
        <w:top w:val="none" w:sz="0" w:space="0" w:color="auto"/>
        <w:left w:val="none" w:sz="0" w:space="0" w:color="auto"/>
        <w:bottom w:val="none" w:sz="0" w:space="0" w:color="auto"/>
        <w:right w:val="none" w:sz="0" w:space="0" w:color="auto"/>
      </w:divBdr>
    </w:div>
    <w:div w:id="136649943">
      <w:bodyDiv w:val="1"/>
      <w:marLeft w:val="0"/>
      <w:marRight w:val="0"/>
      <w:marTop w:val="0"/>
      <w:marBottom w:val="0"/>
      <w:divBdr>
        <w:top w:val="none" w:sz="0" w:space="0" w:color="auto"/>
        <w:left w:val="none" w:sz="0" w:space="0" w:color="auto"/>
        <w:bottom w:val="none" w:sz="0" w:space="0" w:color="auto"/>
        <w:right w:val="none" w:sz="0" w:space="0" w:color="auto"/>
      </w:divBdr>
    </w:div>
    <w:div w:id="138084895">
      <w:bodyDiv w:val="1"/>
      <w:marLeft w:val="0"/>
      <w:marRight w:val="0"/>
      <w:marTop w:val="0"/>
      <w:marBottom w:val="0"/>
      <w:divBdr>
        <w:top w:val="none" w:sz="0" w:space="0" w:color="auto"/>
        <w:left w:val="none" w:sz="0" w:space="0" w:color="auto"/>
        <w:bottom w:val="none" w:sz="0" w:space="0" w:color="auto"/>
        <w:right w:val="none" w:sz="0" w:space="0" w:color="auto"/>
      </w:divBdr>
    </w:div>
    <w:div w:id="138154981">
      <w:bodyDiv w:val="1"/>
      <w:marLeft w:val="0"/>
      <w:marRight w:val="0"/>
      <w:marTop w:val="0"/>
      <w:marBottom w:val="0"/>
      <w:divBdr>
        <w:top w:val="none" w:sz="0" w:space="0" w:color="auto"/>
        <w:left w:val="none" w:sz="0" w:space="0" w:color="auto"/>
        <w:bottom w:val="none" w:sz="0" w:space="0" w:color="auto"/>
        <w:right w:val="none" w:sz="0" w:space="0" w:color="auto"/>
      </w:divBdr>
    </w:div>
    <w:div w:id="140849974">
      <w:bodyDiv w:val="1"/>
      <w:marLeft w:val="0"/>
      <w:marRight w:val="0"/>
      <w:marTop w:val="0"/>
      <w:marBottom w:val="0"/>
      <w:divBdr>
        <w:top w:val="none" w:sz="0" w:space="0" w:color="auto"/>
        <w:left w:val="none" w:sz="0" w:space="0" w:color="auto"/>
        <w:bottom w:val="none" w:sz="0" w:space="0" w:color="auto"/>
        <w:right w:val="none" w:sz="0" w:space="0" w:color="auto"/>
      </w:divBdr>
    </w:div>
    <w:div w:id="141312645">
      <w:bodyDiv w:val="1"/>
      <w:marLeft w:val="0"/>
      <w:marRight w:val="0"/>
      <w:marTop w:val="0"/>
      <w:marBottom w:val="0"/>
      <w:divBdr>
        <w:top w:val="none" w:sz="0" w:space="0" w:color="auto"/>
        <w:left w:val="none" w:sz="0" w:space="0" w:color="auto"/>
        <w:bottom w:val="none" w:sz="0" w:space="0" w:color="auto"/>
        <w:right w:val="none" w:sz="0" w:space="0" w:color="auto"/>
      </w:divBdr>
    </w:div>
    <w:div w:id="141388137">
      <w:bodyDiv w:val="1"/>
      <w:marLeft w:val="0"/>
      <w:marRight w:val="0"/>
      <w:marTop w:val="0"/>
      <w:marBottom w:val="0"/>
      <w:divBdr>
        <w:top w:val="none" w:sz="0" w:space="0" w:color="auto"/>
        <w:left w:val="none" w:sz="0" w:space="0" w:color="auto"/>
        <w:bottom w:val="none" w:sz="0" w:space="0" w:color="auto"/>
        <w:right w:val="none" w:sz="0" w:space="0" w:color="auto"/>
      </w:divBdr>
    </w:div>
    <w:div w:id="141771913">
      <w:bodyDiv w:val="1"/>
      <w:marLeft w:val="0"/>
      <w:marRight w:val="0"/>
      <w:marTop w:val="0"/>
      <w:marBottom w:val="0"/>
      <w:divBdr>
        <w:top w:val="none" w:sz="0" w:space="0" w:color="auto"/>
        <w:left w:val="none" w:sz="0" w:space="0" w:color="auto"/>
        <w:bottom w:val="none" w:sz="0" w:space="0" w:color="auto"/>
        <w:right w:val="none" w:sz="0" w:space="0" w:color="auto"/>
      </w:divBdr>
    </w:div>
    <w:div w:id="141846950">
      <w:bodyDiv w:val="1"/>
      <w:marLeft w:val="0"/>
      <w:marRight w:val="0"/>
      <w:marTop w:val="0"/>
      <w:marBottom w:val="0"/>
      <w:divBdr>
        <w:top w:val="none" w:sz="0" w:space="0" w:color="auto"/>
        <w:left w:val="none" w:sz="0" w:space="0" w:color="auto"/>
        <w:bottom w:val="none" w:sz="0" w:space="0" w:color="auto"/>
        <w:right w:val="none" w:sz="0" w:space="0" w:color="auto"/>
      </w:divBdr>
    </w:div>
    <w:div w:id="141964415">
      <w:bodyDiv w:val="1"/>
      <w:marLeft w:val="0"/>
      <w:marRight w:val="0"/>
      <w:marTop w:val="0"/>
      <w:marBottom w:val="0"/>
      <w:divBdr>
        <w:top w:val="none" w:sz="0" w:space="0" w:color="auto"/>
        <w:left w:val="none" w:sz="0" w:space="0" w:color="auto"/>
        <w:bottom w:val="none" w:sz="0" w:space="0" w:color="auto"/>
        <w:right w:val="none" w:sz="0" w:space="0" w:color="auto"/>
      </w:divBdr>
    </w:div>
    <w:div w:id="142242072">
      <w:bodyDiv w:val="1"/>
      <w:marLeft w:val="0"/>
      <w:marRight w:val="0"/>
      <w:marTop w:val="0"/>
      <w:marBottom w:val="0"/>
      <w:divBdr>
        <w:top w:val="none" w:sz="0" w:space="0" w:color="auto"/>
        <w:left w:val="none" w:sz="0" w:space="0" w:color="auto"/>
        <w:bottom w:val="none" w:sz="0" w:space="0" w:color="auto"/>
        <w:right w:val="none" w:sz="0" w:space="0" w:color="auto"/>
      </w:divBdr>
    </w:div>
    <w:div w:id="142549331">
      <w:bodyDiv w:val="1"/>
      <w:marLeft w:val="0"/>
      <w:marRight w:val="0"/>
      <w:marTop w:val="0"/>
      <w:marBottom w:val="0"/>
      <w:divBdr>
        <w:top w:val="none" w:sz="0" w:space="0" w:color="auto"/>
        <w:left w:val="none" w:sz="0" w:space="0" w:color="auto"/>
        <w:bottom w:val="none" w:sz="0" w:space="0" w:color="auto"/>
        <w:right w:val="none" w:sz="0" w:space="0" w:color="auto"/>
      </w:divBdr>
    </w:div>
    <w:div w:id="143009996">
      <w:bodyDiv w:val="1"/>
      <w:marLeft w:val="0"/>
      <w:marRight w:val="0"/>
      <w:marTop w:val="0"/>
      <w:marBottom w:val="0"/>
      <w:divBdr>
        <w:top w:val="none" w:sz="0" w:space="0" w:color="auto"/>
        <w:left w:val="none" w:sz="0" w:space="0" w:color="auto"/>
        <w:bottom w:val="none" w:sz="0" w:space="0" w:color="auto"/>
        <w:right w:val="none" w:sz="0" w:space="0" w:color="auto"/>
      </w:divBdr>
    </w:div>
    <w:div w:id="143545632">
      <w:bodyDiv w:val="1"/>
      <w:marLeft w:val="0"/>
      <w:marRight w:val="0"/>
      <w:marTop w:val="0"/>
      <w:marBottom w:val="0"/>
      <w:divBdr>
        <w:top w:val="none" w:sz="0" w:space="0" w:color="auto"/>
        <w:left w:val="none" w:sz="0" w:space="0" w:color="auto"/>
        <w:bottom w:val="none" w:sz="0" w:space="0" w:color="auto"/>
        <w:right w:val="none" w:sz="0" w:space="0" w:color="auto"/>
      </w:divBdr>
    </w:div>
    <w:div w:id="144200992">
      <w:bodyDiv w:val="1"/>
      <w:marLeft w:val="0"/>
      <w:marRight w:val="0"/>
      <w:marTop w:val="0"/>
      <w:marBottom w:val="0"/>
      <w:divBdr>
        <w:top w:val="none" w:sz="0" w:space="0" w:color="auto"/>
        <w:left w:val="none" w:sz="0" w:space="0" w:color="auto"/>
        <w:bottom w:val="none" w:sz="0" w:space="0" w:color="auto"/>
        <w:right w:val="none" w:sz="0" w:space="0" w:color="auto"/>
      </w:divBdr>
    </w:div>
    <w:div w:id="144703920">
      <w:bodyDiv w:val="1"/>
      <w:marLeft w:val="0"/>
      <w:marRight w:val="0"/>
      <w:marTop w:val="0"/>
      <w:marBottom w:val="0"/>
      <w:divBdr>
        <w:top w:val="none" w:sz="0" w:space="0" w:color="auto"/>
        <w:left w:val="none" w:sz="0" w:space="0" w:color="auto"/>
        <w:bottom w:val="none" w:sz="0" w:space="0" w:color="auto"/>
        <w:right w:val="none" w:sz="0" w:space="0" w:color="auto"/>
      </w:divBdr>
    </w:div>
    <w:div w:id="145054788">
      <w:bodyDiv w:val="1"/>
      <w:marLeft w:val="0"/>
      <w:marRight w:val="0"/>
      <w:marTop w:val="0"/>
      <w:marBottom w:val="0"/>
      <w:divBdr>
        <w:top w:val="none" w:sz="0" w:space="0" w:color="auto"/>
        <w:left w:val="none" w:sz="0" w:space="0" w:color="auto"/>
        <w:bottom w:val="none" w:sz="0" w:space="0" w:color="auto"/>
        <w:right w:val="none" w:sz="0" w:space="0" w:color="auto"/>
      </w:divBdr>
    </w:div>
    <w:div w:id="145561254">
      <w:bodyDiv w:val="1"/>
      <w:marLeft w:val="0"/>
      <w:marRight w:val="0"/>
      <w:marTop w:val="0"/>
      <w:marBottom w:val="0"/>
      <w:divBdr>
        <w:top w:val="none" w:sz="0" w:space="0" w:color="auto"/>
        <w:left w:val="none" w:sz="0" w:space="0" w:color="auto"/>
        <w:bottom w:val="none" w:sz="0" w:space="0" w:color="auto"/>
        <w:right w:val="none" w:sz="0" w:space="0" w:color="auto"/>
      </w:divBdr>
    </w:div>
    <w:div w:id="145628623">
      <w:bodyDiv w:val="1"/>
      <w:marLeft w:val="0"/>
      <w:marRight w:val="0"/>
      <w:marTop w:val="0"/>
      <w:marBottom w:val="0"/>
      <w:divBdr>
        <w:top w:val="none" w:sz="0" w:space="0" w:color="auto"/>
        <w:left w:val="none" w:sz="0" w:space="0" w:color="auto"/>
        <w:bottom w:val="none" w:sz="0" w:space="0" w:color="auto"/>
        <w:right w:val="none" w:sz="0" w:space="0" w:color="auto"/>
      </w:divBdr>
    </w:div>
    <w:div w:id="145754243">
      <w:bodyDiv w:val="1"/>
      <w:marLeft w:val="0"/>
      <w:marRight w:val="0"/>
      <w:marTop w:val="0"/>
      <w:marBottom w:val="0"/>
      <w:divBdr>
        <w:top w:val="none" w:sz="0" w:space="0" w:color="auto"/>
        <w:left w:val="none" w:sz="0" w:space="0" w:color="auto"/>
        <w:bottom w:val="none" w:sz="0" w:space="0" w:color="auto"/>
        <w:right w:val="none" w:sz="0" w:space="0" w:color="auto"/>
      </w:divBdr>
    </w:div>
    <w:div w:id="146551784">
      <w:bodyDiv w:val="1"/>
      <w:marLeft w:val="0"/>
      <w:marRight w:val="0"/>
      <w:marTop w:val="0"/>
      <w:marBottom w:val="0"/>
      <w:divBdr>
        <w:top w:val="none" w:sz="0" w:space="0" w:color="auto"/>
        <w:left w:val="none" w:sz="0" w:space="0" w:color="auto"/>
        <w:bottom w:val="none" w:sz="0" w:space="0" w:color="auto"/>
        <w:right w:val="none" w:sz="0" w:space="0" w:color="auto"/>
      </w:divBdr>
    </w:div>
    <w:div w:id="146829723">
      <w:bodyDiv w:val="1"/>
      <w:marLeft w:val="0"/>
      <w:marRight w:val="0"/>
      <w:marTop w:val="0"/>
      <w:marBottom w:val="0"/>
      <w:divBdr>
        <w:top w:val="none" w:sz="0" w:space="0" w:color="auto"/>
        <w:left w:val="none" w:sz="0" w:space="0" w:color="auto"/>
        <w:bottom w:val="none" w:sz="0" w:space="0" w:color="auto"/>
        <w:right w:val="none" w:sz="0" w:space="0" w:color="auto"/>
      </w:divBdr>
    </w:div>
    <w:div w:id="146938696">
      <w:bodyDiv w:val="1"/>
      <w:marLeft w:val="0"/>
      <w:marRight w:val="0"/>
      <w:marTop w:val="0"/>
      <w:marBottom w:val="0"/>
      <w:divBdr>
        <w:top w:val="none" w:sz="0" w:space="0" w:color="auto"/>
        <w:left w:val="none" w:sz="0" w:space="0" w:color="auto"/>
        <w:bottom w:val="none" w:sz="0" w:space="0" w:color="auto"/>
        <w:right w:val="none" w:sz="0" w:space="0" w:color="auto"/>
      </w:divBdr>
    </w:div>
    <w:div w:id="147208352">
      <w:bodyDiv w:val="1"/>
      <w:marLeft w:val="0"/>
      <w:marRight w:val="0"/>
      <w:marTop w:val="0"/>
      <w:marBottom w:val="0"/>
      <w:divBdr>
        <w:top w:val="none" w:sz="0" w:space="0" w:color="auto"/>
        <w:left w:val="none" w:sz="0" w:space="0" w:color="auto"/>
        <w:bottom w:val="none" w:sz="0" w:space="0" w:color="auto"/>
        <w:right w:val="none" w:sz="0" w:space="0" w:color="auto"/>
      </w:divBdr>
    </w:div>
    <w:div w:id="147481247">
      <w:bodyDiv w:val="1"/>
      <w:marLeft w:val="0"/>
      <w:marRight w:val="0"/>
      <w:marTop w:val="0"/>
      <w:marBottom w:val="0"/>
      <w:divBdr>
        <w:top w:val="none" w:sz="0" w:space="0" w:color="auto"/>
        <w:left w:val="none" w:sz="0" w:space="0" w:color="auto"/>
        <w:bottom w:val="none" w:sz="0" w:space="0" w:color="auto"/>
        <w:right w:val="none" w:sz="0" w:space="0" w:color="auto"/>
      </w:divBdr>
    </w:div>
    <w:div w:id="147986349">
      <w:bodyDiv w:val="1"/>
      <w:marLeft w:val="0"/>
      <w:marRight w:val="0"/>
      <w:marTop w:val="0"/>
      <w:marBottom w:val="0"/>
      <w:divBdr>
        <w:top w:val="none" w:sz="0" w:space="0" w:color="auto"/>
        <w:left w:val="none" w:sz="0" w:space="0" w:color="auto"/>
        <w:bottom w:val="none" w:sz="0" w:space="0" w:color="auto"/>
        <w:right w:val="none" w:sz="0" w:space="0" w:color="auto"/>
      </w:divBdr>
    </w:div>
    <w:div w:id="148790170">
      <w:bodyDiv w:val="1"/>
      <w:marLeft w:val="0"/>
      <w:marRight w:val="0"/>
      <w:marTop w:val="0"/>
      <w:marBottom w:val="0"/>
      <w:divBdr>
        <w:top w:val="none" w:sz="0" w:space="0" w:color="auto"/>
        <w:left w:val="none" w:sz="0" w:space="0" w:color="auto"/>
        <w:bottom w:val="none" w:sz="0" w:space="0" w:color="auto"/>
        <w:right w:val="none" w:sz="0" w:space="0" w:color="auto"/>
      </w:divBdr>
    </w:div>
    <w:div w:id="148832483">
      <w:bodyDiv w:val="1"/>
      <w:marLeft w:val="0"/>
      <w:marRight w:val="0"/>
      <w:marTop w:val="0"/>
      <w:marBottom w:val="0"/>
      <w:divBdr>
        <w:top w:val="none" w:sz="0" w:space="0" w:color="auto"/>
        <w:left w:val="none" w:sz="0" w:space="0" w:color="auto"/>
        <w:bottom w:val="none" w:sz="0" w:space="0" w:color="auto"/>
        <w:right w:val="none" w:sz="0" w:space="0" w:color="auto"/>
      </w:divBdr>
    </w:div>
    <w:div w:id="148910732">
      <w:bodyDiv w:val="1"/>
      <w:marLeft w:val="0"/>
      <w:marRight w:val="0"/>
      <w:marTop w:val="0"/>
      <w:marBottom w:val="0"/>
      <w:divBdr>
        <w:top w:val="none" w:sz="0" w:space="0" w:color="auto"/>
        <w:left w:val="none" w:sz="0" w:space="0" w:color="auto"/>
        <w:bottom w:val="none" w:sz="0" w:space="0" w:color="auto"/>
        <w:right w:val="none" w:sz="0" w:space="0" w:color="auto"/>
      </w:divBdr>
    </w:div>
    <w:div w:id="149030769">
      <w:bodyDiv w:val="1"/>
      <w:marLeft w:val="0"/>
      <w:marRight w:val="0"/>
      <w:marTop w:val="0"/>
      <w:marBottom w:val="0"/>
      <w:divBdr>
        <w:top w:val="none" w:sz="0" w:space="0" w:color="auto"/>
        <w:left w:val="none" w:sz="0" w:space="0" w:color="auto"/>
        <w:bottom w:val="none" w:sz="0" w:space="0" w:color="auto"/>
        <w:right w:val="none" w:sz="0" w:space="0" w:color="auto"/>
      </w:divBdr>
    </w:div>
    <w:div w:id="149296502">
      <w:bodyDiv w:val="1"/>
      <w:marLeft w:val="0"/>
      <w:marRight w:val="0"/>
      <w:marTop w:val="0"/>
      <w:marBottom w:val="0"/>
      <w:divBdr>
        <w:top w:val="none" w:sz="0" w:space="0" w:color="auto"/>
        <w:left w:val="none" w:sz="0" w:space="0" w:color="auto"/>
        <w:bottom w:val="none" w:sz="0" w:space="0" w:color="auto"/>
        <w:right w:val="none" w:sz="0" w:space="0" w:color="auto"/>
      </w:divBdr>
    </w:div>
    <w:div w:id="149445027">
      <w:bodyDiv w:val="1"/>
      <w:marLeft w:val="0"/>
      <w:marRight w:val="0"/>
      <w:marTop w:val="0"/>
      <w:marBottom w:val="0"/>
      <w:divBdr>
        <w:top w:val="none" w:sz="0" w:space="0" w:color="auto"/>
        <w:left w:val="none" w:sz="0" w:space="0" w:color="auto"/>
        <w:bottom w:val="none" w:sz="0" w:space="0" w:color="auto"/>
        <w:right w:val="none" w:sz="0" w:space="0" w:color="auto"/>
      </w:divBdr>
    </w:div>
    <w:div w:id="149447948">
      <w:bodyDiv w:val="1"/>
      <w:marLeft w:val="0"/>
      <w:marRight w:val="0"/>
      <w:marTop w:val="0"/>
      <w:marBottom w:val="0"/>
      <w:divBdr>
        <w:top w:val="none" w:sz="0" w:space="0" w:color="auto"/>
        <w:left w:val="none" w:sz="0" w:space="0" w:color="auto"/>
        <w:bottom w:val="none" w:sz="0" w:space="0" w:color="auto"/>
        <w:right w:val="none" w:sz="0" w:space="0" w:color="auto"/>
      </w:divBdr>
    </w:div>
    <w:div w:id="149951675">
      <w:bodyDiv w:val="1"/>
      <w:marLeft w:val="0"/>
      <w:marRight w:val="0"/>
      <w:marTop w:val="0"/>
      <w:marBottom w:val="0"/>
      <w:divBdr>
        <w:top w:val="none" w:sz="0" w:space="0" w:color="auto"/>
        <w:left w:val="none" w:sz="0" w:space="0" w:color="auto"/>
        <w:bottom w:val="none" w:sz="0" w:space="0" w:color="auto"/>
        <w:right w:val="none" w:sz="0" w:space="0" w:color="auto"/>
      </w:divBdr>
    </w:div>
    <w:div w:id="150171874">
      <w:bodyDiv w:val="1"/>
      <w:marLeft w:val="0"/>
      <w:marRight w:val="0"/>
      <w:marTop w:val="0"/>
      <w:marBottom w:val="0"/>
      <w:divBdr>
        <w:top w:val="none" w:sz="0" w:space="0" w:color="auto"/>
        <w:left w:val="none" w:sz="0" w:space="0" w:color="auto"/>
        <w:bottom w:val="none" w:sz="0" w:space="0" w:color="auto"/>
        <w:right w:val="none" w:sz="0" w:space="0" w:color="auto"/>
      </w:divBdr>
    </w:div>
    <w:div w:id="150831080">
      <w:bodyDiv w:val="1"/>
      <w:marLeft w:val="0"/>
      <w:marRight w:val="0"/>
      <w:marTop w:val="0"/>
      <w:marBottom w:val="0"/>
      <w:divBdr>
        <w:top w:val="none" w:sz="0" w:space="0" w:color="auto"/>
        <w:left w:val="none" w:sz="0" w:space="0" w:color="auto"/>
        <w:bottom w:val="none" w:sz="0" w:space="0" w:color="auto"/>
        <w:right w:val="none" w:sz="0" w:space="0" w:color="auto"/>
      </w:divBdr>
    </w:div>
    <w:div w:id="150946258">
      <w:bodyDiv w:val="1"/>
      <w:marLeft w:val="0"/>
      <w:marRight w:val="0"/>
      <w:marTop w:val="0"/>
      <w:marBottom w:val="0"/>
      <w:divBdr>
        <w:top w:val="none" w:sz="0" w:space="0" w:color="auto"/>
        <w:left w:val="none" w:sz="0" w:space="0" w:color="auto"/>
        <w:bottom w:val="none" w:sz="0" w:space="0" w:color="auto"/>
        <w:right w:val="none" w:sz="0" w:space="0" w:color="auto"/>
      </w:divBdr>
    </w:div>
    <w:div w:id="151261203">
      <w:bodyDiv w:val="1"/>
      <w:marLeft w:val="0"/>
      <w:marRight w:val="0"/>
      <w:marTop w:val="0"/>
      <w:marBottom w:val="0"/>
      <w:divBdr>
        <w:top w:val="none" w:sz="0" w:space="0" w:color="auto"/>
        <w:left w:val="none" w:sz="0" w:space="0" w:color="auto"/>
        <w:bottom w:val="none" w:sz="0" w:space="0" w:color="auto"/>
        <w:right w:val="none" w:sz="0" w:space="0" w:color="auto"/>
      </w:divBdr>
    </w:div>
    <w:div w:id="151609296">
      <w:bodyDiv w:val="1"/>
      <w:marLeft w:val="0"/>
      <w:marRight w:val="0"/>
      <w:marTop w:val="0"/>
      <w:marBottom w:val="0"/>
      <w:divBdr>
        <w:top w:val="none" w:sz="0" w:space="0" w:color="auto"/>
        <w:left w:val="none" w:sz="0" w:space="0" w:color="auto"/>
        <w:bottom w:val="none" w:sz="0" w:space="0" w:color="auto"/>
        <w:right w:val="none" w:sz="0" w:space="0" w:color="auto"/>
      </w:divBdr>
    </w:div>
    <w:div w:id="151720983">
      <w:bodyDiv w:val="1"/>
      <w:marLeft w:val="0"/>
      <w:marRight w:val="0"/>
      <w:marTop w:val="0"/>
      <w:marBottom w:val="0"/>
      <w:divBdr>
        <w:top w:val="none" w:sz="0" w:space="0" w:color="auto"/>
        <w:left w:val="none" w:sz="0" w:space="0" w:color="auto"/>
        <w:bottom w:val="none" w:sz="0" w:space="0" w:color="auto"/>
        <w:right w:val="none" w:sz="0" w:space="0" w:color="auto"/>
      </w:divBdr>
    </w:div>
    <w:div w:id="152648397">
      <w:bodyDiv w:val="1"/>
      <w:marLeft w:val="0"/>
      <w:marRight w:val="0"/>
      <w:marTop w:val="0"/>
      <w:marBottom w:val="0"/>
      <w:divBdr>
        <w:top w:val="none" w:sz="0" w:space="0" w:color="auto"/>
        <w:left w:val="none" w:sz="0" w:space="0" w:color="auto"/>
        <w:bottom w:val="none" w:sz="0" w:space="0" w:color="auto"/>
        <w:right w:val="none" w:sz="0" w:space="0" w:color="auto"/>
      </w:divBdr>
    </w:div>
    <w:div w:id="153642435">
      <w:bodyDiv w:val="1"/>
      <w:marLeft w:val="0"/>
      <w:marRight w:val="0"/>
      <w:marTop w:val="0"/>
      <w:marBottom w:val="0"/>
      <w:divBdr>
        <w:top w:val="none" w:sz="0" w:space="0" w:color="auto"/>
        <w:left w:val="none" w:sz="0" w:space="0" w:color="auto"/>
        <w:bottom w:val="none" w:sz="0" w:space="0" w:color="auto"/>
        <w:right w:val="none" w:sz="0" w:space="0" w:color="auto"/>
      </w:divBdr>
    </w:div>
    <w:div w:id="153761890">
      <w:bodyDiv w:val="1"/>
      <w:marLeft w:val="0"/>
      <w:marRight w:val="0"/>
      <w:marTop w:val="0"/>
      <w:marBottom w:val="0"/>
      <w:divBdr>
        <w:top w:val="none" w:sz="0" w:space="0" w:color="auto"/>
        <w:left w:val="none" w:sz="0" w:space="0" w:color="auto"/>
        <w:bottom w:val="none" w:sz="0" w:space="0" w:color="auto"/>
        <w:right w:val="none" w:sz="0" w:space="0" w:color="auto"/>
      </w:divBdr>
    </w:div>
    <w:div w:id="154688125">
      <w:bodyDiv w:val="1"/>
      <w:marLeft w:val="0"/>
      <w:marRight w:val="0"/>
      <w:marTop w:val="0"/>
      <w:marBottom w:val="0"/>
      <w:divBdr>
        <w:top w:val="none" w:sz="0" w:space="0" w:color="auto"/>
        <w:left w:val="none" w:sz="0" w:space="0" w:color="auto"/>
        <w:bottom w:val="none" w:sz="0" w:space="0" w:color="auto"/>
        <w:right w:val="none" w:sz="0" w:space="0" w:color="auto"/>
      </w:divBdr>
    </w:div>
    <w:div w:id="154928034">
      <w:bodyDiv w:val="1"/>
      <w:marLeft w:val="0"/>
      <w:marRight w:val="0"/>
      <w:marTop w:val="0"/>
      <w:marBottom w:val="0"/>
      <w:divBdr>
        <w:top w:val="none" w:sz="0" w:space="0" w:color="auto"/>
        <w:left w:val="none" w:sz="0" w:space="0" w:color="auto"/>
        <w:bottom w:val="none" w:sz="0" w:space="0" w:color="auto"/>
        <w:right w:val="none" w:sz="0" w:space="0" w:color="auto"/>
      </w:divBdr>
    </w:div>
    <w:div w:id="155417106">
      <w:bodyDiv w:val="1"/>
      <w:marLeft w:val="0"/>
      <w:marRight w:val="0"/>
      <w:marTop w:val="0"/>
      <w:marBottom w:val="0"/>
      <w:divBdr>
        <w:top w:val="none" w:sz="0" w:space="0" w:color="auto"/>
        <w:left w:val="none" w:sz="0" w:space="0" w:color="auto"/>
        <w:bottom w:val="none" w:sz="0" w:space="0" w:color="auto"/>
        <w:right w:val="none" w:sz="0" w:space="0" w:color="auto"/>
      </w:divBdr>
    </w:div>
    <w:div w:id="155649908">
      <w:bodyDiv w:val="1"/>
      <w:marLeft w:val="0"/>
      <w:marRight w:val="0"/>
      <w:marTop w:val="0"/>
      <w:marBottom w:val="0"/>
      <w:divBdr>
        <w:top w:val="none" w:sz="0" w:space="0" w:color="auto"/>
        <w:left w:val="none" w:sz="0" w:space="0" w:color="auto"/>
        <w:bottom w:val="none" w:sz="0" w:space="0" w:color="auto"/>
        <w:right w:val="none" w:sz="0" w:space="0" w:color="auto"/>
      </w:divBdr>
    </w:div>
    <w:div w:id="155657707">
      <w:bodyDiv w:val="1"/>
      <w:marLeft w:val="0"/>
      <w:marRight w:val="0"/>
      <w:marTop w:val="0"/>
      <w:marBottom w:val="0"/>
      <w:divBdr>
        <w:top w:val="none" w:sz="0" w:space="0" w:color="auto"/>
        <w:left w:val="none" w:sz="0" w:space="0" w:color="auto"/>
        <w:bottom w:val="none" w:sz="0" w:space="0" w:color="auto"/>
        <w:right w:val="none" w:sz="0" w:space="0" w:color="auto"/>
      </w:divBdr>
    </w:div>
    <w:div w:id="155730490">
      <w:bodyDiv w:val="1"/>
      <w:marLeft w:val="0"/>
      <w:marRight w:val="0"/>
      <w:marTop w:val="0"/>
      <w:marBottom w:val="0"/>
      <w:divBdr>
        <w:top w:val="none" w:sz="0" w:space="0" w:color="auto"/>
        <w:left w:val="none" w:sz="0" w:space="0" w:color="auto"/>
        <w:bottom w:val="none" w:sz="0" w:space="0" w:color="auto"/>
        <w:right w:val="none" w:sz="0" w:space="0" w:color="auto"/>
      </w:divBdr>
    </w:div>
    <w:div w:id="156578053">
      <w:bodyDiv w:val="1"/>
      <w:marLeft w:val="0"/>
      <w:marRight w:val="0"/>
      <w:marTop w:val="0"/>
      <w:marBottom w:val="0"/>
      <w:divBdr>
        <w:top w:val="none" w:sz="0" w:space="0" w:color="auto"/>
        <w:left w:val="none" w:sz="0" w:space="0" w:color="auto"/>
        <w:bottom w:val="none" w:sz="0" w:space="0" w:color="auto"/>
        <w:right w:val="none" w:sz="0" w:space="0" w:color="auto"/>
      </w:divBdr>
    </w:div>
    <w:div w:id="156700811">
      <w:bodyDiv w:val="1"/>
      <w:marLeft w:val="0"/>
      <w:marRight w:val="0"/>
      <w:marTop w:val="0"/>
      <w:marBottom w:val="0"/>
      <w:divBdr>
        <w:top w:val="none" w:sz="0" w:space="0" w:color="auto"/>
        <w:left w:val="none" w:sz="0" w:space="0" w:color="auto"/>
        <w:bottom w:val="none" w:sz="0" w:space="0" w:color="auto"/>
        <w:right w:val="none" w:sz="0" w:space="0" w:color="auto"/>
      </w:divBdr>
    </w:div>
    <w:div w:id="156776116">
      <w:bodyDiv w:val="1"/>
      <w:marLeft w:val="0"/>
      <w:marRight w:val="0"/>
      <w:marTop w:val="0"/>
      <w:marBottom w:val="0"/>
      <w:divBdr>
        <w:top w:val="none" w:sz="0" w:space="0" w:color="auto"/>
        <w:left w:val="none" w:sz="0" w:space="0" w:color="auto"/>
        <w:bottom w:val="none" w:sz="0" w:space="0" w:color="auto"/>
        <w:right w:val="none" w:sz="0" w:space="0" w:color="auto"/>
      </w:divBdr>
    </w:div>
    <w:div w:id="157818387">
      <w:bodyDiv w:val="1"/>
      <w:marLeft w:val="0"/>
      <w:marRight w:val="0"/>
      <w:marTop w:val="0"/>
      <w:marBottom w:val="0"/>
      <w:divBdr>
        <w:top w:val="none" w:sz="0" w:space="0" w:color="auto"/>
        <w:left w:val="none" w:sz="0" w:space="0" w:color="auto"/>
        <w:bottom w:val="none" w:sz="0" w:space="0" w:color="auto"/>
        <w:right w:val="none" w:sz="0" w:space="0" w:color="auto"/>
      </w:divBdr>
    </w:div>
    <w:div w:id="158010314">
      <w:bodyDiv w:val="1"/>
      <w:marLeft w:val="0"/>
      <w:marRight w:val="0"/>
      <w:marTop w:val="0"/>
      <w:marBottom w:val="0"/>
      <w:divBdr>
        <w:top w:val="none" w:sz="0" w:space="0" w:color="auto"/>
        <w:left w:val="none" w:sz="0" w:space="0" w:color="auto"/>
        <w:bottom w:val="none" w:sz="0" w:space="0" w:color="auto"/>
        <w:right w:val="none" w:sz="0" w:space="0" w:color="auto"/>
      </w:divBdr>
    </w:div>
    <w:div w:id="158883561">
      <w:bodyDiv w:val="1"/>
      <w:marLeft w:val="0"/>
      <w:marRight w:val="0"/>
      <w:marTop w:val="0"/>
      <w:marBottom w:val="0"/>
      <w:divBdr>
        <w:top w:val="none" w:sz="0" w:space="0" w:color="auto"/>
        <w:left w:val="none" w:sz="0" w:space="0" w:color="auto"/>
        <w:bottom w:val="none" w:sz="0" w:space="0" w:color="auto"/>
        <w:right w:val="none" w:sz="0" w:space="0" w:color="auto"/>
      </w:divBdr>
    </w:div>
    <w:div w:id="159278240">
      <w:bodyDiv w:val="1"/>
      <w:marLeft w:val="0"/>
      <w:marRight w:val="0"/>
      <w:marTop w:val="0"/>
      <w:marBottom w:val="0"/>
      <w:divBdr>
        <w:top w:val="none" w:sz="0" w:space="0" w:color="auto"/>
        <w:left w:val="none" w:sz="0" w:space="0" w:color="auto"/>
        <w:bottom w:val="none" w:sz="0" w:space="0" w:color="auto"/>
        <w:right w:val="none" w:sz="0" w:space="0" w:color="auto"/>
      </w:divBdr>
    </w:div>
    <w:div w:id="159346067">
      <w:bodyDiv w:val="1"/>
      <w:marLeft w:val="0"/>
      <w:marRight w:val="0"/>
      <w:marTop w:val="0"/>
      <w:marBottom w:val="0"/>
      <w:divBdr>
        <w:top w:val="none" w:sz="0" w:space="0" w:color="auto"/>
        <w:left w:val="none" w:sz="0" w:space="0" w:color="auto"/>
        <w:bottom w:val="none" w:sz="0" w:space="0" w:color="auto"/>
        <w:right w:val="none" w:sz="0" w:space="0" w:color="auto"/>
      </w:divBdr>
    </w:div>
    <w:div w:id="159858598">
      <w:bodyDiv w:val="1"/>
      <w:marLeft w:val="0"/>
      <w:marRight w:val="0"/>
      <w:marTop w:val="0"/>
      <w:marBottom w:val="0"/>
      <w:divBdr>
        <w:top w:val="none" w:sz="0" w:space="0" w:color="auto"/>
        <w:left w:val="none" w:sz="0" w:space="0" w:color="auto"/>
        <w:bottom w:val="none" w:sz="0" w:space="0" w:color="auto"/>
        <w:right w:val="none" w:sz="0" w:space="0" w:color="auto"/>
      </w:divBdr>
    </w:div>
    <w:div w:id="160237898">
      <w:bodyDiv w:val="1"/>
      <w:marLeft w:val="0"/>
      <w:marRight w:val="0"/>
      <w:marTop w:val="0"/>
      <w:marBottom w:val="0"/>
      <w:divBdr>
        <w:top w:val="none" w:sz="0" w:space="0" w:color="auto"/>
        <w:left w:val="none" w:sz="0" w:space="0" w:color="auto"/>
        <w:bottom w:val="none" w:sz="0" w:space="0" w:color="auto"/>
        <w:right w:val="none" w:sz="0" w:space="0" w:color="auto"/>
      </w:divBdr>
    </w:div>
    <w:div w:id="160395988">
      <w:bodyDiv w:val="1"/>
      <w:marLeft w:val="0"/>
      <w:marRight w:val="0"/>
      <w:marTop w:val="0"/>
      <w:marBottom w:val="0"/>
      <w:divBdr>
        <w:top w:val="none" w:sz="0" w:space="0" w:color="auto"/>
        <w:left w:val="none" w:sz="0" w:space="0" w:color="auto"/>
        <w:bottom w:val="none" w:sz="0" w:space="0" w:color="auto"/>
        <w:right w:val="none" w:sz="0" w:space="0" w:color="auto"/>
      </w:divBdr>
    </w:div>
    <w:div w:id="160659526">
      <w:bodyDiv w:val="1"/>
      <w:marLeft w:val="0"/>
      <w:marRight w:val="0"/>
      <w:marTop w:val="0"/>
      <w:marBottom w:val="0"/>
      <w:divBdr>
        <w:top w:val="none" w:sz="0" w:space="0" w:color="auto"/>
        <w:left w:val="none" w:sz="0" w:space="0" w:color="auto"/>
        <w:bottom w:val="none" w:sz="0" w:space="0" w:color="auto"/>
        <w:right w:val="none" w:sz="0" w:space="0" w:color="auto"/>
      </w:divBdr>
    </w:div>
    <w:div w:id="160777854">
      <w:bodyDiv w:val="1"/>
      <w:marLeft w:val="0"/>
      <w:marRight w:val="0"/>
      <w:marTop w:val="0"/>
      <w:marBottom w:val="0"/>
      <w:divBdr>
        <w:top w:val="none" w:sz="0" w:space="0" w:color="auto"/>
        <w:left w:val="none" w:sz="0" w:space="0" w:color="auto"/>
        <w:bottom w:val="none" w:sz="0" w:space="0" w:color="auto"/>
        <w:right w:val="none" w:sz="0" w:space="0" w:color="auto"/>
      </w:divBdr>
    </w:div>
    <w:div w:id="161940529">
      <w:bodyDiv w:val="1"/>
      <w:marLeft w:val="0"/>
      <w:marRight w:val="0"/>
      <w:marTop w:val="0"/>
      <w:marBottom w:val="0"/>
      <w:divBdr>
        <w:top w:val="none" w:sz="0" w:space="0" w:color="auto"/>
        <w:left w:val="none" w:sz="0" w:space="0" w:color="auto"/>
        <w:bottom w:val="none" w:sz="0" w:space="0" w:color="auto"/>
        <w:right w:val="none" w:sz="0" w:space="0" w:color="auto"/>
      </w:divBdr>
    </w:div>
    <w:div w:id="162815495">
      <w:bodyDiv w:val="1"/>
      <w:marLeft w:val="0"/>
      <w:marRight w:val="0"/>
      <w:marTop w:val="0"/>
      <w:marBottom w:val="0"/>
      <w:divBdr>
        <w:top w:val="none" w:sz="0" w:space="0" w:color="auto"/>
        <w:left w:val="none" w:sz="0" w:space="0" w:color="auto"/>
        <w:bottom w:val="none" w:sz="0" w:space="0" w:color="auto"/>
        <w:right w:val="none" w:sz="0" w:space="0" w:color="auto"/>
      </w:divBdr>
    </w:div>
    <w:div w:id="163202599">
      <w:bodyDiv w:val="1"/>
      <w:marLeft w:val="0"/>
      <w:marRight w:val="0"/>
      <w:marTop w:val="0"/>
      <w:marBottom w:val="0"/>
      <w:divBdr>
        <w:top w:val="none" w:sz="0" w:space="0" w:color="auto"/>
        <w:left w:val="none" w:sz="0" w:space="0" w:color="auto"/>
        <w:bottom w:val="none" w:sz="0" w:space="0" w:color="auto"/>
        <w:right w:val="none" w:sz="0" w:space="0" w:color="auto"/>
      </w:divBdr>
    </w:div>
    <w:div w:id="163905953">
      <w:bodyDiv w:val="1"/>
      <w:marLeft w:val="0"/>
      <w:marRight w:val="0"/>
      <w:marTop w:val="0"/>
      <w:marBottom w:val="0"/>
      <w:divBdr>
        <w:top w:val="none" w:sz="0" w:space="0" w:color="auto"/>
        <w:left w:val="none" w:sz="0" w:space="0" w:color="auto"/>
        <w:bottom w:val="none" w:sz="0" w:space="0" w:color="auto"/>
        <w:right w:val="none" w:sz="0" w:space="0" w:color="auto"/>
      </w:divBdr>
    </w:div>
    <w:div w:id="164365824">
      <w:bodyDiv w:val="1"/>
      <w:marLeft w:val="0"/>
      <w:marRight w:val="0"/>
      <w:marTop w:val="0"/>
      <w:marBottom w:val="0"/>
      <w:divBdr>
        <w:top w:val="none" w:sz="0" w:space="0" w:color="auto"/>
        <w:left w:val="none" w:sz="0" w:space="0" w:color="auto"/>
        <w:bottom w:val="none" w:sz="0" w:space="0" w:color="auto"/>
        <w:right w:val="none" w:sz="0" w:space="0" w:color="auto"/>
      </w:divBdr>
    </w:div>
    <w:div w:id="164630379">
      <w:bodyDiv w:val="1"/>
      <w:marLeft w:val="0"/>
      <w:marRight w:val="0"/>
      <w:marTop w:val="0"/>
      <w:marBottom w:val="0"/>
      <w:divBdr>
        <w:top w:val="none" w:sz="0" w:space="0" w:color="auto"/>
        <w:left w:val="none" w:sz="0" w:space="0" w:color="auto"/>
        <w:bottom w:val="none" w:sz="0" w:space="0" w:color="auto"/>
        <w:right w:val="none" w:sz="0" w:space="0" w:color="auto"/>
      </w:divBdr>
    </w:div>
    <w:div w:id="164638192">
      <w:bodyDiv w:val="1"/>
      <w:marLeft w:val="0"/>
      <w:marRight w:val="0"/>
      <w:marTop w:val="0"/>
      <w:marBottom w:val="0"/>
      <w:divBdr>
        <w:top w:val="none" w:sz="0" w:space="0" w:color="auto"/>
        <w:left w:val="none" w:sz="0" w:space="0" w:color="auto"/>
        <w:bottom w:val="none" w:sz="0" w:space="0" w:color="auto"/>
        <w:right w:val="none" w:sz="0" w:space="0" w:color="auto"/>
      </w:divBdr>
    </w:div>
    <w:div w:id="164708762">
      <w:bodyDiv w:val="1"/>
      <w:marLeft w:val="0"/>
      <w:marRight w:val="0"/>
      <w:marTop w:val="0"/>
      <w:marBottom w:val="0"/>
      <w:divBdr>
        <w:top w:val="none" w:sz="0" w:space="0" w:color="auto"/>
        <w:left w:val="none" w:sz="0" w:space="0" w:color="auto"/>
        <w:bottom w:val="none" w:sz="0" w:space="0" w:color="auto"/>
        <w:right w:val="none" w:sz="0" w:space="0" w:color="auto"/>
      </w:divBdr>
    </w:div>
    <w:div w:id="166016793">
      <w:bodyDiv w:val="1"/>
      <w:marLeft w:val="0"/>
      <w:marRight w:val="0"/>
      <w:marTop w:val="0"/>
      <w:marBottom w:val="0"/>
      <w:divBdr>
        <w:top w:val="none" w:sz="0" w:space="0" w:color="auto"/>
        <w:left w:val="none" w:sz="0" w:space="0" w:color="auto"/>
        <w:bottom w:val="none" w:sz="0" w:space="0" w:color="auto"/>
        <w:right w:val="none" w:sz="0" w:space="0" w:color="auto"/>
      </w:divBdr>
    </w:div>
    <w:div w:id="166023718">
      <w:bodyDiv w:val="1"/>
      <w:marLeft w:val="0"/>
      <w:marRight w:val="0"/>
      <w:marTop w:val="0"/>
      <w:marBottom w:val="0"/>
      <w:divBdr>
        <w:top w:val="none" w:sz="0" w:space="0" w:color="auto"/>
        <w:left w:val="none" w:sz="0" w:space="0" w:color="auto"/>
        <w:bottom w:val="none" w:sz="0" w:space="0" w:color="auto"/>
        <w:right w:val="none" w:sz="0" w:space="0" w:color="auto"/>
      </w:divBdr>
    </w:div>
    <w:div w:id="166142721">
      <w:bodyDiv w:val="1"/>
      <w:marLeft w:val="0"/>
      <w:marRight w:val="0"/>
      <w:marTop w:val="0"/>
      <w:marBottom w:val="0"/>
      <w:divBdr>
        <w:top w:val="none" w:sz="0" w:space="0" w:color="auto"/>
        <w:left w:val="none" w:sz="0" w:space="0" w:color="auto"/>
        <w:bottom w:val="none" w:sz="0" w:space="0" w:color="auto"/>
        <w:right w:val="none" w:sz="0" w:space="0" w:color="auto"/>
      </w:divBdr>
    </w:div>
    <w:div w:id="166404020">
      <w:bodyDiv w:val="1"/>
      <w:marLeft w:val="0"/>
      <w:marRight w:val="0"/>
      <w:marTop w:val="0"/>
      <w:marBottom w:val="0"/>
      <w:divBdr>
        <w:top w:val="none" w:sz="0" w:space="0" w:color="auto"/>
        <w:left w:val="none" w:sz="0" w:space="0" w:color="auto"/>
        <w:bottom w:val="none" w:sz="0" w:space="0" w:color="auto"/>
        <w:right w:val="none" w:sz="0" w:space="0" w:color="auto"/>
      </w:divBdr>
    </w:div>
    <w:div w:id="166411881">
      <w:bodyDiv w:val="1"/>
      <w:marLeft w:val="0"/>
      <w:marRight w:val="0"/>
      <w:marTop w:val="0"/>
      <w:marBottom w:val="0"/>
      <w:divBdr>
        <w:top w:val="none" w:sz="0" w:space="0" w:color="auto"/>
        <w:left w:val="none" w:sz="0" w:space="0" w:color="auto"/>
        <w:bottom w:val="none" w:sz="0" w:space="0" w:color="auto"/>
        <w:right w:val="none" w:sz="0" w:space="0" w:color="auto"/>
      </w:divBdr>
    </w:div>
    <w:div w:id="166487706">
      <w:bodyDiv w:val="1"/>
      <w:marLeft w:val="0"/>
      <w:marRight w:val="0"/>
      <w:marTop w:val="0"/>
      <w:marBottom w:val="0"/>
      <w:divBdr>
        <w:top w:val="none" w:sz="0" w:space="0" w:color="auto"/>
        <w:left w:val="none" w:sz="0" w:space="0" w:color="auto"/>
        <w:bottom w:val="none" w:sz="0" w:space="0" w:color="auto"/>
        <w:right w:val="none" w:sz="0" w:space="0" w:color="auto"/>
      </w:divBdr>
    </w:div>
    <w:div w:id="167596691">
      <w:bodyDiv w:val="1"/>
      <w:marLeft w:val="0"/>
      <w:marRight w:val="0"/>
      <w:marTop w:val="0"/>
      <w:marBottom w:val="0"/>
      <w:divBdr>
        <w:top w:val="none" w:sz="0" w:space="0" w:color="auto"/>
        <w:left w:val="none" w:sz="0" w:space="0" w:color="auto"/>
        <w:bottom w:val="none" w:sz="0" w:space="0" w:color="auto"/>
        <w:right w:val="none" w:sz="0" w:space="0" w:color="auto"/>
      </w:divBdr>
    </w:div>
    <w:div w:id="169570657">
      <w:bodyDiv w:val="1"/>
      <w:marLeft w:val="0"/>
      <w:marRight w:val="0"/>
      <w:marTop w:val="0"/>
      <w:marBottom w:val="0"/>
      <w:divBdr>
        <w:top w:val="none" w:sz="0" w:space="0" w:color="auto"/>
        <w:left w:val="none" w:sz="0" w:space="0" w:color="auto"/>
        <w:bottom w:val="none" w:sz="0" w:space="0" w:color="auto"/>
        <w:right w:val="none" w:sz="0" w:space="0" w:color="auto"/>
      </w:divBdr>
    </w:div>
    <w:div w:id="169874523">
      <w:bodyDiv w:val="1"/>
      <w:marLeft w:val="0"/>
      <w:marRight w:val="0"/>
      <w:marTop w:val="0"/>
      <w:marBottom w:val="0"/>
      <w:divBdr>
        <w:top w:val="none" w:sz="0" w:space="0" w:color="auto"/>
        <w:left w:val="none" w:sz="0" w:space="0" w:color="auto"/>
        <w:bottom w:val="none" w:sz="0" w:space="0" w:color="auto"/>
        <w:right w:val="none" w:sz="0" w:space="0" w:color="auto"/>
      </w:divBdr>
    </w:div>
    <w:div w:id="171072976">
      <w:bodyDiv w:val="1"/>
      <w:marLeft w:val="0"/>
      <w:marRight w:val="0"/>
      <w:marTop w:val="0"/>
      <w:marBottom w:val="0"/>
      <w:divBdr>
        <w:top w:val="none" w:sz="0" w:space="0" w:color="auto"/>
        <w:left w:val="none" w:sz="0" w:space="0" w:color="auto"/>
        <w:bottom w:val="none" w:sz="0" w:space="0" w:color="auto"/>
        <w:right w:val="none" w:sz="0" w:space="0" w:color="auto"/>
      </w:divBdr>
    </w:div>
    <w:div w:id="171143587">
      <w:bodyDiv w:val="1"/>
      <w:marLeft w:val="0"/>
      <w:marRight w:val="0"/>
      <w:marTop w:val="0"/>
      <w:marBottom w:val="0"/>
      <w:divBdr>
        <w:top w:val="none" w:sz="0" w:space="0" w:color="auto"/>
        <w:left w:val="none" w:sz="0" w:space="0" w:color="auto"/>
        <w:bottom w:val="none" w:sz="0" w:space="0" w:color="auto"/>
        <w:right w:val="none" w:sz="0" w:space="0" w:color="auto"/>
      </w:divBdr>
    </w:div>
    <w:div w:id="171185451">
      <w:bodyDiv w:val="1"/>
      <w:marLeft w:val="0"/>
      <w:marRight w:val="0"/>
      <w:marTop w:val="0"/>
      <w:marBottom w:val="0"/>
      <w:divBdr>
        <w:top w:val="none" w:sz="0" w:space="0" w:color="auto"/>
        <w:left w:val="none" w:sz="0" w:space="0" w:color="auto"/>
        <w:bottom w:val="none" w:sz="0" w:space="0" w:color="auto"/>
        <w:right w:val="none" w:sz="0" w:space="0" w:color="auto"/>
      </w:divBdr>
    </w:div>
    <w:div w:id="171265376">
      <w:bodyDiv w:val="1"/>
      <w:marLeft w:val="0"/>
      <w:marRight w:val="0"/>
      <w:marTop w:val="0"/>
      <w:marBottom w:val="0"/>
      <w:divBdr>
        <w:top w:val="none" w:sz="0" w:space="0" w:color="auto"/>
        <w:left w:val="none" w:sz="0" w:space="0" w:color="auto"/>
        <w:bottom w:val="none" w:sz="0" w:space="0" w:color="auto"/>
        <w:right w:val="none" w:sz="0" w:space="0" w:color="auto"/>
      </w:divBdr>
    </w:div>
    <w:div w:id="171648396">
      <w:bodyDiv w:val="1"/>
      <w:marLeft w:val="0"/>
      <w:marRight w:val="0"/>
      <w:marTop w:val="0"/>
      <w:marBottom w:val="0"/>
      <w:divBdr>
        <w:top w:val="none" w:sz="0" w:space="0" w:color="auto"/>
        <w:left w:val="none" w:sz="0" w:space="0" w:color="auto"/>
        <w:bottom w:val="none" w:sz="0" w:space="0" w:color="auto"/>
        <w:right w:val="none" w:sz="0" w:space="0" w:color="auto"/>
      </w:divBdr>
    </w:div>
    <w:div w:id="171770229">
      <w:bodyDiv w:val="1"/>
      <w:marLeft w:val="0"/>
      <w:marRight w:val="0"/>
      <w:marTop w:val="0"/>
      <w:marBottom w:val="0"/>
      <w:divBdr>
        <w:top w:val="none" w:sz="0" w:space="0" w:color="auto"/>
        <w:left w:val="none" w:sz="0" w:space="0" w:color="auto"/>
        <w:bottom w:val="none" w:sz="0" w:space="0" w:color="auto"/>
        <w:right w:val="none" w:sz="0" w:space="0" w:color="auto"/>
      </w:divBdr>
    </w:div>
    <w:div w:id="172382690">
      <w:bodyDiv w:val="1"/>
      <w:marLeft w:val="0"/>
      <w:marRight w:val="0"/>
      <w:marTop w:val="0"/>
      <w:marBottom w:val="0"/>
      <w:divBdr>
        <w:top w:val="none" w:sz="0" w:space="0" w:color="auto"/>
        <w:left w:val="none" w:sz="0" w:space="0" w:color="auto"/>
        <w:bottom w:val="none" w:sz="0" w:space="0" w:color="auto"/>
        <w:right w:val="none" w:sz="0" w:space="0" w:color="auto"/>
      </w:divBdr>
    </w:div>
    <w:div w:id="172646714">
      <w:bodyDiv w:val="1"/>
      <w:marLeft w:val="0"/>
      <w:marRight w:val="0"/>
      <w:marTop w:val="0"/>
      <w:marBottom w:val="0"/>
      <w:divBdr>
        <w:top w:val="none" w:sz="0" w:space="0" w:color="auto"/>
        <w:left w:val="none" w:sz="0" w:space="0" w:color="auto"/>
        <w:bottom w:val="none" w:sz="0" w:space="0" w:color="auto"/>
        <w:right w:val="none" w:sz="0" w:space="0" w:color="auto"/>
      </w:divBdr>
    </w:div>
    <w:div w:id="172767127">
      <w:bodyDiv w:val="1"/>
      <w:marLeft w:val="0"/>
      <w:marRight w:val="0"/>
      <w:marTop w:val="0"/>
      <w:marBottom w:val="0"/>
      <w:divBdr>
        <w:top w:val="none" w:sz="0" w:space="0" w:color="auto"/>
        <w:left w:val="none" w:sz="0" w:space="0" w:color="auto"/>
        <w:bottom w:val="none" w:sz="0" w:space="0" w:color="auto"/>
        <w:right w:val="none" w:sz="0" w:space="0" w:color="auto"/>
      </w:divBdr>
    </w:div>
    <w:div w:id="173306786">
      <w:bodyDiv w:val="1"/>
      <w:marLeft w:val="0"/>
      <w:marRight w:val="0"/>
      <w:marTop w:val="0"/>
      <w:marBottom w:val="0"/>
      <w:divBdr>
        <w:top w:val="none" w:sz="0" w:space="0" w:color="auto"/>
        <w:left w:val="none" w:sz="0" w:space="0" w:color="auto"/>
        <w:bottom w:val="none" w:sz="0" w:space="0" w:color="auto"/>
        <w:right w:val="none" w:sz="0" w:space="0" w:color="auto"/>
      </w:divBdr>
    </w:div>
    <w:div w:id="174654821">
      <w:bodyDiv w:val="1"/>
      <w:marLeft w:val="0"/>
      <w:marRight w:val="0"/>
      <w:marTop w:val="0"/>
      <w:marBottom w:val="0"/>
      <w:divBdr>
        <w:top w:val="none" w:sz="0" w:space="0" w:color="auto"/>
        <w:left w:val="none" w:sz="0" w:space="0" w:color="auto"/>
        <w:bottom w:val="none" w:sz="0" w:space="0" w:color="auto"/>
        <w:right w:val="none" w:sz="0" w:space="0" w:color="auto"/>
      </w:divBdr>
    </w:div>
    <w:div w:id="174661618">
      <w:bodyDiv w:val="1"/>
      <w:marLeft w:val="0"/>
      <w:marRight w:val="0"/>
      <w:marTop w:val="0"/>
      <w:marBottom w:val="0"/>
      <w:divBdr>
        <w:top w:val="none" w:sz="0" w:space="0" w:color="auto"/>
        <w:left w:val="none" w:sz="0" w:space="0" w:color="auto"/>
        <w:bottom w:val="none" w:sz="0" w:space="0" w:color="auto"/>
        <w:right w:val="none" w:sz="0" w:space="0" w:color="auto"/>
      </w:divBdr>
    </w:div>
    <w:div w:id="175702177">
      <w:bodyDiv w:val="1"/>
      <w:marLeft w:val="0"/>
      <w:marRight w:val="0"/>
      <w:marTop w:val="0"/>
      <w:marBottom w:val="0"/>
      <w:divBdr>
        <w:top w:val="none" w:sz="0" w:space="0" w:color="auto"/>
        <w:left w:val="none" w:sz="0" w:space="0" w:color="auto"/>
        <w:bottom w:val="none" w:sz="0" w:space="0" w:color="auto"/>
        <w:right w:val="none" w:sz="0" w:space="0" w:color="auto"/>
      </w:divBdr>
    </w:div>
    <w:div w:id="176239043">
      <w:bodyDiv w:val="1"/>
      <w:marLeft w:val="0"/>
      <w:marRight w:val="0"/>
      <w:marTop w:val="0"/>
      <w:marBottom w:val="0"/>
      <w:divBdr>
        <w:top w:val="none" w:sz="0" w:space="0" w:color="auto"/>
        <w:left w:val="none" w:sz="0" w:space="0" w:color="auto"/>
        <w:bottom w:val="none" w:sz="0" w:space="0" w:color="auto"/>
        <w:right w:val="none" w:sz="0" w:space="0" w:color="auto"/>
      </w:divBdr>
    </w:div>
    <w:div w:id="176426432">
      <w:bodyDiv w:val="1"/>
      <w:marLeft w:val="0"/>
      <w:marRight w:val="0"/>
      <w:marTop w:val="0"/>
      <w:marBottom w:val="0"/>
      <w:divBdr>
        <w:top w:val="none" w:sz="0" w:space="0" w:color="auto"/>
        <w:left w:val="none" w:sz="0" w:space="0" w:color="auto"/>
        <w:bottom w:val="none" w:sz="0" w:space="0" w:color="auto"/>
        <w:right w:val="none" w:sz="0" w:space="0" w:color="auto"/>
      </w:divBdr>
    </w:div>
    <w:div w:id="177473604">
      <w:bodyDiv w:val="1"/>
      <w:marLeft w:val="0"/>
      <w:marRight w:val="0"/>
      <w:marTop w:val="0"/>
      <w:marBottom w:val="0"/>
      <w:divBdr>
        <w:top w:val="none" w:sz="0" w:space="0" w:color="auto"/>
        <w:left w:val="none" w:sz="0" w:space="0" w:color="auto"/>
        <w:bottom w:val="none" w:sz="0" w:space="0" w:color="auto"/>
        <w:right w:val="none" w:sz="0" w:space="0" w:color="auto"/>
      </w:divBdr>
    </w:div>
    <w:div w:id="177547035">
      <w:bodyDiv w:val="1"/>
      <w:marLeft w:val="0"/>
      <w:marRight w:val="0"/>
      <w:marTop w:val="0"/>
      <w:marBottom w:val="0"/>
      <w:divBdr>
        <w:top w:val="none" w:sz="0" w:space="0" w:color="auto"/>
        <w:left w:val="none" w:sz="0" w:space="0" w:color="auto"/>
        <w:bottom w:val="none" w:sz="0" w:space="0" w:color="auto"/>
        <w:right w:val="none" w:sz="0" w:space="0" w:color="auto"/>
      </w:divBdr>
    </w:div>
    <w:div w:id="178206717">
      <w:bodyDiv w:val="1"/>
      <w:marLeft w:val="0"/>
      <w:marRight w:val="0"/>
      <w:marTop w:val="0"/>
      <w:marBottom w:val="0"/>
      <w:divBdr>
        <w:top w:val="none" w:sz="0" w:space="0" w:color="auto"/>
        <w:left w:val="none" w:sz="0" w:space="0" w:color="auto"/>
        <w:bottom w:val="none" w:sz="0" w:space="0" w:color="auto"/>
        <w:right w:val="none" w:sz="0" w:space="0" w:color="auto"/>
      </w:divBdr>
    </w:div>
    <w:div w:id="178931998">
      <w:bodyDiv w:val="1"/>
      <w:marLeft w:val="0"/>
      <w:marRight w:val="0"/>
      <w:marTop w:val="0"/>
      <w:marBottom w:val="0"/>
      <w:divBdr>
        <w:top w:val="none" w:sz="0" w:space="0" w:color="auto"/>
        <w:left w:val="none" w:sz="0" w:space="0" w:color="auto"/>
        <w:bottom w:val="none" w:sz="0" w:space="0" w:color="auto"/>
        <w:right w:val="none" w:sz="0" w:space="0" w:color="auto"/>
      </w:divBdr>
    </w:div>
    <w:div w:id="179321761">
      <w:bodyDiv w:val="1"/>
      <w:marLeft w:val="0"/>
      <w:marRight w:val="0"/>
      <w:marTop w:val="0"/>
      <w:marBottom w:val="0"/>
      <w:divBdr>
        <w:top w:val="none" w:sz="0" w:space="0" w:color="auto"/>
        <w:left w:val="none" w:sz="0" w:space="0" w:color="auto"/>
        <w:bottom w:val="none" w:sz="0" w:space="0" w:color="auto"/>
        <w:right w:val="none" w:sz="0" w:space="0" w:color="auto"/>
      </w:divBdr>
    </w:div>
    <w:div w:id="179781528">
      <w:bodyDiv w:val="1"/>
      <w:marLeft w:val="0"/>
      <w:marRight w:val="0"/>
      <w:marTop w:val="0"/>
      <w:marBottom w:val="0"/>
      <w:divBdr>
        <w:top w:val="none" w:sz="0" w:space="0" w:color="auto"/>
        <w:left w:val="none" w:sz="0" w:space="0" w:color="auto"/>
        <w:bottom w:val="none" w:sz="0" w:space="0" w:color="auto"/>
        <w:right w:val="none" w:sz="0" w:space="0" w:color="auto"/>
      </w:divBdr>
    </w:div>
    <w:div w:id="180315174">
      <w:bodyDiv w:val="1"/>
      <w:marLeft w:val="0"/>
      <w:marRight w:val="0"/>
      <w:marTop w:val="0"/>
      <w:marBottom w:val="0"/>
      <w:divBdr>
        <w:top w:val="none" w:sz="0" w:space="0" w:color="auto"/>
        <w:left w:val="none" w:sz="0" w:space="0" w:color="auto"/>
        <w:bottom w:val="none" w:sz="0" w:space="0" w:color="auto"/>
        <w:right w:val="none" w:sz="0" w:space="0" w:color="auto"/>
      </w:divBdr>
    </w:div>
    <w:div w:id="180625797">
      <w:bodyDiv w:val="1"/>
      <w:marLeft w:val="0"/>
      <w:marRight w:val="0"/>
      <w:marTop w:val="0"/>
      <w:marBottom w:val="0"/>
      <w:divBdr>
        <w:top w:val="none" w:sz="0" w:space="0" w:color="auto"/>
        <w:left w:val="none" w:sz="0" w:space="0" w:color="auto"/>
        <w:bottom w:val="none" w:sz="0" w:space="0" w:color="auto"/>
        <w:right w:val="none" w:sz="0" w:space="0" w:color="auto"/>
      </w:divBdr>
    </w:div>
    <w:div w:id="181238772">
      <w:bodyDiv w:val="1"/>
      <w:marLeft w:val="0"/>
      <w:marRight w:val="0"/>
      <w:marTop w:val="0"/>
      <w:marBottom w:val="0"/>
      <w:divBdr>
        <w:top w:val="none" w:sz="0" w:space="0" w:color="auto"/>
        <w:left w:val="none" w:sz="0" w:space="0" w:color="auto"/>
        <w:bottom w:val="none" w:sz="0" w:space="0" w:color="auto"/>
        <w:right w:val="none" w:sz="0" w:space="0" w:color="auto"/>
      </w:divBdr>
    </w:div>
    <w:div w:id="181549784">
      <w:bodyDiv w:val="1"/>
      <w:marLeft w:val="0"/>
      <w:marRight w:val="0"/>
      <w:marTop w:val="0"/>
      <w:marBottom w:val="0"/>
      <w:divBdr>
        <w:top w:val="none" w:sz="0" w:space="0" w:color="auto"/>
        <w:left w:val="none" w:sz="0" w:space="0" w:color="auto"/>
        <w:bottom w:val="none" w:sz="0" w:space="0" w:color="auto"/>
        <w:right w:val="none" w:sz="0" w:space="0" w:color="auto"/>
      </w:divBdr>
    </w:div>
    <w:div w:id="182280015">
      <w:bodyDiv w:val="1"/>
      <w:marLeft w:val="0"/>
      <w:marRight w:val="0"/>
      <w:marTop w:val="0"/>
      <w:marBottom w:val="0"/>
      <w:divBdr>
        <w:top w:val="none" w:sz="0" w:space="0" w:color="auto"/>
        <w:left w:val="none" w:sz="0" w:space="0" w:color="auto"/>
        <w:bottom w:val="none" w:sz="0" w:space="0" w:color="auto"/>
        <w:right w:val="none" w:sz="0" w:space="0" w:color="auto"/>
      </w:divBdr>
    </w:div>
    <w:div w:id="183053307">
      <w:bodyDiv w:val="1"/>
      <w:marLeft w:val="0"/>
      <w:marRight w:val="0"/>
      <w:marTop w:val="0"/>
      <w:marBottom w:val="0"/>
      <w:divBdr>
        <w:top w:val="none" w:sz="0" w:space="0" w:color="auto"/>
        <w:left w:val="none" w:sz="0" w:space="0" w:color="auto"/>
        <w:bottom w:val="none" w:sz="0" w:space="0" w:color="auto"/>
        <w:right w:val="none" w:sz="0" w:space="0" w:color="auto"/>
      </w:divBdr>
    </w:div>
    <w:div w:id="183327261">
      <w:bodyDiv w:val="1"/>
      <w:marLeft w:val="0"/>
      <w:marRight w:val="0"/>
      <w:marTop w:val="0"/>
      <w:marBottom w:val="0"/>
      <w:divBdr>
        <w:top w:val="none" w:sz="0" w:space="0" w:color="auto"/>
        <w:left w:val="none" w:sz="0" w:space="0" w:color="auto"/>
        <w:bottom w:val="none" w:sz="0" w:space="0" w:color="auto"/>
        <w:right w:val="none" w:sz="0" w:space="0" w:color="auto"/>
      </w:divBdr>
    </w:div>
    <w:div w:id="183592263">
      <w:bodyDiv w:val="1"/>
      <w:marLeft w:val="0"/>
      <w:marRight w:val="0"/>
      <w:marTop w:val="0"/>
      <w:marBottom w:val="0"/>
      <w:divBdr>
        <w:top w:val="none" w:sz="0" w:space="0" w:color="auto"/>
        <w:left w:val="none" w:sz="0" w:space="0" w:color="auto"/>
        <w:bottom w:val="none" w:sz="0" w:space="0" w:color="auto"/>
        <w:right w:val="none" w:sz="0" w:space="0" w:color="auto"/>
      </w:divBdr>
    </w:div>
    <w:div w:id="184053970">
      <w:bodyDiv w:val="1"/>
      <w:marLeft w:val="0"/>
      <w:marRight w:val="0"/>
      <w:marTop w:val="0"/>
      <w:marBottom w:val="0"/>
      <w:divBdr>
        <w:top w:val="none" w:sz="0" w:space="0" w:color="auto"/>
        <w:left w:val="none" w:sz="0" w:space="0" w:color="auto"/>
        <w:bottom w:val="none" w:sz="0" w:space="0" w:color="auto"/>
        <w:right w:val="none" w:sz="0" w:space="0" w:color="auto"/>
      </w:divBdr>
    </w:div>
    <w:div w:id="184952479">
      <w:bodyDiv w:val="1"/>
      <w:marLeft w:val="0"/>
      <w:marRight w:val="0"/>
      <w:marTop w:val="0"/>
      <w:marBottom w:val="0"/>
      <w:divBdr>
        <w:top w:val="none" w:sz="0" w:space="0" w:color="auto"/>
        <w:left w:val="none" w:sz="0" w:space="0" w:color="auto"/>
        <w:bottom w:val="none" w:sz="0" w:space="0" w:color="auto"/>
        <w:right w:val="none" w:sz="0" w:space="0" w:color="auto"/>
      </w:divBdr>
    </w:div>
    <w:div w:id="185141948">
      <w:bodyDiv w:val="1"/>
      <w:marLeft w:val="0"/>
      <w:marRight w:val="0"/>
      <w:marTop w:val="0"/>
      <w:marBottom w:val="0"/>
      <w:divBdr>
        <w:top w:val="none" w:sz="0" w:space="0" w:color="auto"/>
        <w:left w:val="none" w:sz="0" w:space="0" w:color="auto"/>
        <w:bottom w:val="none" w:sz="0" w:space="0" w:color="auto"/>
        <w:right w:val="none" w:sz="0" w:space="0" w:color="auto"/>
      </w:divBdr>
    </w:div>
    <w:div w:id="185146168">
      <w:bodyDiv w:val="1"/>
      <w:marLeft w:val="0"/>
      <w:marRight w:val="0"/>
      <w:marTop w:val="0"/>
      <w:marBottom w:val="0"/>
      <w:divBdr>
        <w:top w:val="none" w:sz="0" w:space="0" w:color="auto"/>
        <w:left w:val="none" w:sz="0" w:space="0" w:color="auto"/>
        <w:bottom w:val="none" w:sz="0" w:space="0" w:color="auto"/>
        <w:right w:val="none" w:sz="0" w:space="0" w:color="auto"/>
      </w:divBdr>
    </w:div>
    <w:div w:id="185216668">
      <w:bodyDiv w:val="1"/>
      <w:marLeft w:val="0"/>
      <w:marRight w:val="0"/>
      <w:marTop w:val="0"/>
      <w:marBottom w:val="0"/>
      <w:divBdr>
        <w:top w:val="none" w:sz="0" w:space="0" w:color="auto"/>
        <w:left w:val="none" w:sz="0" w:space="0" w:color="auto"/>
        <w:bottom w:val="none" w:sz="0" w:space="0" w:color="auto"/>
        <w:right w:val="none" w:sz="0" w:space="0" w:color="auto"/>
      </w:divBdr>
    </w:div>
    <w:div w:id="185678446">
      <w:bodyDiv w:val="1"/>
      <w:marLeft w:val="0"/>
      <w:marRight w:val="0"/>
      <w:marTop w:val="0"/>
      <w:marBottom w:val="0"/>
      <w:divBdr>
        <w:top w:val="none" w:sz="0" w:space="0" w:color="auto"/>
        <w:left w:val="none" w:sz="0" w:space="0" w:color="auto"/>
        <w:bottom w:val="none" w:sz="0" w:space="0" w:color="auto"/>
        <w:right w:val="none" w:sz="0" w:space="0" w:color="auto"/>
      </w:divBdr>
    </w:div>
    <w:div w:id="187060190">
      <w:bodyDiv w:val="1"/>
      <w:marLeft w:val="0"/>
      <w:marRight w:val="0"/>
      <w:marTop w:val="0"/>
      <w:marBottom w:val="0"/>
      <w:divBdr>
        <w:top w:val="none" w:sz="0" w:space="0" w:color="auto"/>
        <w:left w:val="none" w:sz="0" w:space="0" w:color="auto"/>
        <w:bottom w:val="none" w:sz="0" w:space="0" w:color="auto"/>
        <w:right w:val="none" w:sz="0" w:space="0" w:color="auto"/>
      </w:divBdr>
    </w:div>
    <w:div w:id="187566984">
      <w:bodyDiv w:val="1"/>
      <w:marLeft w:val="0"/>
      <w:marRight w:val="0"/>
      <w:marTop w:val="0"/>
      <w:marBottom w:val="0"/>
      <w:divBdr>
        <w:top w:val="none" w:sz="0" w:space="0" w:color="auto"/>
        <w:left w:val="none" w:sz="0" w:space="0" w:color="auto"/>
        <w:bottom w:val="none" w:sz="0" w:space="0" w:color="auto"/>
        <w:right w:val="none" w:sz="0" w:space="0" w:color="auto"/>
      </w:divBdr>
    </w:div>
    <w:div w:id="187720046">
      <w:bodyDiv w:val="1"/>
      <w:marLeft w:val="0"/>
      <w:marRight w:val="0"/>
      <w:marTop w:val="0"/>
      <w:marBottom w:val="0"/>
      <w:divBdr>
        <w:top w:val="none" w:sz="0" w:space="0" w:color="auto"/>
        <w:left w:val="none" w:sz="0" w:space="0" w:color="auto"/>
        <w:bottom w:val="none" w:sz="0" w:space="0" w:color="auto"/>
        <w:right w:val="none" w:sz="0" w:space="0" w:color="auto"/>
      </w:divBdr>
    </w:div>
    <w:div w:id="187913460">
      <w:bodyDiv w:val="1"/>
      <w:marLeft w:val="0"/>
      <w:marRight w:val="0"/>
      <w:marTop w:val="0"/>
      <w:marBottom w:val="0"/>
      <w:divBdr>
        <w:top w:val="none" w:sz="0" w:space="0" w:color="auto"/>
        <w:left w:val="none" w:sz="0" w:space="0" w:color="auto"/>
        <w:bottom w:val="none" w:sz="0" w:space="0" w:color="auto"/>
        <w:right w:val="none" w:sz="0" w:space="0" w:color="auto"/>
      </w:divBdr>
    </w:div>
    <w:div w:id="188833250">
      <w:bodyDiv w:val="1"/>
      <w:marLeft w:val="0"/>
      <w:marRight w:val="0"/>
      <w:marTop w:val="0"/>
      <w:marBottom w:val="0"/>
      <w:divBdr>
        <w:top w:val="none" w:sz="0" w:space="0" w:color="auto"/>
        <w:left w:val="none" w:sz="0" w:space="0" w:color="auto"/>
        <w:bottom w:val="none" w:sz="0" w:space="0" w:color="auto"/>
        <w:right w:val="none" w:sz="0" w:space="0" w:color="auto"/>
      </w:divBdr>
    </w:div>
    <w:div w:id="188878592">
      <w:bodyDiv w:val="1"/>
      <w:marLeft w:val="0"/>
      <w:marRight w:val="0"/>
      <w:marTop w:val="0"/>
      <w:marBottom w:val="0"/>
      <w:divBdr>
        <w:top w:val="none" w:sz="0" w:space="0" w:color="auto"/>
        <w:left w:val="none" w:sz="0" w:space="0" w:color="auto"/>
        <w:bottom w:val="none" w:sz="0" w:space="0" w:color="auto"/>
        <w:right w:val="none" w:sz="0" w:space="0" w:color="auto"/>
      </w:divBdr>
    </w:div>
    <w:div w:id="190923115">
      <w:bodyDiv w:val="1"/>
      <w:marLeft w:val="0"/>
      <w:marRight w:val="0"/>
      <w:marTop w:val="0"/>
      <w:marBottom w:val="0"/>
      <w:divBdr>
        <w:top w:val="none" w:sz="0" w:space="0" w:color="auto"/>
        <w:left w:val="none" w:sz="0" w:space="0" w:color="auto"/>
        <w:bottom w:val="none" w:sz="0" w:space="0" w:color="auto"/>
        <w:right w:val="none" w:sz="0" w:space="0" w:color="auto"/>
      </w:divBdr>
    </w:div>
    <w:div w:id="191962413">
      <w:bodyDiv w:val="1"/>
      <w:marLeft w:val="0"/>
      <w:marRight w:val="0"/>
      <w:marTop w:val="0"/>
      <w:marBottom w:val="0"/>
      <w:divBdr>
        <w:top w:val="none" w:sz="0" w:space="0" w:color="auto"/>
        <w:left w:val="none" w:sz="0" w:space="0" w:color="auto"/>
        <w:bottom w:val="none" w:sz="0" w:space="0" w:color="auto"/>
        <w:right w:val="none" w:sz="0" w:space="0" w:color="auto"/>
      </w:divBdr>
    </w:div>
    <w:div w:id="192617736">
      <w:bodyDiv w:val="1"/>
      <w:marLeft w:val="0"/>
      <w:marRight w:val="0"/>
      <w:marTop w:val="0"/>
      <w:marBottom w:val="0"/>
      <w:divBdr>
        <w:top w:val="none" w:sz="0" w:space="0" w:color="auto"/>
        <w:left w:val="none" w:sz="0" w:space="0" w:color="auto"/>
        <w:bottom w:val="none" w:sz="0" w:space="0" w:color="auto"/>
        <w:right w:val="none" w:sz="0" w:space="0" w:color="auto"/>
      </w:divBdr>
    </w:div>
    <w:div w:id="193857151">
      <w:bodyDiv w:val="1"/>
      <w:marLeft w:val="0"/>
      <w:marRight w:val="0"/>
      <w:marTop w:val="0"/>
      <w:marBottom w:val="0"/>
      <w:divBdr>
        <w:top w:val="none" w:sz="0" w:space="0" w:color="auto"/>
        <w:left w:val="none" w:sz="0" w:space="0" w:color="auto"/>
        <w:bottom w:val="none" w:sz="0" w:space="0" w:color="auto"/>
        <w:right w:val="none" w:sz="0" w:space="0" w:color="auto"/>
      </w:divBdr>
    </w:div>
    <w:div w:id="194082321">
      <w:bodyDiv w:val="1"/>
      <w:marLeft w:val="0"/>
      <w:marRight w:val="0"/>
      <w:marTop w:val="0"/>
      <w:marBottom w:val="0"/>
      <w:divBdr>
        <w:top w:val="none" w:sz="0" w:space="0" w:color="auto"/>
        <w:left w:val="none" w:sz="0" w:space="0" w:color="auto"/>
        <w:bottom w:val="none" w:sz="0" w:space="0" w:color="auto"/>
        <w:right w:val="none" w:sz="0" w:space="0" w:color="auto"/>
      </w:divBdr>
    </w:div>
    <w:div w:id="194119958">
      <w:bodyDiv w:val="1"/>
      <w:marLeft w:val="0"/>
      <w:marRight w:val="0"/>
      <w:marTop w:val="0"/>
      <w:marBottom w:val="0"/>
      <w:divBdr>
        <w:top w:val="none" w:sz="0" w:space="0" w:color="auto"/>
        <w:left w:val="none" w:sz="0" w:space="0" w:color="auto"/>
        <w:bottom w:val="none" w:sz="0" w:space="0" w:color="auto"/>
        <w:right w:val="none" w:sz="0" w:space="0" w:color="auto"/>
      </w:divBdr>
    </w:div>
    <w:div w:id="194388502">
      <w:bodyDiv w:val="1"/>
      <w:marLeft w:val="0"/>
      <w:marRight w:val="0"/>
      <w:marTop w:val="0"/>
      <w:marBottom w:val="0"/>
      <w:divBdr>
        <w:top w:val="none" w:sz="0" w:space="0" w:color="auto"/>
        <w:left w:val="none" w:sz="0" w:space="0" w:color="auto"/>
        <w:bottom w:val="none" w:sz="0" w:space="0" w:color="auto"/>
        <w:right w:val="none" w:sz="0" w:space="0" w:color="auto"/>
      </w:divBdr>
    </w:div>
    <w:div w:id="194925102">
      <w:bodyDiv w:val="1"/>
      <w:marLeft w:val="0"/>
      <w:marRight w:val="0"/>
      <w:marTop w:val="0"/>
      <w:marBottom w:val="0"/>
      <w:divBdr>
        <w:top w:val="none" w:sz="0" w:space="0" w:color="auto"/>
        <w:left w:val="none" w:sz="0" w:space="0" w:color="auto"/>
        <w:bottom w:val="none" w:sz="0" w:space="0" w:color="auto"/>
        <w:right w:val="none" w:sz="0" w:space="0" w:color="auto"/>
      </w:divBdr>
    </w:div>
    <w:div w:id="194930801">
      <w:bodyDiv w:val="1"/>
      <w:marLeft w:val="0"/>
      <w:marRight w:val="0"/>
      <w:marTop w:val="0"/>
      <w:marBottom w:val="0"/>
      <w:divBdr>
        <w:top w:val="none" w:sz="0" w:space="0" w:color="auto"/>
        <w:left w:val="none" w:sz="0" w:space="0" w:color="auto"/>
        <w:bottom w:val="none" w:sz="0" w:space="0" w:color="auto"/>
        <w:right w:val="none" w:sz="0" w:space="0" w:color="auto"/>
      </w:divBdr>
    </w:div>
    <w:div w:id="195194539">
      <w:bodyDiv w:val="1"/>
      <w:marLeft w:val="0"/>
      <w:marRight w:val="0"/>
      <w:marTop w:val="0"/>
      <w:marBottom w:val="0"/>
      <w:divBdr>
        <w:top w:val="none" w:sz="0" w:space="0" w:color="auto"/>
        <w:left w:val="none" w:sz="0" w:space="0" w:color="auto"/>
        <w:bottom w:val="none" w:sz="0" w:space="0" w:color="auto"/>
        <w:right w:val="none" w:sz="0" w:space="0" w:color="auto"/>
      </w:divBdr>
    </w:div>
    <w:div w:id="195241107">
      <w:bodyDiv w:val="1"/>
      <w:marLeft w:val="0"/>
      <w:marRight w:val="0"/>
      <w:marTop w:val="0"/>
      <w:marBottom w:val="0"/>
      <w:divBdr>
        <w:top w:val="none" w:sz="0" w:space="0" w:color="auto"/>
        <w:left w:val="none" w:sz="0" w:space="0" w:color="auto"/>
        <w:bottom w:val="none" w:sz="0" w:space="0" w:color="auto"/>
        <w:right w:val="none" w:sz="0" w:space="0" w:color="auto"/>
      </w:divBdr>
    </w:div>
    <w:div w:id="195579953">
      <w:bodyDiv w:val="1"/>
      <w:marLeft w:val="0"/>
      <w:marRight w:val="0"/>
      <w:marTop w:val="0"/>
      <w:marBottom w:val="0"/>
      <w:divBdr>
        <w:top w:val="none" w:sz="0" w:space="0" w:color="auto"/>
        <w:left w:val="none" w:sz="0" w:space="0" w:color="auto"/>
        <w:bottom w:val="none" w:sz="0" w:space="0" w:color="auto"/>
        <w:right w:val="none" w:sz="0" w:space="0" w:color="auto"/>
      </w:divBdr>
    </w:div>
    <w:div w:id="195582404">
      <w:bodyDiv w:val="1"/>
      <w:marLeft w:val="0"/>
      <w:marRight w:val="0"/>
      <w:marTop w:val="0"/>
      <w:marBottom w:val="0"/>
      <w:divBdr>
        <w:top w:val="none" w:sz="0" w:space="0" w:color="auto"/>
        <w:left w:val="none" w:sz="0" w:space="0" w:color="auto"/>
        <w:bottom w:val="none" w:sz="0" w:space="0" w:color="auto"/>
        <w:right w:val="none" w:sz="0" w:space="0" w:color="auto"/>
      </w:divBdr>
    </w:div>
    <w:div w:id="196352995">
      <w:bodyDiv w:val="1"/>
      <w:marLeft w:val="0"/>
      <w:marRight w:val="0"/>
      <w:marTop w:val="0"/>
      <w:marBottom w:val="0"/>
      <w:divBdr>
        <w:top w:val="none" w:sz="0" w:space="0" w:color="auto"/>
        <w:left w:val="none" w:sz="0" w:space="0" w:color="auto"/>
        <w:bottom w:val="none" w:sz="0" w:space="0" w:color="auto"/>
        <w:right w:val="none" w:sz="0" w:space="0" w:color="auto"/>
      </w:divBdr>
    </w:div>
    <w:div w:id="196622798">
      <w:bodyDiv w:val="1"/>
      <w:marLeft w:val="0"/>
      <w:marRight w:val="0"/>
      <w:marTop w:val="0"/>
      <w:marBottom w:val="0"/>
      <w:divBdr>
        <w:top w:val="none" w:sz="0" w:space="0" w:color="auto"/>
        <w:left w:val="none" w:sz="0" w:space="0" w:color="auto"/>
        <w:bottom w:val="none" w:sz="0" w:space="0" w:color="auto"/>
        <w:right w:val="none" w:sz="0" w:space="0" w:color="auto"/>
      </w:divBdr>
    </w:div>
    <w:div w:id="197278124">
      <w:bodyDiv w:val="1"/>
      <w:marLeft w:val="0"/>
      <w:marRight w:val="0"/>
      <w:marTop w:val="0"/>
      <w:marBottom w:val="0"/>
      <w:divBdr>
        <w:top w:val="none" w:sz="0" w:space="0" w:color="auto"/>
        <w:left w:val="none" w:sz="0" w:space="0" w:color="auto"/>
        <w:bottom w:val="none" w:sz="0" w:space="0" w:color="auto"/>
        <w:right w:val="none" w:sz="0" w:space="0" w:color="auto"/>
      </w:divBdr>
    </w:div>
    <w:div w:id="197936288">
      <w:bodyDiv w:val="1"/>
      <w:marLeft w:val="0"/>
      <w:marRight w:val="0"/>
      <w:marTop w:val="0"/>
      <w:marBottom w:val="0"/>
      <w:divBdr>
        <w:top w:val="none" w:sz="0" w:space="0" w:color="auto"/>
        <w:left w:val="none" w:sz="0" w:space="0" w:color="auto"/>
        <w:bottom w:val="none" w:sz="0" w:space="0" w:color="auto"/>
        <w:right w:val="none" w:sz="0" w:space="0" w:color="auto"/>
      </w:divBdr>
    </w:div>
    <w:div w:id="198050125">
      <w:bodyDiv w:val="1"/>
      <w:marLeft w:val="0"/>
      <w:marRight w:val="0"/>
      <w:marTop w:val="0"/>
      <w:marBottom w:val="0"/>
      <w:divBdr>
        <w:top w:val="none" w:sz="0" w:space="0" w:color="auto"/>
        <w:left w:val="none" w:sz="0" w:space="0" w:color="auto"/>
        <w:bottom w:val="none" w:sz="0" w:space="0" w:color="auto"/>
        <w:right w:val="none" w:sz="0" w:space="0" w:color="auto"/>
      </w:divBdr>
    </w:div>
    <w:div w:id="198205200">
      <w:bodyDiv w:val="1"/>
      <w:marLeft w:val="0"/>
      <w:marRight w:val="0"/>
      <w:marTop w:val="0"/>
      <w:marBottom w:val="0"/>
      <w:divBdr>
        <w:top w:val="none" w:sz="0" w:space="0" w:color="auto"/>
        <w:left w:val="none" w:sz="0" w:space="0" w:color="auto"/>
        <w:bottom w:val="none" w:sz="0" w:space="0" w:color="auto"/>
        <w:right w:val="none" w:sz="0" w:space="0" w:color="auto"/>
      </w:divBdr>
    </w:div>
    <w:div w:id="198321041">
      <w:bodyDiv w:val="1"/>
      <w:marLeft w:val="0"/>
      <w:marRight w:val="0"/>
      <w:marTop w:val="0"/>
      <w:marBottom w:val="0"/>
      <w:divBdr>
        <w:top w:val="none" w:sz="0" w:space="0" w:color="auto"/>
        <w:left w:val="none" w:sz="0" w:space="0" w:color="auto"/>
        <w:bottom w:val="none" w:sz="0" w:space="0" w:color="auto"/>
        <w:right w:val="none" w:sz="0" w:space="0" w:color="auto"/>
      </w:divBdr>
    </w:div>
    <w:div w:id="198860459">
      <w:bodyDiv w:val="1"/>
      <w:marLeft w:val="0"/>
      <w:marRight w:val="0"/>
      <w:marTop w:val="0"/>
      <w:marBottom w:val="0"/>
      <w:divBdr>
        <w:top w:val="none" w:sz="0" w:space="0" w:color="auto"/>
        <w:left w:val="none" w:sz="0" w:space="0" w:color="auto"/>
        <w:bottom w:val="none" w:sz="0" w:space="0" w:color="auto"/>
        <w:right w:val="none" w:sz="0" w:space="0" w:color="auto"/>
      </w:divBdr>
    </w:div>
    <w:div w:id="199518416">
      <w:bodyDiv w:val="1"/>
      <w:marLeft w:val="0"/>
      <w:marRight w:val="0"/>
      <w:marTop w:val="0"/>
      <w:marBottom w:val="0"/>
      <w:divBdr>
        <w:top w:val="none" w:sz="0" w:space="0" w:color="auto"/>
        <w:left w:val="none" w:sz="0" w:space="0" w:color="auto"/>
        <w:bottom w:val="none" w:sz="0" w:space="0" w:color="auto"/>
        <w:right w:val="none" w:sz="0" w:space="0" w:color="auto"/>
      </w:divBdr>
    </w:div>
    <w:div w:id="200358833">
      <w:bodyDiv w:val="1"/>
      <w:marLeft w:val="0"/>
      <w:marRight w:val="0"/>
      <w:marTop w:val="0"/>
      <w:marBottom w:val="0"/>
      <w:divBdr>
        <w:top w:val="none" w:sz="0" w:space="0" w:color="auto"/>
        <w:left w:val="none" w:sz="0" w:space="0" w:color="auto"/>
        <w:bottom w:val="none" w:sz="0" w:space="0" w:color="auto"/>
        <w:right w:val="none" w:sz="0" w:space="0" w:color="auto"/>
      </w:divBdr>
    </w:div>
    <w:div w:id="200748173">
      <w:bodyDiv w:val="1"/>
      <w:marLeft w:val="0"/>
      <w:marRight w:val="0"/>
      <w:marTop w:val="0"/>
      <w:marBottom w:val="0"/>
      <w:divBdr>
        <w:top w:val="none" w:sz="0" w:space="0" w:color="auto"/>
        <w:left w:val="none" w:sz="0" w:space="0" w:color="auto"/>
        <w:bottom w:val="none" w:sz="0" w:space="0" w:color="auto"/>
        <w:right w:val="none" w:sz="0" w:space="0" w:color="auto"/>
      </w:divBdr>
    </w:div>
    <w:div w:id="200872966">
      <w:bodyDiv w:val="1"/>
      <w:marLeft w:val="0"/>
      <w:marRight w:val="0"/>
      <w:marTop w:val="0"/>
      <w:marBottom w:val="0"/>
      <w:divBdr>
        <w:top w:val="none" w:sz="0" w:space="0" w:color="auto"/>
        <w:left w:val="none" w:sz="0" w:space="0" w:color="auto"/>
        <w:bottom w:val="none" w:sz="0" w:space="0" w:color="auto"/>
        <w:right w:val="none" w:sz="0" w:space="0" w:color="auto"/>
      </w:divBdr>
    </w:div>
    <w:div w:id="200944869">
      <w:bodyDiv w:val="1"/>
      <w:marLeft w:val="0"/>
      <w:marRight w:val="0"/>
      <w:marTop w:val="0"/>
      <w:marBottom w:val="0"/>
      <w:divBdr>
        <w:top w:val="none" w:sz="0" w:space="0" w:color="auto"/>
        <w:left w:val="none" w:sz="0" w:space="0" w:color="auto"/>
        <w:bottom w:val="none" w:sz="0" w:space="0" w:color="auto"/>
        <w:right w:val="none" w:sz="0" w:space="0" w:color="auto"/>
      </w:divBdr>
    </w:div>
    <w:div w:id="202060599">
      <w:bodyDiv w:val="1"/>
      <w:marLeft w:val="0"/>
      <w:marRight w:val="0"/>
      <w:marTop w:val="0"/>
      <w:marBottom w:val="0"/>
      <w:divBdr>
        <w:top w:val="none" w:sz="0" w:space="0" w:color="auto"/>
        <w:left w:val="none" w:sz="0" w:space="0" w:color="auto"/>
        <w:bottom w:val="none" w:sz="0" w:space="0" w:color="auto"/>
        <w:right w:val="none" w:sz="0" w:space="0" w:color="auto"/>
      </w:divBdr>
    </w:div>
    <w:div w:id="202209028">
      <w:bodyDiv w:val="1"/>
      <w:marLeft w:val="0"/>
      <w:marRight w:val="0"/>
      <w:marTop w:val="0"/>
      <w:marBottom w:val="0"/>
      <w:divBdr>
        <w:top w:val="none" w:sz="0" w:space="0" w:color="auto"/>
        <w:left w:val="none" w:sz="0" w:space="0" w:color="auto"/>
        <w:bottom w:val="none" w:sz="0" w:space="0" w:color="auto"/>
        <w:right w:val="none" w:sz="0" w:space="0" w:color="auto"/>
      </w:divBdr>
    </w:div>
    <w:div w:id="202254741">
      <w:bodyDiv w:val="1"/>
      <w:marLeft w:val="0"/>
      <w:marRight w:val="0"/>
      <w:marTop w:val="0"/>
      <w:marBottom w:val="0"/>
      <w:divBdr>
        <w:top w:val="none" w:sz="0" w:space="0" w:color="auto"/>
        <w:left w:val="none" w:sz="0" w:space="0" w:color="auto"/>
        <w:bottom w:val="none" w:sz="0" w:space="0" w:color="auto"/>
        <w:right w:val="none" w:sz="0" w:space="0" w:color="auto"/>
      </w:divBdr>
    </w:div>
    <w:div w:id="202904823">
      <w:bodyDiv w:val="1"/>
      <w:marLeft w:val="0"/>
      <w:marRight w:val="0"/>
      <w:marTop w:val="0"/>
      <w:marBottom w:val="0"/>
      <w:divBdr>
        <w:top w:val="none" w:sz="0" w:space="0" w:color="auto"/>
        <w:left w:val="none" w:sz="0" w:space="0" w:color="auto"/>
        <w:bottom w:val="none" w:sz="0" w:space="0" w:color="auto"/>
        <w:right w:val="none" w:sz="0" w:space="0" w:color="auto"/>
      </w:divBdr>
    </w:div>
    <w:div w:id="203442094">
      <w:bodyDiv w:val="1"/>
      <w:marLeft w:val="0"/>
      <w:marRight w:val="0"/>
      <w:marTop w:val="0"/>
      <w:marBottom w:val="0"/>
      <w:divBdr>
        <w:top w:val="none" w:sz="0" w:space="0" w:color="auto"/>
        <w:left w:val="none" w:sz="0" w:space="0" w:color="auto"/>
        <w:bottom w:val="none" w:sz="0" w:space="0" w:color="auto"/>
        <w:right w:val="none" w:sz="0" w:space="0" w:color="auto"/>
      </w:divBdr>
    </w:div>
    <w:div w:id="203638591">
      <w:bodyDiv w:val="1"/>
      <w:marLeft w:val="0"/>
      <w:marRight w:val="0"/>
      <w:marTop w:val="0"/>
      <w:marBottom w:val="0"/>
      <w:divBdr>
        <w:top w:val="none" w:sz="0" w:space="0" w:color="auto"/>
        <w:left w:val="none" w:sz="0" w:space="0" w:color="auto"/>
        <w:bottom w:val="none" w:sz="0" w:space="0" w:color="auto"/>
        <w:right w:val="none" w:sz="0" w:space="0" w:color="auto"/>
      </w:divBdr>
    </w:div>
    <w:div w:id="204409996">
      <w:bodyDiv w:val="1"/>
      <w:marLeft w:val="0"/>
      <w:marRight w:val="0"/>
      <w:marTop w:val="0"/>
      <w:marBottom w:val="0"/>
      <w:divBdr>
        <w:top w:val="none" w:sz="0" w:space="0" w:color="auto"/>
        <w:left w:val="none" w:sz="0" w:space="0" w:color="auto"/>
        <w:bottom w:val="none" w:sz="0" w:space="0" w:color="auto"/>
        <w:right w:val="none" w:sz="0" w:space="0" w:color="auto"/>
      </w:divBdr>
    </w:div>
    <w:div w:id="204945868">
      <w:bodyDiv w:val="1"/>
      <w:marLeft w:val="0"/>
      <w:marRight w:val="0"/>
      <w:marTop w:val="0"/>
      <w:marBottom w:val="0"/>
      <w:divBdr>
        <w:top w:val="none" w:sz="0" w:space="0" w:color="auto"/>
        <w:left w:val="none" w:sz="0" w:space="0" w:color="auto"/>
        <w:bottom w:val="none" w:sz="0" w:space="0" w:color="auto"/>
        <w:right w:val="none" w:sz="0" w:space="0" w:color="auto"/>
      </w:divBdr>
    </w:div>
    <w:div w:id="205914451">
      <w:bodyDiv w:val="1"/>
      <w:marLeft w:val="0"/>
      <w:marRight w:val="0"/>
      <w:marTop w:val="0"/>
      <w:marBottom w:val="0"/>
      <w:divBdr>
        <w:top w:val="none" w:sz="0" w:space="0" w:color="auto"/>
        <w:left w:val="none" w:sz="0" w:space="0" w:color="auto"/>
        <w:bottom w:val="none" w:sz="0" w:space="0" w:color="auto"/>
        <w:right w:val="none" w:sz="0" w:space="0" w:color="auto"/>
      </w:divBdr>
    </w:div>
    <w:div w:id="206570388">
      <w:bodyDiv w:val="1"/>
      <w:marLeft w:val="0"/>
      <w:marRight w:val="0"/>
      <w:marTop w:val="0"/>
      <w:marBottom w:val="0"/>
      <w:divBdr>
        <w:top w:val="none" w:sz="0" w:space="0" w:color="auto"/>
        <w:left w:val="none" w:sz="0" w:space="0" w:color="auto"/>
        <w:bottom w:val="none" w:sz="0" w:space="0" w:color="auto"/>
        <w:right w:val="none" w:sz="0" w:space="0" w:color="auto"/>
      </w:divBdr>
    </w:div>
    <w:div w:id="207300734">
      <w:bodyDiv w:val="1"/>
      <w:marLeft w:val="0"/>
      <w:marRight w:val="0"/>
      <w:marTop w:val="0"/>
      <w:marBottom w:val="0"/>
      <w:divBdr>
        <w:top w:val="none" w:sz="0" w:space="0" w:color="auto"/>
        <w:left w:val="none" w:sz="0" w:space="0" w:color="auto"/>
        <w:bottom w:val="none" w:sz="0" w:space="0" w:color="auto"/>
        <w:right w:val="none" w:sz="0" w:space="0" w:color="auto"/>
      </w:divBdr>
    </w:div>
    <w:div w:id="207689836">
      <w:bodyDiv w:val="1"/>
      <w:marLeft w:val="0"/>
      <w:marRight w:val="0"/>
      <w:marTop w:val="0"/>
      <w:marBottom w:val="0"/>
      <w:divBdr>
        <w:top w:val="none" w:sz="0" w:space="0" w:color="auto"/>
        <w:left w:val="none" w:sz="0" w:space="0" w:color="auto"/>
        <w:bottom w:val="none" w:sz="0" w:space="0" w:color="auto"/>
        <w:right w:val="none" w:sz="0" w:space="0" w:color="auto"/>
      </w:divBdr>
    </w:div>
    <w:div w:id="208036984">
      <w:bodyDiv w:val="1"/>
      <w:marLeft w:val="0"/>
      <w:marRight w:val="0"/>
      <w:marTop w:val="0"/>
      <w:marBottom w:val="0"/>
      <w:divBdr>
        <w:top w:val="none" w:sz="0" w:space="0" w:color="auto"/>
        <w:left w:val="none" w:sz="0" w:space="0" w:color="auto"/>
        <w:bottom w:val="none" w:sz="0" w:space="0" w:color="auto"/>
        <w:right w:val="none" w:sz="0" w:space="0" w:color="auto"/>
      </w:divBdr>
    </w:div>
    <w:div w:id="208230616">
      <w:bodyDiv w:val="1"/>
      <w:marLeft w:val="0"/>
      <w:marRight w:val="0"/>
      <w:marTop w:val="0"/>
      <w:marBottom w:val="0"/>
      <w:divBdr>
        <w:top w:val="none" w:sz="0" w:space="0" w:color="auto"/>
        <w:left w:val="none" w:sz="0" w:space="0" w:color="auto"/>
        <w:bottom w:val="none" w:sz="0" w:space="0" w:color="auto"/>
        <w:right w:val="none" w:sz="0" w:space="0" w:color="auto"/>
      </w:divBdr>
    </w:div>
    <w:div w:id="208340796">
      <w:bodyDiv w:val="1"/>
      <w:marLeft w:val="0"/>
      <w:marRight w:val="0"/>
      <w:marTop w:val="0"/>
      <w:marBottom w:val="0"/>
      <w:divBdr>
        <w:top w:val="none" w:sz="0" w:space="0" w:color="auto"/>
        <w:left w:val="none" w:sz="0" w:space="0" w:color="auto"/>
        <w:bottom w:val="none" w:sz="0" w:space="0" w:color="auto"/>
        <w:right w:val="none" w:sz="0" w:space="0" w:color="auto"/>
      </w:divBdr>
    </w:div>
    <w:div w:id="208341723">
      <w:bodyDiv w:val="1"/>
      <w:marLeft w:val="0"/>
      <w:marRight w:val="0"/>
      <w:marTop w:val="0"/>
      <w:marBottom w:val="0"/>
      <w:divBdr>
        <w:top w:val="none" w:sz="0" w:space="0" w:color="auto"/>
        <w:left w:val="none" w:sz="0" w:space="0" w:color="auto"/>
        <w:bottom w:val="none" w:sz="0" w:space="0" w:color="auto"/>
        <w:right w:val="none" w:sz="0" w:space="0" w:color="auto"/>
      </w:divBdr>
    </w:div>
    <w:div w:id="209584219">
      <w:bodyDiv w:val="1"/>
      <w:marLeft w:val="0"/>
      <w:marRight w:val="0"/>
      <w:marTop w:val="0"/>
      <w:marBottom w:val="0"/>
      <w:divBdr>
        <w:top w:val="none" w:sz="0" w:space="0" w:color="auto"/>
        <w:left w:val="none" w:sz="0" w:space="0" w:color="auto"/>
        <w:bottom w:val="none" w:sz="0" w:space="0" w:color="auto"/>
        <w:right w:val="none" w:sz="0" w:space="0" w:color="auto"/>
      </w:divBdr>
    </w:div>
    <w:div w:id="209653045">
      <w:bodyDiv w:val="1"/>
      <w:marLeft w:val="0"/>
      <w:marRight w:val="0"/>
      <w:marTop w:val="0"/>
      <w:marBottom w:val="0"/>
      <w:divBdr>
        <w:top w:val="none" w:sz="0" w:space="0" w:color="auto"/>
        <w:left w:val="none" w:sz="0" w:space="0" w:color="auto"/>
        <w:bottom w:val="none" w:sz="0" w:space="0" w:color="auto"/>
        <w:right w:val="none" w:sz="0" w:space="0" w:color="auto"/>
      </w:divBdr>
    </w:div>
    <w:div w:id="210070441">
      <w:bodyDiv w:val="1"/>
      <w:marLeft w:val="0"/>
      <w:marRight w:val="0"/>
      <w:marTop w:val="0"/>
      <w:marBottom w:val="0"/>
      <w:divBdr>
        <w:top w:val="none" w:sz="0" w:space="0" w:color="auto"/>
        <w:left w:val="none" w:sz="0" w:space="0" w:color="auto"/>
        <w:bottom w:val="none" w:sz="0" w:space="0" w:color="auto"/>
        <w:right w:val="none" w:sz="0" w:space="0" w:color="auto"/>
      </w:divBdr>
    </w:div>
    <w:div w:id="210386677">
      <w:bodyDiv w:val="1"/>
      <w:marLeft w:val="0"/>
      <w:marRight w:val="0"/>
      <w:marTop w:val="0"/>
      <w:marBottom w:val="0"/>
      <w:divBdr>
        <w:top w:val="none" w:sz="0" w:space="0" w:color="auto"/>
        <w:left w:val="none" w:sz="0" w:space="0" w:color="auto"/>
        <w:bottom w:val="none" w:sz="0" w:space="0" w:color="auto"/>
        <w:right w:val="none" w:sz="0" w:space="0" w:color="auto"/>
      </w:divBdr>
    </w:div>
    <w:div w:id="211774600">
      <w:bodyDiv w:val="1"/>
      <w:marLeft w:val="0"/>
      <w:marRight w:val="0"/>
      <w:marTop w:val="0"/>
      <w:marBottom w:val="0"/>
      <w:divBdr>
        <w:top w:val="none" w:sz="0" w:space="0" w:color="auto"/>
        <w:left w:val="none" w:sz="0" w:space="0" w:color="auto"/>
        <w:bottom w:val="none" w:sz="0" w:space="0" w:color="auto"/>
        <w:right w:val="none" w:sz="0" w:space="0" w:color="auto"/>
      </w:divBdr>
    </w:div>
    <w:div w:id="211814533">
      <w:bodyDiv w:val="1"/>
      <w:marLeft w:val="0"/>
      <w:marRight w:val="0"/>
      <w:marTop w:val="0"/>
      <w:marBottom w:val="0"/>
      <w:divBdr>
        <w:top w:val="none" w:sz="0" w:space="0" w:color="auto"/>
        <w:left w:val="none" w:sz="0" w:space="0" w:color="auto"/>
        <w:bottom w:val="none" w:sz="0" w:space="0" w:color="auto"/>
        <w:right w:val="none" w:sz="0" w:space="0" w:color="auto"/>
      </w:divBdr>
    </w:div>
    <w:div w:id="212812910">
      <w:bodyDiv w:val="1"/>
      <w:marLeft w:val="0"/>
      <w:marRight w:val="0"/>
      <w:marTop w:val="0"/>
      <w:marBottom w:val="0"/>
      <w:divBdr>
        <w:top w:val="none" w:sz="0" w:space="0" w:color="auto"/>
        <w:left w:val="none" w:sz="0" w:space="0" w:color="auto"/>
        <w:bottom w:val="none" w:sz="0" w:space="0" w:color="auto"/>
        <w:right w:val="none" w:sz="0" w:space="0" w:color="auto"/>
      </w:divBdr>
    </w:div>
    <w:div w:id="213742344">
      <w:bodyDiv w:val="1"/>
      <w:marLeft w:val="0"/>
      <w:marRight w:val="0"/>
      <w:marTop w:val="0"/>
      <w:marBottom w:val="0"/>
      <w:divBdr>
        <w:top w:val="none" w:sz="0" w:space="0" w:color="auto"/>
        <w:left w:val="none" w:sz="0" w:space="0" w:color="auto"/>
        <w:bottom w:val="none" w:sz="0" w:space="0" w:color="auto"/>
        <w:right w:val="none" w:sz="0" w:space="0" w:color="auto"/>
      </w:divBdr>
    </w:div>
    <w:div w:id="215287562">
      <w:bodyDiv w:val="1"/>
      <w:marLeft w:val="0"/>
      <w:marRight w:val="0"/>
      <w:marTop w:val="0"/>
      <w:marBottom w:val="0"/>
      <w:divBdr>
        <w:top w:val="none" w:sz="0" w:space="0" w:color="auto"/>
        <w:left w:val="none" w:sz="0" w:space="0" w:color="auto"/>
        <w:bottom w:val="none" w:sz="0" w:space="0" w:color="auto"/>
        <w:right w:val="none" w:sz="0" w:space="0" w:color="auto"/>
      </w:divBdr>
    </w:div>
    <w:div w:id="216017598">
      <w:bodyDiv w:val="1"/>
      <w:marLeft w:val="0"/>
      <w:marRight w:val="0"/>
      <w:marTop w:val="0"/>
      <w:marBottom w:val="0"/>
      <w:divBdr>
        <w:top w:val="none" w:sz="0" w:space="0" w:color="auto"/>
        <w:left w:val="none" w:sz="0" w:space="0" w:color="auto"/>
        <w:bottom w:val="none" w:sz="0" w:space="0" w:color="auto"/>
        <w:right w:val="none" w:sz="0" w:space="0" w:color="auto"/>
      </w:divBdr>
    </w:div>
    <w:div w:id="216208021">
      <w:bodyDiv w:val="1"/>
      <w:marLeft w:val="0"/>
      <w:marRight w:val="0"/>
      <w:marTop w:val="0"/>
      <w:marBottom w:val="0"/>
      <w:divBdr>
        <w:top w:val="none" w:sz="0" w:space="0" w:color="auto"/>
        <w:left w:val="none" w:sz="0" w:space="0" w:color="auto"/>
        <w:bottom w:val="none" w:sz="0" w:space="0" w:color="auto"/>
        <w:right w:val="none" w:sz="0" w:space="0" w:color="auto"/>
      </w:divBdr>
    </w:div>
    <w:div w:id="216280048">
      <w:bodyDiv w:val="1"/>
      <w:marLeft w:val="0"/>
      <w:marRight w:val="0"/>
      <w:marTop w:val="0"/>
      <w:marBottom w:val="0"/>
      <w:divBdr>
        <w:top w:val="none" w:sz="0" w:space="0" w:color="auto"/>
        <w:left w:val="none" w:sz="0" w:space="0" w:color="auto"/>
        <w:bottom w:val="none" w:sz="0" w:space="0" w:color="auto"/>
        <w:right w:val="none" w:sz="0" w:space="0" w:color="auto"/>
      </w:divBdr>
    </w:div>
    <w:div w:id="216354962">
      <w:bodyDiv w:val="1"/>
      <w:marLeft w:val="0"/>
      <w:marRight w:val="0"/>
      <w:marTop w:val="0"/>
      <w:marBottom w:val="0"/>
      <w:divBdr>
        <w:top w:val="none" w:sz="0" w:space="0" w:color="auto"/>
        <w:left w:val="none" w:sz="0" w:space="0" w:color="auto"/>
        <w:bottom w:val="none" w:sz="0" w:space="0" w:color="auto"/>
        <w:right w:val="none" w:sz="0" w:space="0" w:color="auto"/>
      </w:divBdr>
    </w:div>
    <w:div w:id="216667405">
      <w:bodyDiv w:val="1"/>
      <w:marLeft w:val="0"/>
      <w:marRight w:val="0"/>
      <w:marTop w:val="0"/>
      <w:marBottom w:val="0"/>
      <w:divBdr>
        <w:top w:val="none" w:sz="0" w:space="0" w:color="auto"/>
        <w:left w:val="none" w:sz="0" w:space="0" w:color="auto"/>
        <w:bottom w:val="none" w:sz="0" w:space="0" w:color="auto"/>
        <w:right w:val="none" w:sz="0" w:space="0" w:color="auto"/>
      </w:divBdr>
    </w:div>
    <w:div w:id="217087924">
      <w:bodyDiv w:val="1"/>
      <w:marLeft w:val="0"/>
      <w:marRight w:val="0"/>
      <w:marTop w:val="0"/>
      <w:marBottom w:val="0"/>
      <w:divBdr>
        <w:top w:val="none" w:sz="0" w:space="0" w:color="auto"/>
        <w:left w:val="none" w:sz="0" w:space="0" w:color="auto"/>
        <w:bottom w:val="none" w:sz="0" w:space="0" w:color="auto"/>
        <w:right w:val="none" w:sz="0" w:space="0" w:color="auto"/>
      </w:divBdr>
    </w:div>
    <w:div w:id="217667252">
      <w:bodyDiv w:val="1"/>
      <w:marLeft w:val="0"/>
      <w:marRight w:val="0"/>
      <w:marTop w:val="0"/>
      <w:marBottom w:val="0"/>
      <w:divBdr>
        <w:top w:val="none" w:sz="0" w:space="0" w:color="auto"/>
        <w:left w:val="none" w:sz="0" w:space="0" w:color="auto"/>
        <w:bottom w:val="none" w:sz="0" w:space="0" w:color="auto"/>
        <w:right w:val="none" w:sz="0" w:space="0" w:color="auto"/>
      </w:divBdr>
    </w:div>
    <w:div w:id="217672574">
      <w:bodyDiv w:val="1"/>
      <w:marLeft w:val="0"/>
      <w:marRight w:val="0"/>
      <w:marTop w:val="0"/>
      <w:marBottom w:val="0"/>
      <w:divBdr>
        <w:top w:val="none" w:sz="0" w:space="0" w:color="auto"/>
        <w:left w:val="none" w:sz="0" w:space="0" w:color="auto"/>
        <w:bottom w:val="none" w:sz="0" w:space="0" w:color="auto"/>
        <w:right w:val="none" w:sz="0" w:space="0" w:color="auto"/>
      </w:divBdr>
    </w:div>
    <w:div w:id="217863864">
      <w:bodyDiv w:val="1"/>
      <w:marLeft w:val="0"/>
      <w:marRight w:val="0"/>
      <w:marTop w:val="0"/>
      <w:marBottom w:val="0"/>
      <w:divBdr>
        <w:top w:val="none" w:sz="0" w:space="0" w:color="auto"/>
        <w:left w:val="none" w:sz="0" w:space="0" w:color="auto"/>
        <w:bottom w:val="none" w:sz="0" w:space="0" w:color="auto"/>
        <w:right w:val="none" w:sz="0" w:space="0" w:color="auto"/>
      </w:divBdr>
    </w:div>
    <w:div w:id="218562595">
      <w:bodyDiv w:val="1"/>
      <w:marLeft w:val="0"/>
      <w:marRight w:val="0"/>
      <w:marTop w:val="0"/>
      <w:marBottom w:val="0"/>
      <w:divBdr>
        <w:top w:val="none" w:sz="0" w:space="0" w:color="auto"/>
        <w:left w:val="none" w:sz="0" w:space="0" w:color="auto"/>
        <w:bottom w:val="none" w:sz="0" w:space="0" w:color="auto"/>
        <w:right w:val="none" w:sz="0" w:space="0" w:color="auto"/>
      </w:divBdr>
    </w:div>
    <w:div w:id="218905775">
      <w:bodyDiv w:val="1"/>
      <w:marLeft w:val="0"/>
      <w:marRight w:val="0"/>
      <w:marTop w:val="0"/>
      <w:marBottom w:val="0"/>
      <w:divBdr>
        <w:top w:val="none" w:sz="0" w:space="0" w:color="auto"/>
        <w:left w:val="none" w:sz="0" w:space="0" w:color="auto"/>
        <w:bottom w:val="none" w:sz="0" w:space="0" w:color="auto"/>
        <w:right w:val="none" w:sz="0" w:space="0" w:color="auto"/>
      </w:divBdr>
    </w:div>
    <w:div w:id="218908239">
      <w:bodyDiv w:val="1"/>
      <w:marLeft w:val="0"/>
      <w:marRight w:val="0"/>
      <w:marTop w:val="0"/>
      <w:marBottom w:val="0"/>
      <w:divBdr>
        <w:top w:val="none" w:sz="0" w:space="0" w:color="auto"/>
        <w:left w:val="none" w:sz="0" w:space="0" w:color="auto"/>
        <w:bottom w:val="none" w:sz="0" w:space="0" w:color="auto"/>
        <w:right w:val="none" w:sz="0" w:space="0" w:color="auto"/>
      </w:divBdr>
    </w:div>
    <w:div w:id="219481787">
      <w:bodyDiv w:val="1"/>
      <w:marLeft w:val="0"/>
      <w:marRight w:val="0"/>
      <w:marTop w:val="0"/>
      <w:marBottom w:val="0"/>
      <w:divBdr>
        <w:top w:val="none" w:sz="0" w:space="0" w:color="auto"/>
        <w:left w:val="none" w:sz="0" w:space="0" w:color="auto"/>
        <w:bottom w:val="none" w:sz="0" w:space="0" w:color="auto"/>
        <w:right w:val="none" w:sz="0" w:space="0" w:color="auto"/>
      </w:divBdr>
    </w:div>
    <w:div w:id="220095948">
      <w:bodyDiv w:val="1"/>
      <w:marLeft w:val="0"/>
      <w:marRight w:val="0"/>
      <w:marTop w:val="0"/>
      <w:marBottom w:val="0"/>
      <w:divBdr>
        <w:top w:val="none" w:sz="0" w:space="0" w:color="auto"/>
        <w:left w:val="none" w:sz="0" w:space="0" w:color="auto"/>
        <w:bottom w:val="none" w:sz="0" w:space="0" w:color="auto"/>
        <w:right w:val="none" w:sz="0" w:space="0" w:color="auto"/>
      </w:divBdr>
    </w:div>
    <w:div w:id="220335043">
      <w:bodyDiv w:val="1"/>
      <w:marLeft w:val="0"/>
      <w:marRight w:val="0"/>
      <w:marTop w:val="0"/>
      <w:marBottom w:val="0"/>
      <w:divBdr>
        <w:top w:val="none" w:sz="0" w:space="0" w:color="auto"/>
        <w:left w:val="none" w:sz="0" w:space="0" w:color="auto"/>
        <w:bottom w:val="none" w:sz="0" w:space="0" w:color="auto"/>
        <w:right w:val="none" w:sz="0" w:space="0" w:color="auto"/>
      </w:divBdr>
    </w:div>
    <w:div w:id="220753413">
      <w:bodyDiv w:val="1"/>
      <w:marLeft w:val="0"/>
      <w:marRight w:val="0"/>
      <w:marTop w:val="0"/>
      <w:marBottom w:val="0"/>
      <w:divBdr>
        <w:top w:val="none" w:sz="0" w:space="0" w:color="auto"/>
        <w:left w:val="none" w:sz="0" w:space="0" w:color="auto"/>
        <w:bottom w:val="none" w:sz="0" w:space="0" w:color="auto"/>
        <w:right w:val="none" w:sz="0" w:space="0" w:color="auto"/>
      </w:divBdr>
    </w:div>
    <w:div w:id="221067802">
      <w:bodyDiv w:val="1"/>
      <w:marLeft w:val="0"/>
      <w:marRight w:val="0"/>
      <w:marTop w:val="0"/>
      <w:marBottom w:val="0"/>
      <w:divBdr>
        <w:top w:val="none" w:sz="0" w:space="0" w:color="auto"/>
        <w:left w:val="none" w:sz="0" w:space="0" w:color="auto"/>
        <w:bottom w:val="none" w:sz="0" w:space="0" w:color="auto"/>
        <w:right w:val="none" w:sz="0" w:space="0" w:color="auto"/>
      </w:divBdr>
    </w:div>
    <w:div w:id="221139765">
      <w:bodyDiv w:val="1"/>
      <w:marLeft w:val="0"/>
      <w:marRight w:val="0"/>
      <w:marTop w:val="0"/>
      <w:marBottom w:val="0"/>
      <w:divBdr>
        <w:top w:val="none" w:sz="0" w:space="0" w:color="auto"/>
        <w:left w:val="none" w:sz="0" w:space="0" w:color="auto"/>
        <w:bottom w:val="none" w:sz="0" w:space="0" w:color="auto"/>
        <w:right w:val="none" w:sz="0" w:space="0" w:color="auto"/>
      </w:divBdr>
    </w:div>
    <w:div w:id="221604557">
      <w:bodyDiv w:val="1"/>
      <w:marLeft w:val="0"/>
      <w:marRight w:val="0"/>
      <w:marTop w:val="0"/>
      <w:marBottom w:val="0"/>
      <w:divBdr>
        <w:top w:val="none" w:sz="0" w:space="0" w:color="auto"/>
        <w:left w:val="none" w:sz="0" w:space="0" w:color="auto"/>
        <w:bottom w:val="none" w:sz="0" w:space="0" w:color="auto"/>
        <w:right w:val="none" w:sz="0" w:space="0" w:color="auto"/>
      </w:divBdr>
    </w:div>
    <w:div w:id="221870182">
      <w:bodyDiv w:val="1"/>
      <w:marLeft w:val="0"/>
      <w:marRight w:val="0"/>
      <w:marTop w:val="0"/>
      <w:marBottom w:val="0"/>
      <w:divBdr>
        <w:top w:val="none" w:sz="0" w:space="0" w:color="auto"/>
        <w:left w:val="none" w:sz="0" w:space="0" w:color="auto"/>
        <w:bottom w:val="none" w:sz="0" w:space="0" w:color="auto"/>
        <w:right w:val="none" w:sz="0" w:space="0" w:color="auto"/>
      </w:divBdr>
    </w:div>
    <w:div w:id="221912093">
      <w:bodyDiv w:val="1"/>
      <w:marLeft w:val="0"/>
      <w:marRight w:val="0"/>
      <w:marTop w:val="0"/>
      <w:marBottom w:val="0"/>
      <w:divBdr>
        <w:top w:val="none" w:sz="0" w:space="0" w:color="auto"/>
        <w:left w:val="none" w:sz="0" w:space="0" w:color="auto"/>
        <w:bottom w:val="none" w:sz="0" w:space="0" w:color="auto"/>
        <w:right w:val="none" w:sz="0" w:space="0" w:color="auto"/>
      </w:divBdr>
    </w:div>
    <w:div w:id="222837346">
      <w:bodyDiv w:val="1"/>
      <w:marLeft w:val="0"/>
      <w:marRight w:val="0"/>
      <w:marTop w:val="0"/>
      <w:marBottom w:val="0"/>
      <w:divBdr>
        <w:top w:val="none" w:sz="0" w:space="0" w:color="auto"/>
        <w:left w:val="none" w:sz="0" w:space="0" w:color="auto"/>
        <w:bottom w:val="none" w:sz="0" w:space="0" w:color="auto"/>
        <w:right w:val="none" w:sz="0" w:space="0" w:color="auto"/>
      </w:divBdr>
    </w:div>
    <w:div w:id="223027467">
      <w:bodyDiv w:val="1"/>
      <w:marLeft w:val="0"/>
      <w:marRight w:val="0"/>
      <w:marTop w:val="0"/>
      <w:marBottom w:val="0"/>
      <w:divBdr>
        <w:top w:val="none" w:sz="0" w:space="0" w:color="auto"/>
        <w:left w:val="none" w:sz="0" w:space="0" w:color="auto"/>
        <w:bottom w:val="none" w:sz="0" w:space="0" w:color="auto"/>
        <w:right w:val="none" w:sz="0" w:space="0" w:color="auto"/>
      </w:divBdr>
    </w:div>
    <w:div w:id="223370150">
      <w:bodyDiv w:val="1"/>
      <w:marLeft w:val="0"/>
      <w:marRight w:val="0"/>
      <w:marTop w:val="0"/>
      <w:marBottom w:val="0"/>
      <w:divBdr>
        <w:top w:val="none" w:sz="0" w:space="0" w:color="auto"/>
        <w:left w:val="none" w:sz="0" w:space="0" w:color="auto"/>
        <w:bottom w:val="none" w:sz="0" w:space="0" w:color="auto"/>
        <w:right w:val="none" w:sz="0" w:space="0" w:color="auto"/>
      </w:divBdr>
    </w:div>
    <w:div w:id="223377151">
      <w:bodyDiv w:val="1"/>
      <w:marLeft w:val="0"/>
      <w:marRight w:val="0"/>
      <w:marTop w:val="0"/>
      <w:marBottom w:val="0"/>
      <w:divBdr>
        <w:top w:val="none" w:sz="0" w:space="0" w:color="auto"/>
        <w:left w:val="none" w:sz="0" w:space="0" w:color="auto"/>
        <w:bottom w:val="none" w:sz="0" w:space="0" w:color="auto"/>
        <w:right w:val="none" w:sz="0" w:space="0" w:color="auto"/>
      </w:divBdr>
    </w:div>
    <w:div w:id="224609875">
      <w:bodyDiv w:val="1"/>
      <w:marLeft w:val="0"/>
      <w:marRight w:val="0"/>
      <w:marTop w:val="0"/>
      <w:marBottom w:val="0"/>
      <w:divBdr>
        <w:top w:val="none" w:sz="0" w:space="0" w:color="auto"/>
        <w:left w:val="none" w:sz="0" w:space="0" w:color="auto"/>
        <w:bottom w:val="none" w:sz="0" w:space="0" w:color="auto"/>
        <w:right w:val="none" w:sz="0" w:space="0" w:color="auto"/>
      </w:divBdr>
    </w:div>
    <w:div w:id="225070917">
      <w:bodyDiv w:val="1"/>
      <w:marLeft w:val="0"/>
      <w:marRight w:val="0"/>
      <w:marTop w:val="0"/>
      <w:marBottom w:val="0"/>
      <w:divBdr>
        <w:top w:val="none" w:sz="0" w:space="0" w:color="auto"/>
        <w:left w:val="none" w:sz="0" w:space="0" w:color="auto"/>
        <w:bottom w:val="none" w:sz="0" w:space="0" w:color="auto"/>
        <w:right w:val="none" w:sz="0" w:space="0" w:color="auto"/>
      </w:divBdr>
    </w:div>
    <w:div w:id="225380973">
      <w:bodyDiv w:val="1"/>
      <w:marLeft w:val="0"/>
      <w:marRight w:val="0"/>
      <w:marTop w:val="0"/>
      <w:marBottom w:val="0"/>
      <w:divBdr>
        <w:top w:val="none" w:sz="0" w:space="0" w:color="auto"/>
        <w:left w:val="none" w:sz="0" w:space="0" w:color="auto"/>
        <w:bottom w:val="none" w:sz="0" w:space="0" w:color="auto"/>
        <w:right w:val="none" w:sz="0" w:space="0" w:color="auto"/>
      </w:divBdr>
    </w:div>
    <w:div w:id="225917626">
      <w:bodyDiv w:val="1"/>
      <w:marLeft w:val="0"/>
      <w:marRight w:val="0"/>
      <w:marTop w:val="0"/>
      <w:marBottom w:val="0"/>
      <w:divBdr>
        <w:top w:val="none" w:sz="0" w:space="0" w:color="auto"/>
        <w:left w:val="none" w:sz="0" w:space="0" w:color="auto"/>
        <w:bottom w:val="none" w:sz="0" w:space="0" w:color="auto"/>
        <w:right w:val="none" w:sz="0" w:space="0" w:color="auto"/>
      </w:divBdr>
    </w:div>
    <w:div w:id="226040895">
      <w:bodyDiv w:val="1"/>
      <w:marLeft w:val="0"/>
      <w:marRight w:val="0"/>
      <w:marTop w:val="0"/>
      <w:marBottom w:val="0"/>
      <w:divBdr>
        <w:top w:val="none" w:sz="0" w:space="0" w:color="auto"/>
        <w:left w:val="none" w:sz="0" w:space="0" w:color="auto"/>
        <w:bottom w:val="none" w:sz="0" w:space="0" w:color="auto"/>
        <w:right w:val="none" w:sz="0" w:space="0" w:color="auto"/>
      </w:divBdr>
    </w:div>
    <w:div w:id="227033669">
      <w:bodyDiv w:val="1"/>
      <w:marLeft w:val="0"/>
      <w:marRight w:val="0"/>
      <w:marTop w:val="0"/>
      <w:marBottom w:val="0"/>
      <w:divBdr>
        <w:top w:val="none" w:sz="0" w:space="0" w:color="auto"/>
        <w:left w:val="none" w:sz="0" w:space="0" w:color="auto"/>
        <w:bottom w:val="none" w:sz="0" w:space="0" w:color="auto"/>
        <w:right w:val="none" w:sz="0" w:space="0" w:color="auto"/>
      </w:divBdr>
    </w:div>
    <w:div w:id="227154054">
      <w:bodyDiv w:val="1"/>
      <w:marLeft w:val="0"/>
      <w:marRight w:val="0"/>
      <w:marTop w:val="0"/>
      <w:marBottom w:val="0"/>
      <w:divBdr>
        <w:top w:val="none" w:sz="0" w:space="0" w:color="auto"/>
        <w:left w:val="none" w:sz="0" w:space="0" w:color="auto"/>
        <w:bottom w:val="none" w:sz="0" w:space="0" w:color="auto"/>
        <w:right w:val="none" w:sz="0" w:space="0" w:color="auto"/>
      </w:divBdr>
    </w:div>
    <w:div w:id="227611632">
      <w:bodyDiv w:val="1"/>
      <w:marLeft w:val="0"/>
      <w:marRight w:val="0"/>
      <w:marTop w:val="0"/>
      <w:marBottom w:val="0"/>
      <w:divBdr>
        <w:top w:val="none" w:sz="0" w:space="0" w:color="auto"/>
        <w:left w:val="none" w:sz="0" w:space="0" w:color="auto"/>
        <w:bottom w:val="none" w:sz="0" w:space="0" w:color="auto"/>
        <w:right w:val="none" w:sz="0" w:space="0" w:color="auto"/>
      </w:divBdr>
    </w:div>
    <w:div w:id="228656058">
      <w:bodyDiv w:val="1"/>
      <w:marLeft w:val="0"/>
      <w:marRight w:val="0"/>
      <w:marTop w:val="0"/>
      <w:marBottom w:val="0"/>
      <w:divBdr>
        <w:top w:val="none" w:sz="0" w:space="0" w:color="auto"/>
        <w:left w:val="none" w:sz="0" w:space="0" w:color="auto"/>
        <w:bottom w:val="none" w:sz="0" w:space="0" w:color="auto"/>
        <w:right w:val="none" w:sz="0" w:space="0" w:color="auto"/>
      </w:divBdr>
    </w:div>
    <w:div w:id="228662470">
      <w:bodyDiv w:val="1"/>
      <w:marLeft w:val="0"/>
      <w:marRight w:val="0"/>
      <w:marTop w:val="0"/>
      <w:marBottom w:val="0"/>
      <w:divBdr>
        <w:top w:val="none" w:sz="0" w:space="0" w:color="auto"/>
        <w:left w:val="none" w:sz="0" w:space="0" w:color="auto"/>
        <w:bottom w:val="none" w:sz="0" w:space="0" w:color="auto"/>
        <w:right w:val="none" w:sz="0" w:space="0" w:color="auto"/>
      </w:divBdr>
    </w:div>
    <w:div w:id="228804572">
      <w:bodyDiv w:val="1"/>
      <w:marLeft w:val="0"/>
      <w:marRight w:val="0"/>
      <w:marTop w:val="0"/>
      <w:marBottom w:val="0"/>
      <w:divBdr>
        <w:top w:val="none" w:sz="0" w:space="0" w:color="auto"/>
        <w:left w:val="none" w:sz="0" w:space="0" w:color="auto"/>
        <w:bottom w:val="none" w:sz="0" w:space="0" w:color="auto"/>
        <w:right w:val="none" w:sz="0" w:space="0" w:color="auto"/>
      </w:divBdr>
    </w:div>
    <w:div w:id="228853226">
      <w:bodyDiv w:val="1"/>
      <w:marLeft w:val="0"/>
      <w:marRight w:val="0"/>
      <w:marTop w:val="0"/>
      <w:marBottom w:val="0"/>
      <w:divBdr>
        <w:top w:val="none" w:sz="0" w:space="0" w:color="auto"/>
        <w:left w:val="none" w:sz="0" w:space="0" w:color="auto"/>
        <w:bottom w:val="none" w:sz="0" w:space="0" w:color="auto"/>
        <w:right w:val="none" w:sz="0" w:space="0" w:color="auto"/>
      </w:divBdr>
    </w:div>
    <w:div w:id="229654473">
      <w:bodyDiv w:val="1"/>
      <w:marLeft w:val="0"/>
      <w:marRight w:val="0"/>
      <w:marTop w:val="0"/>
      <w:marBottom w:val="0"/>
      <w:divBdr>
        <w:top w:val="none" w:sz="0" w:space="0" w:color="auto"/>
        <w:left w:val="none" w:sz="0" w:space="0" w:color="auto"/>
        <w:bottom w:val="none" w:sz="0" w:space="0" w:color="auto"/>
        <w:right w:val="none" w:sz="0" w:space="0" w:color="auto"/>
      </w:divBdr>
    </w:div>
    <w:div w:id="230391186">
      <w:bodyDiv w:val="1"/>
      <w:marLeft w:val="0"/>
      <w:marRight w:val="0"/>
      <w:marTop w:val="0"/>
      <w:marBottom w:val="0"/>
      <w:divBdr>
        <w:top w:val="none" w:sz="0" w:space="0" w:color="auto"/>
        <w:left w:val="none" w:sz="0" w:space="0" w:color="auto"/>
        <w:bottom w:val="none" w:sz="0" w:space="0" w:color="auto"/>
        <w:right w:val="none" w:sz="0" w:space="0" w:color="auto"/>
      </w:divBdr>
    </w:div>
    <w:div w:id="230896961">
      <w:bodyDiv w:val="1"/>
      <w:marLeft w:val="0"/>
      <w:marRight w:val="0"/>
      <w:marTop w:val="0"/>
      <w:marBottom w:val="0"/>
      <w:divBdr>
        <w:top w:val="none" w:sz="0" w:space="0" w:color="auto"/>
        <w:left w:val="none" w:sz="0" w:space="0" w:color="auto"/>
        <w:bottom w:val="none" w:sz="0" w:space="0" w:color="auto"/>
        <w:right w:val="none" w:sz="0" w:space="0" w:color="auto"/>
      </w:divBdr>
    </w:div>
    <w:div w:id="231281129">
      <w:bodyDiv w:val="1"/>
      <w:marLeft w:val="0"/>
      <w:marRight w:val="0"/>
      <w:marTop w:val="0"/>
      <w:marBottom w:val="0"/>
      <w:divBdr>
        <w:top w:val="none" w:sz="0" w:space="0" w:color="auto"/>
        <w:left w:val="none" w:sz="0" w:space="0" w:color="auto"/>
        <w:bottom w:val="none" w:sz="0" w:space="0" w:color="auto"/>
        <w:right w:val="none" w:sz="0" w:space="0" w:color="auto"/>
      </w:divBdr>
    </w:div>
    <w:div w:id="231551442">
      <w:bodyDiv w:val="1"/>
      <w:marLeft w:val="0"/>
      <w:marRight w:val="0"/>
      <w:marTop w:val="0"/>
      <w:marBottom w:val="0"/>
      <w:divBdr>
        <w:top w:val="none" w:sz="0" w:space="0" w:color="auto"/>
        <w:left w:val="none" w:sz="0" w:space="0" w:color="auto"/>
        <w:bottom w:val="none" w:sz="0" w:space="0" w:color="auto"/>
        <w:right w:val="none" w:sz="0" w:space="0" w:color="auto"/>
      </w:divBdr>
    </w:div>
    <w:div w:id="231746074">
      <w:bodyDiv w:val="1"/>
      <w:marLeft w:val="0"/>
      <w:marRight w:val="0"/>
      <w:marTop w:val="0"/>
      <w:marBottom w:val="0"/>
      <w:divBdr>
        <w:top w:val="none" w:sz="0" w:space="0" w:color="auto"/>
        <w:left w:val="none" w:sz="0" w:space="0" w:color="auto"/>
        <w:bottom w:val="none" w:sz="0" w:space="0" w:color="auto"/>
        <w:right w:val="none" w:sz="0" w:space="0" w:color="auto"/>
      </w:divBdr>
    </w:div>
    <w:div w:id="232470427">
      <w:bodyDiv w:val="1"/>
      <w:marLeft w:val="0"/>
      <w:marRight w:val="0"/>
      <w:marTop w:val="0"/>
      <w:marBottom w:val="0"/>
      <w:divBdr>
        <w:top w:val="none" w:sz="0" w:space="0" w:color="auto"/>
        <w:left w:val="none" w:sz="0" w:space="0" w:color="auto"/>
        <w:bottom w:val="none" w:sz="0" w:space="0" w:color="auto"/>
        <w:right w:val="none" w:sz="0" w:space="0" w:color="auto"/>
      </w:divBdr>
    </w:div>
    <w:div w:id="232660495">
      <w:bodyDiv w:val="1"/>
      <w:marLeft w:val="0"/>
      <w:marRight w:val="0"/>
      <w:marTop w:val="0"/>
      <w:marBottom w:val="0"/>
      <w:divBdr>
        <w:top w:val="none" w:sz="0" w:space="0" w:color="auto"/>
        <w:left w:val="none" w:sz="0" w:space="0" w:color="auto"/>
        <w:bottom w:val="none" w:sz="0" w:space="0" w:color="auto"/>
        <w:right w:val="none" w:sz="0" w:space="0" w:color="auto"/>
      </w:divBdr>
    </w:div>
    <w:div w:id="233321145">
      <w:bodyDiv w:val="1"/>
      <w:marLeft w:val="0"/>
      <w:marRight w:val="0"/>
      <w:marTop w:val="0"/>
      <w:marBottom w:val="0"/>
      <w:divBdr>
        <w:top w:val="none" w:sz="0" w:space="0" w:color="auto"/>
        <w:left w:val="none" w:sz="0" w:space="0" w:color="auto"/>
        <w:bottom w:val="none" w:sz="0" w:space="0" w:color="auto"/>
        <w:right w:val="none" w:sz="0" w:space="0" w:color="auto"/>
      </w:divBdr>
    </w:div>
    <w:div w:id="233509274">
      <w:bodyDiv w:val="1"/>
      <w:marLeft w:val="0"/>
      <w:marRight w:val="0"/>
      <w:marTop w:val="0"/>
      <w:marBottom w:val="0"/>
      <w:divBdr>
        <w:top w:val="none" w:sz="0" w:space="0" w:color="auto"/>
        <w:left w:val="none" w:sz="0" w:space="0" w:color="auto"/>
        <w:bottom w:val="none" w:sz="0" w:space="0" w:color="auto"/>
        <w:right w:val="none" w:sz="0" w:space="0" w:color="auto"/>
      </w:divBdr>
    </w:div>
    <w:div w:id="234318860">
      <w:bodyDiv w:val="1"/>
      <w:marLeft w:val="0"/>
      <w:marRight w:val="0"/>
      <w:marTop w:val="0"/>
      <w:marBottom w:val="0"/>
      <w:divBdr>
        <w:top w:val="none" w:sz="0" w:space="0" w:color="auto"/>
        <w:left w:val="none" w:sz="0" w:space="0" w:color="auto"/>
        <w:bottom w:val="none" w:sz="0" w:space="0" w:color="auto"/>
        <w:right w:val="none" w:sz="0" w:space="0" w:color="auto"/>
      </w:divBdr>
    </w:div>
    <w:div w:id="234322244">
      <w:bodyDiv w:val="1"/>
      <w:marLeft w:val="0"/>
      <w:marRight w:val="0"/>
      <w:marTop w:val="0"/>
      <w:marBottom w:val="0"/>
      <w:divBdr>
        <w:top w:val="none" w:sz="0" w:space="0" w:color="auto"/>
        <w:left w:val="none" w:sz="0" w:space="0" w:color="auto"/>
        <w:bottom w:val="none" w:sz="0" w:space="0" w:color="auto"/>
        <w:right w:val="none" w:sz="0" w:space="0" w:color="auto"/>
      </w:divBdr>
    </w:div>
    <w:div w:id="234511960">
      <w:bodyDiv w:val="1"/>
      <w:marLeft w:val="0"/>
      <w:marRight w:val="0"/>
      <w:marTop w:val="0"/>
      <w:marBottom w:val="0"/>
      <w:divBdr>
        <w:top w:val="none" w:sz="0" w:space="0" w:color="auto"/>
        <w:left w:val="none" w:sz="0" w:space="0" w:color="auto"/>
        <w:bottom w:val="none" w:sz="0" w:space="0" w:color="auto"/>
        <w:right w:val="none" w:sz="0" w:space="0" w:color="auto"/>
      </w:divBdr>
    </w:div>
    <w:div w:id="234782234">
      <w:bodyDiv w:val="1"/>
      <w:marLeft w:val="0"/>
      <w:marRight w:val="0"/>
      <w:marTop w:val="0"/>
      <w:marBottom w:val="0"/>
      <w:divBdr>
        <w:top w:val="none" w:sz="0" w:space="0" w:color="auto"/>
        <w:left w:val="none" w:sz="0" w:space="0" w:color="auto"/>
        <w:bottom w:val="none" w:sz="0" w:space="0" w:color="auto"/>
        <w:right w:val="none" w:sz="0" w:space="0" w:color="auto"/>
      </w:divBdr>
    </w:div>
    <w:div w:id="234898597">
      <w:bodyDiv w:val="1"/>
      <w:marLeft w:val="0"/>
      <w:marRight w:val="0"/>
      <w:marTop w:val="0"/>
      <w:marBottom w:val="0"/>
      <w:divBdr>
        <w:top w:val="none" w:sz="0" w:space="0" w:color="auto"/>
        <w:left w:val="none" w:sz="0" w:space="0" w:color="auto"/>
        <w:bottom w:val="none" w:sz="0" w:space="0" w:color="auto"/>
        <w:right w:val="none" w:sz="0" w:space="0" w:color="auto"/>
      </w:divBdr>
    </w:div>
    <w:div w:id="236284969">
      <w:bodyDiv w:val="1"/>
      <w:marLeft w:val="0"/>
      <w:marRight w:val="0"/>
      <w:marTop w:val="0"/>
      <w:marBottom w:val="0"/>
      <w:divBdr>
        <w:top w:val="none" w:sz="0" w:space="0" w:color="auto"/>
        <w:left w:val="none" w:sz="0" w:space="0" w:color="auto"/>
        <w:bottom w:val="none" w:sz="0" w:space="0" w:color="auto"/>
        <w:right w:val="none" w:sz="0" w:space="0" w:color="auto"/>
      </w:divBdr>
    </w:div>
    <w:div w:id="236668963">
      <w:bodyDiv w:val="1"/>
      <w:marLeft w:val="0"/>
      <w:marRight w:val="0"/>
      <w:marTop w:val="0"/>
      <w:marBottom w:val="0"/>
      <w:divBdr>
        <w:top w:val="none" w:sz="0" w:space="0" w:color="auto"/>
        <w:left w:val="none" w:sz="0" w:space="0" w:color="auto"/>
        <w:bottom w:val="none" w:sz="0" w:space="0" w:color="auto"/>
        <w:right w:val="none" w:sz="0" w:space="0" w:color="auto"/>
      </w:divBdr>
    </w:div>
    <w:div w:id="237256587">
      <w:bodyDiv w:val="1"/>
      <w:marLeft w:val="0"/>
      <w:marRight w:val="0"/>
      <w:marTop w:val="0"/>
      <w:marBottom w:val="0"/>
      <w:divBdr>
        <w:top w:val="none" w:sz="0" w:space="0" w:color="auto"/>
        <w:left w:val="none" w:sz="0" w:space="0" w:color="auto"/>
        <w:bottom w:val="none" w:sz="0" w:space="0" w:color="auto"/>
        <w:right w:val="none" w:sz="0" w:space="0" w:color="auto"/>
      </w:divBdr>
    </w:div>
    <w:div w:id="238640815">
      <w:bodyDiv w:val="1"/>
      <w:marLeft w:val="0"/>
      <w:marRight w:val="0"/>
      <w:marTop w:val="0"/>
      <w:marBottom w:val="0"/>
      <w:divBdr>
        <w:top w:val="none" w:sz="0" w:space="0" w:color="auto"/>
        <w:left w:val="none" w:sz="0" w:space="0" w:color="auto"/>
        <w:bottom w:val="none" w:sz="0" w:space="0" w:color="auto"/>
        <w:right w:val="none" w:sz="0" w:space="0" w:color="auto"/>
      </w:divBdr>
    </w:div>
    <w:div w:id="238713977">
      <w:bodyDiv w:val="1"/>
      <w:marLeft w:val="0"/>
      <w:marRight w:val="0"/>
      <w:marTop w:val="0"/>
      <w:marBottom w:val="0"/>
      <w:divBdr>
        <w:top w:val="none" w:sz="0" w:space="0" w:color="auto"/>
        <w:left w:val="none" w:sz="0" w:space="0" w:color="auto"/>
        <w:bottom w:val="none" w:sz="0" w:space="0" w:color="auto"/>
        <w:right w:val="none" w:sz="0" w:space="0" w:color="auto"/>
      </w:divBdr>
    </w:div>
    <w:div w:id="239559786">
      <w:bodyDiv w:val="1"/>
      <w:marLeft w:val="0"/>
      <w:marRight w:val="0"/>
      <w:marTop w:val="0"/>
      <w:marBottom w:val="0"/>
      <w:divBdr>
        <w:top w:val="none" w:sz="0" w:space="0" w:color="auto"/>
        <w:left w:val="none" w:sz="0" w:space="0" w:color="auto"/>
        <w:bottom w:val="none" w:sz="0" w:space="0" w:color="auto"/>
        <w:right w:val="none" w:sz="0" w:space="0" w:color="auto"/>
      </w:divBdr>
    </w:div>
    <w:div w:id="240220062">
      <w:bodyDiv w:val="1"/>
      <w:marLeft w:val="0"/>
      <w:marRight w:val="0"/>
      <w:marTop w:val="0"/>
      <w:marBottom w:val="0"/>
      <w:divBdr>
        <w:top w:val="none" w:sz="0" w:space="0" w:color="auto"/>
        <w:left w:val="none" w:sz="0" w:space="0" w:color="auto"/>
        <w:bottom w:val="none" w:sz="0" w:space="0" w:color="auto"/>
        <w:right w:val="none" w:sz="0" w:space="0" w:color="auto"/>
      </w:divBdr>
    </w:div>
    <w:div w:id="240412676">
      <w:bodyDiv w:val="1"/>
      <w:marLeft w:val="0"/>
      <w:marRight w:val="0"/>
      <w:marTop w:val="0"/>
      <w:marBottom w:val="0"/>
      <w:divBdr>
        <w:top w:val="none" w:sz="0" w:space="0" w:color="auto"/>
        <w:left w:val="none" w:sz="0" w:space="0" w:color="auto"/>
        <w:bottom w:val="none" w:sz="0" w:space="0" w:color="auto"/>
        <w:right w:val="none" w:sz="0" w:space="0" w:color="auto"/>
      </w:divBdr>
    </w:div>
    <w:div w:id="240606358">
      <w:bodyDiv w:val="1"/>
      <w:marLeft w:val="0"/>
      <w:marRight w:val="0"/>
      <w:marTop w:val="0"/>
      <w:marBottom w:val="0"/>
      <w:divBdr>
        <w:top w:val="none" w:sz="0" w:space="0" w:color="auto"/>
        <w:left w:val="none" w:sz="0" w:space="0" w:color="auto"/>
        <w:bottom w:val="none" w:sz="0" w:space="0" w:color="auto"/>
        <w:right w:val="none" w:sz="0" w:space="0" w:color="auto"/>
      </w:divBdr>
    </w:div>
    <w:div w:id="240725286">
      <w:bodyDiv w:val="1"/>
      <w:marLeft w:val="0"/>
      <w:marRight w:val="0"/>
      <w:marTop w:val="0"/>
      <w:marBottom w:val="0"/>
      <w:divBdr>
        <w:top w:val="none" w:sz="0" w:space="0" w:color="auto"/>
        <w:left w:val="none" w:sz="0" w:space="0" w:color="auto"/>
        <w:bottom w:val="none" w:sz="0" w:space="0" w:color="auto"/>
        <w:right w:val="none" w:sz="0" w:space="0" w:color="auto"/>
      </w:divBdr>
    </w:div>
    <w:div w:id="241255351">
      <w:bodyDiv w:val="1"/>
      <w:marLeft w:val="0"/>
      <w:marRight w:val="0"/>
      <w:marTop w:val="0"/>
      <w:marBottom w:val="0"/>
      <w:divBdr>
        <w:top w:val="none" w:sz="0" w:space="0" w:color="auto"/>
        <w:left w:val="none" w:sz="0" w:space="0" w:color="auto"/>
        <w:bottom w:val="none" w:sz="0" w:space="0" w:color="auto"/>
        <w:right w:val="none" w:sz="0" w:space="0" w:color="auto"/>
      </w:divBdr>
    </w:div>
    <w:div w:id="241372702">
      <w:bodyDiv w:val="1"/>
      <w:marLeft w:val="0"/>
      <w:marRight w:val="0"/>
      <w:marTop w:val="0"/>
      <w:marBottom w:val="0"/>
      <w:divBdr>
        <w:top w:val="none" w:sz="0" w:space="0" w:color="auto"/>
        <w:left w:val="none" w:sz="0" w:space="0" w:color="auto"/>
        <w:bottom w:val="none" w:sz="0" w:space="0" w:color="auto"/>
        <w:right w:val="none" w:sz="0" w:space="0" w:color="auto"/>
      </w:divBdr>
    </w:div>
    <w:div w:id="241450079">
      <w:bodyDiv w:val="1"/>
      <w:marLeft w:val="0"/>
      <w:marRight w:val="0"/>
      <w:marTop w:val="0"/>
      <w:marBottom w:val="0"/>
      <w:divBdr>
        <w:top w:val="none" w:sz="0" w:space="0" w:color="auto"/>
        <w:left w:val="none" w:sz="0" w:space="0" w:color="auto"/>
        <w:bottom w:val="none" w:sz="0" w:space="0" w:color="auto"/>
        <w:right w:val="none" w:sz="0" w:space="0" w:color="auto"/>
      </w:divBdr>
    </w:div>
    <w:div w:id="241523405">
      <w:bodyDiv w:val="1"/>
      <w:marLeft w:val="0"/>
      <w:marRight w:val="0"/>
      <w:marTop w:val="0"/>
      <w:marBottom w:val="0"/>
      <w:divBdr>
        <w:top w:val="none" w:sz="0" w:space="0" w:color="auto"/>
        <w:left w:val="none" w:sz="0" w:space="0" w:color="auto"/>
        <w:bottom w:val="none" w:sz="0" w:space="0" w:color="auto"/>
        <w:right w:val="none" w:sz="0" w:space="0" w:color="auto"/>
      </w:divBdr>
    </w:div>
    <w:div w:id="241649006">
      <w:bodyDiv w:val="1"/>
      <w:marLeft w:val="0"/>
      <w:marRight w:val="0"/>
      <w:marTop w:val="0"/>
      <w:marBottom w:val="0"/>
      <w:divBdr>
        <w:top w:val="none" w:sz="0" w:space="0" w:color="auto"/>
        <w:left w:val="none" w:sz="0" w:space="0" w:color="auto"/>
        <w:bottom w:val="none" w:sz="0" w:space="0" w:color="auto"/>
        <w:right w:val="none" w:sz="0" w:space="0" w:color="auto"/>
      </w:divBdr>
    </w:div>
    <w:div w:id="241913074">
      <w:bodyDiv w:val="1"/>
      <w:marLeft w:val="0"/>
      <w:marRight w:val="0"/>
      <w:marTop w:val="0"/>
      <w:marBottom w:val="0"/>
      <w:divBdr>
        <w:top w:val="none" w:sz="0" w:space="0" w:color="auto"/>
        <w:left w:val="none" w:sz="0" w:space="0" w:color="auto"/>
        <w:bottom w:val="none" w:sz="0" w:space="0" w:color="auto"/>
        <w:right w:val="none" w:sz="0" w:space="0" w:color="auto"/>
      </w:divBdr>
    </w:div>
    <w:div w:id="242221844">
      <w:bodyDiv w:val="1"/>
      <w:marLeft w:val="0"/>
      <w:marRight w:val="0"/>
      <w:marTop w:val="0"/>
      <w:marBottom w:val="0"/>
      <w:divBdr>
        <w:top w:val="none" w:sz="0" w:space="0" w:color="auto"/>
        <w:left w:val="none" w:sz="0" w:space="0" w:color="auto"/>
        <w:bottom w:val="none" w:sz="0" w:space="0" w:color="auto"/>
        <w:right w:val="none" w:sz="0" w:space="0" w:color="auto"/>
      </w:divBdr>
    </w:div>
    <w:div w:id="242954199">
      <w:bodyDiv w:val="1"/>
      <w:marLeft w:val="0"/>
      <w:marRight w:val="0"/>
      <w:marTop w:val="0"/>
      <w:marBottom w:val="0"/>
      <w:divBdr>
        <w:top w:val="none" w:sz="0" w:space="0" w:color="auto"/>
        <w:left w:val="none" w:sz="0" w:space="0" w:color="auto"/>
        <w:bottom w:val="none" w:sz="0" w:space="0" w:color="auto"/>
        <w:right w:val="none" w:sz="0" w:space="0" w:color="auto"/>
      </w:divBdr>
    </w:div>
    <w:div w:id="243228683">
      <w:bodyDiv w:val="1"/>
      <w:marLeft w:val="0"/>
      <w:marRight w:val="0"/>
      <w:marTop w:val="0"/>
      <w:marBottom w:val="0"/>
      <w:divBdr>
        <w:top w:val="none" w:sz="0" w:space="0" w:color="auto"/>
        <w:left w:val="none" w:sz="0" w:space="0" w:color="auto"/>
        <w:bottom w:val="none" w:sz="0" w:space="0" w:color="auto"/>
        <w:right w:val="none" w:sz="0" w:space="0" w:color="auto"/>
      </w:divBdr>
    </w:div>
    <w:div w:id="243493039">
      <w:bodyDiv w:val="1"/>
      <w:marLeft w:val="0"/>
      <w:marRight w:val="0"/>
      <w:marTop w:val="0"/>
      <w:marBottom w:val="0"/>
      <w:divBdr>
        <w:top w:val="none" w:sz="0" w:space="0" w:color="auto"/>
        <w:left w:val="none" w:sz="0" w:space="0" w:color="auto"/>
        <w:bottom w:val="none" w:sz="0" w:space="0" w:color="auto"/>
        <w:right w:val="none" w:sz="0" w:space="0" w:color="auto"/>
      </w:divBdr>
    </w:div>
    <w:div w:id="245041977">
      <w:bodyDiv w:val="1"/>
      <w:marLeft w:val="0"/>
      <w:marRight w:val="0"/>
      <w:marTop w:val="0"/>
      <w:marBottom w:val="0"/>
      <w:divBdr>
        <w:top w:val="none" w:sz="0" w:space="0" w:color="auto"/>
        <w:left w:val="none" w:sz="0" w:space="0" w:color="auto"/>
        <w:bottom w:val="none" w:sz="0" w:space="0" w:color="auto"/>
        <w:right w:val="none" w:sz="0" w:space="0" w:color="auto"/>
      </w:divBdr>
    </w:div>
    <w:div w:id="246765061">
      <w:bodyDiv w:val="1"/>
      <w:marLeft w:val="0"/>
      <w:marRight w:val="0"/>
      <w:marTop w:val="0"/>
      <w:marBottom w:val="0"/>
      <w:divBdr>
        <w:top w:val="none" w:sz="0" w:space="0" w:color="auto"/>
        <w:left w:val="none" w:sz="0" w:space="0" w:color="auto"/>
        <w:bottom w:val="none" w:sz="0" w:space="0" w:color="auto"/>
        <w:right w:val="none" w:sz="0" w:space="0" w:color="auto"/>
      </w:divBdr>
    </w:div>
    <w:div w:id="247622482">
      <w:bodyDiv w:val="1"/>
      <w:marLeft w:val="0"/>
      <w:marRight w:val="0"/>
      <w:marTop w:val="0"/>
      <w:marBottom w:val="0"/>
      <w:divBdr>
        <w:top w:val="none" w:sz="0" w:space="0" w:color="auto"/>
        <w:left w:val="none" w:sz="0" w:space="0" w:color="auto"/>
        <w:bottom w:val="none" w:sz="0" w:space="0" w:color="auto"/>
        <w:right w:val="none" w:sz="0" w:space="0" w:color="auto"/>
      </w:divBdr>
    </w:div>
    <w:div w:id="248122160">
      <w:bodyDiv w:val="1"/>
      <w:marLeft w:val="0"/>
      <w:marRight w:val="0"/>
      <w:marTop w:val="0"/>
      <w:marBottom w:val="0"/>
      <w:divBdr>
        <w:top w:val="none" w:sz="0" w:space="0" w:color="auto"/>
        <w:left w:val="none" w:sz="0" w:space="0" w:color="auto"/>
        <w:bottom w:val="none" w:sz="0" w:space="0" w:color="auto"/>
        <w:right w:val="none" w:sz="0" w:space="0" w:color="auto"/>
      </w:divBdr>
    </w:div>
    <w:div w:id="248199344">
      <w:bodyDiv w:val="1"/>
      <w:marLeft w:val="0"/>
      <w:marRight w:val="0"/>
      <w:marTop w:val="0"/>
      <w:marBottom w:val="0"/>
      <w:divBdr>
        <w:top w:val="none" w:sz="0" w:space="0" w:color="auto"/>
        <w:left w:val="none" w:sz="0" w:space="0" w:color="auto"/>
        <w:bottom w:val="none" w:sz="0" w:space="0" w:color="auto"/>
        <w:right w:val="none" w:sz="0" w:space="0" w:color="auto"/>
      </w:divBdr>
    </w:div>
    <w:div w:id="248315991">
      <w:bodyDiv w:val="1"/>
      <w:marLeft w:val="0"/>
      <w:marRight w:val="0"/>
      <w:marTop w:val="0"/>
      <w:marBottom w:val="0"/>
      <w:divBdr>
        <w:top w:val="none" w:sz="0" w:space="0" w:color="auto"/>
        <w:left w:val="none" w:sz="0" w:space="0" w:color="auto"/>
        <w:bottom w:val="none" w:sz="0" w:space="0" w:color="auto"/>
        <w:right w:val="none" w:sz="0" w:space="0" w:color="auto"/>
      </w:divBdr>
    </w:div>
    <w:div w:id="248540184">
      <w:bodyDiv w:val="1"/>
      <w:marLeft w:val="0"/>
      <w:marRight w:val="0"/>
      <w:marTop w:val="0"/>
      <w:marBottom w:val="0"/>
      <w:divBdr>
        <w:top w:val="none" w:sz="0" w:space="0" w:color="auto"/>
        <w:left w:val="none" w:sz="0" w:space="0" w:color="auto"/>
        <w:bottom w:val="none" w:sz="0" w:space="0" w:color="auto"/>
        <w:right w:val="none" w:sz="0" w:space="0" w:color="auto"/>
      </w:divBdr>
    </w:div>
    <w:div w:id="248664391">
      <w:bodyDiv w:val="1"/>
      <w:marLeft w:val="0"/>
      <w:marRight w:val="0"/>
      <w:marTop w:val="0"/>
      <w:marBottom w:val="0"/>
      <w:divBdr>
        <w:top w:val="none" w:sz="0" w:space="0" w:color="auto"/>
        <w:left w:val="none" w:sz="0" w:space="0" w:color="auto"/>
        <w:bottom w:val="none" w:sz="0" w:space="0" w:color="auto"/>
        <w:right w:val="none" w:sz="0" w:space="0" w:color="auto"/>
      </w:divBdr>
    </w:div>
    <w:div w:id="249389351">
      <w:bodyDiv w:val="1"/>
      <w:marLeft w:val="0"/>
      <w:marRight w:val="0"/>
      <w:marTop w:val="0"/>
      <w:marBottom w:val="0"/>
      <w:divBdr>
        <w:top w:val="none" w:sz="0" w:space="0" w:color="auto"/>
        <w:left w:val="none" w:sz="0" w:space="0" w:color="auto"/>
        <w:bottom w:val="none" w:sz="0" w:space="0" w:color="auto"/>
        <w:right w:val="none" w:sz="0" w:space="0" w:color="auto"/>
      </w:divBdr>
    </w:div>
    <w:div w:id="249701077">
      <w:bodyDiv w:val="1"/>
      <w:marLeft w:val="0"/>
      <w:marRight w:val="0"/>
      <w:marTop w:val="0"/>
      <w:marBottom w:val="0"/>
      <w:divBdr>
        <w:top w:val="none" w:sz="0" w:space="0" w:color="auto"/>
        <w:left w:val="none" w:sz="0" w:space="0" w:color="auto"/>
        <w:bottom w:val="none" w:sz="0" w:space="0" w:color="auto"/>
        <w:right w:val="none" w:sz="0" w:space="0" w:color="auto"/>
      </w:divBdr>
    </w:div>
    <w:div w:id="249705527">
      <w:bodyDiv w:val="1"/>
      <w:marLeft w:val="0"/>
      <w:marRight w:val="0"/>
      <w:marTop w:val="0"/>
      <w:marBottom w:val="0"/>
      <w:divBdr>
        <w:top w:val="none" w:sz="0" w:space="0" w:color="auto"/>
        <w:left w:val="none" w:sz="0" w:space="0" w:color="auto"/>
        <w:bottom w:val="none" w:sz="0" w:space="0" w:color="auto"/>
        <w:right w:val="none" w:sz="0" w:space="0" w:color="auto"/>
      </w:divBdr>
    </w:div>
    <w:div w:id="249852640">
      <w:bodyDiv w:val="1"/>
      <w:marLeft w:val="0"/>
      <w:marRight w:val="0"/>
      <w:marTop w:val="0"/>
      <w:marBottom w:val="0"/>
      <w:divBdr>
        <w:top w:val="none" w:sz="0" w:space="0" w:color="auto"/>
        <w:left w:val="none" w:sz="0" w:space="0" w:color="auto"/>
        <w:bottom w:val="none" w:sz="0" w:space="0" w:color="auto"/>
        <w:right w:val="none" w:sz="0" w:space="0" w:color="auto"/>
      </w:divBdr>
    </w:div>
    <w:div w:id="251204262">
      <w:bodyDiv w:val="1"/>
      <w:marLeft w:val="0"/>
      <w:marRight w:val="0"/>
      <w:marTop w:val="0"/>
      <w:marBottom w:val="0"/>
      <w:divBdr>
        <w:top w:val="none" w:sz="0" w:space="0" w:color="auto"/>
        <w:left w:val="none" w:sz="0" w:space="0" w:color="auto"/>
        <w:bottom w:val="none" w:sz="0" w:space="0" w:color="auto"/>
        <w:right w:val="none" w:sz="0" w:space="0" w:color="auto"/>
      </w:divBdr>
    </w:div>
    <w:div w:id="251858222">
      <w:bodyDiv w:val="1"/>
      <w:marLeft w:val="0"/>
      <w:marRight w:val="0"/>
      <w:marTop w:val="0"/>
      <w:marBottom w:val="0"/>
      <w:divBdr>
        <w:top w:val="none" w:sz="0" w:space="0" w:color="auto"/>
        <w:left w:val="none" w:sz="0" w:space="0" w:color="auto"/>
        <w:bottom w:val="none" w:sz="0" w:space="0" w:color="auto"/>
        <w:right w:val="none" w:sz="0" w:space="0" w:color="auto"/>
      </w:divBdr>
    </w:div>
    <w:div w:id="253248556">
      <w:bodyDiv w:val="1"/>
      <w:marLeft w:val="0"/>
      <w:marRight w:val="0"/>
      <w:marTop w:val="0"/>
      <w:marBottom w:val="0"/>
      <w:divBdr>
        <w:top w:val="none" w:sz="0" w:space="0" w:color="auto"/>
        <w:left w:val="none" w:sz="0" w:space="0" w:color="auto"/>
        <w:bottom w:val="none" w:sz="0" w:space="0" w:color="auto"/>
        <w:right w:val="none" w:sz="0" w:space="0" w:color="auto"/>
      </w:divBdr>
    </w:div>
    <w:div w:id="253708918">
      <w:bodyDiv w:val="1"/>
      <w:marLeft w:val="0"/>
      <w:marRight w:val="0"/>
      <w:marTop w:val="0"/>
      <w:marBottom w:val="0"/>
      <w:divBdr>
        <w:top w:val="none" w:sz="0" w:space="0" w:color="auto"/>
        <w:left w:val="none" w:sz="0" w:space="0" w:color="auto"/>
        <w:bottom w:val="none" w:sz="0" w:space="0" w:color="auto"/>
        <w:right w:val="none" w:sz="0" w:space="0" w:color="auto"/>
      </w:divBdr>
    </w:div>
    <w:div w:id="253906601">
      <w:bodyDiv w:val="1"/>
      <w:marLeft w:val="0"/>
      <w:marRight w:val="0"/>
      <w:marTop w:val="0"/>
      <w:marBottom w:val="0"/>
      <w:divBdr>
        <w:top w:val="none" w:sz="0" w:space="0" w:color="auto"/>
        <w:left w:val="none" w:sz="0" w:space="0" w:color="auto"/>
        <w:bottom w:val="none" w:sz="0" w:space="0" w:color="auto"/>
        <w:right w:val="none" w:sz="0" w:space="0" w:color="auto"/>
      </w:divBdr>
    </w:div>
    <w:div w:id="254097792">
      <w:bodyDiv w:val="1"/>
      <w:marLeft w:val="0"/>
      <w:marRight w:val="0"/>
      <w:marTop w:val="0"/>
      <w:marBottom w:val="0"/>
      <w:divBdr>
        <w:top w:val="none" w:sz="0" w:space="0" w:color="auto"/>
        <w:left w:val="none" w:sz="0" w:space="0" w:color="auto"/>
        <w:bottom w:val="none" w:sz="0" w:space="0" w:color="auto"/>
        <w:right w:val="none" w:sz="0" w:space="0" w:color="auto"/>
      </w:divBdr>
    </w:div>
    <w:div w:id="254436358">
      <w:bodyDiv w:val="1"/>
      <w:marLeft w:val="0"/>
      <w:marRight w:val="0"/>
      <w:marTop w:val="0"/>
      <w:marBottom w:val="0"/>
      <w:divBdr>
        <w:top w:val="none" w:sz="0" w:space="0" w:color="auto"/>
        <w:left w:val="none" w:sz="0" w:space="0" w:color="auto"/>
        <w:bottom w:val="none" w:sz="0" w:space="0" w:color="auto"/>
        <w:right w:val="none" w:sz="0" w:space="0" w:color="auto"/>
      </w:divBdr>
    </w:div>
    <w:div w:id="254901738">
      <w:bodyDiv w:val="1"/>
      <w:marLeft w:val="0"/>
      <w:marRight w:val="0"/>
      <w:marTop w:val="0"/>
      <w:marBottom w:val="0"/>
      <w:divBdr>
        <w:top w:val="none" w:sz="0" w:space="0" w:color="auto"/>
        <w:left w:val="none" w:sz="0" w:space="0" w:color="auto"/>
        <w:bottom w:val="none" w:sz="0" w:space="0" w:color="auto"/>
        <w:right w:val="none" w:sz="0" w:space="0" w:color="auto"/>
      </w:divBdr>
    </w:div>
    <w:div w:id="255406360">
      <w:bodyDiv w:val="1"/>
      <w:marLeft w:val="0"/>
      <w:marRight w:val="0"/>
      <w:marTop w:val="0"/>
      <w:marBottom w:val="0"/>
      <w:divBdr>
        <w:top w:val="none" w:sz="0" w:space="0" w:color="auto"/>
        <w:left w:val="none" w:sz="0" w:space="0" w:color="auto"/>
        <w:bottom w:val="none" w:sz="0" w:space="0" w:color="auto"/>
        <w:right w:val="none" w:sz="0" w:space="0" w:color="auto"/>
      </w:divBdr>
    </w:div>
    <w:div w:id="255753648">
      <w:bodyDiv w:val="1"/>
      <w:marLeft w:val="0"/>
      <w:marRight w:val="0"/>
      <w:marTop w:val="0"/>
      <w:marBottom w:val="0"/>
      <w:divBdr>
        <w:top w:val="none" w:sz="0" w:space="0" w:color="auto"/>
        <w:left w:val="none" w:sz="0" w:space="0" w:color="auto"/>
        <w:bottom w:val="none" w:sz="0" w:space="0" w:color="auto"/>
        <w:right w:val="none" w:sz="0" w:space="0" w:color="auto"/>
      </w:divBdr>
    </w:div>
    <w:div w:id="256333301">
      <w:bodyDiv w:val="1"/>
      <w:marLeft w:val="0"/>
      <w:marRight w:val="0"/>
      <w:marTop w:val="0"/>
      <w:marBottom w:val="0"/>
      <w:divBdr>
        <w:top w:val="none" w:sz="0" w:space="0" w:color="auto"/>
        <w:left w:val="none" w:sz="0" w:space="0" w:color="auto"/>
        <w:bottom w:val="none" w:sz="0" w:space="0" w:color="auto"/>
        <w:right w:val="none" w:sz="0" w:space="0" w:color="auto"/>
      </w:divBdr>
    </w:div>
    <w:div w:id="256836986">
      <w:bodyDiv w:val="1"/>
      <w:marLeft w:val="0"/>
      <w:marRight w:val="0"/>
      <w:marTop w:val="0"/>
      <w:marBottom w:val="0"/>
      <w:divBdr>
        <w:top w:val="none" w:sz="0" w:space="0" w:color="auto"/>
        <w:left w:val="none" w:sz="0" w:space="0" w:color="auto"/>
        <w:bottom w:val="none" w:sz="0" w:space="0" w:color="auto"/>
        <w:right w:val="none" w:sz="0" w:space="0" w:color="auto"/>
      </w:divBdr>
    </w:div>
    <w:div w:id="257032283">
      <w:bodyDiv w:val="1"/>
      <w:marLeft w:val="0"/>
      <w:marRight w:val="0"/>
      <w:marTop w:val="0"/>
      <w:marBottom w:val="0"/>
      <w:divBdr>
        <w:top w:val="none" w:sz="0" w:space="0" w:color="auto"/>
        <w:left w:val="none" w:sz="0" w:space="0" w:color="auto"/>
        <w:bottom w:val="none" w:sz="0" w:space="0" w:color="auto"/>
        <w:right w:val="none" w:sz="0" w:space="0" w:color="auto"/>
      </w:divBdr>
    </w:div>
    <w:div w:id="257032547">
      <w:bodyDiv w:val="1"/>
      <w:marLeft w:val="0"/>
      <w:marRight w:val="0"/>
      <w:marTop w:val="0"/>
      <w:marBottom w:val="0"/>
      <w:divBdr>
        <w:top w:val="none" w:sz="0" w:space="0" w:color="auto"/>
        <w:left w:val="none" w:sz="0" w:space="0" w:color="auto"/>
        <w:bottom w:val="none" w:sz="0" w:space="0" w:color="auto"/>
        <w:right w:val="none" w:sz="0" w:space="0" w:color="auto"/>
      </w:divBdr>
    </w:div>
    <w:div w:id="257296799">
      <w:bodyDiv w:val="1"/>
      <w:marLeft w:val="0"/>
      <w:marRight w:val="0"/>
      <w:marTop w:val="0"/>
      <w:marBottom w:val="0"/>
      <w:divBdr>
        <w:top w:val="none" w:sz="0" w:space="0" w:color="auto"/>
        <w:left w:val="none" w:sz="0" w:space="0" w:color="auto"/>
        <w:bottom w:val="none" w:sz="0" w:space="0" w:color="auto"/>
        <w:right w:val="none" w:sz="0" w:space="0" w:color="auto"/>
      </w:divBdr>
    </w:div>
    <w:div w:id="258374041">
      <w:bodyDiv w:val="1"/>
      <w:marLeft w:val="0"/>
      <w:marRight w:val="0"/>
      <w:marTop w:val="0"/>
      <w:marBottom w:val="0"/>
      <w:divBdr>
        <w:top w:val="none" w:sz="0" w:space="0" w:color="auto"/>
        <w:left w:val="none" w:sz="0" w:space="0" w:color="auto"/>
        <w:bottom w:val="none" w:sz="0" w:space="0" w:color="auto"/>
        <w:right w:val="none" w:sz="0" w:space="0" w:color="auto"/>
      </w:divBdr>
    </w:div>
    <w:div w:id="258609703">
      <w:bodyDiv w:val="1"/>
      <w:marLeft w:val="0"/>
      <w:marRight w:val="0"/>
      <w:marTop w:val="0"/>
      <w:marBottom w:val="0"/>
      <w:divBdr>
        <w:top w:val="none" w:sz="0" w:space="0" w:color="auto"/>
        <w:left w:val="none" w:sz="0" w:space="0" w:color="auto"/>
        <w:bottom w:val="none" w:sz="0" w:space="0" w:color="auto"/>
        <w:right w:val="none" w:sz="0" w:space="0" w:color="auto"/>
      </w:divBdr>
    </w:div>
    <w:div w:id="259146704">
      <w:bodyDiv w:val="1"/>
      <w:marLeft w:val="0"/>
      <w:marRight w:val="0"/>
      <w:marTop w:val="0"/>
      <w:marBottom w:val="0"/>
      <w:divBdr>
        <w:top w:val="none" w:sz="0" w:space="0" w:color="auto"/>
        <w:left w:val="none" w:sz="0" w:space="0" w:color="auto"/>
        <w:bottom w:val="none" w:sz="0" w:space="0" w:color="auto"/>
        <w:right w:val="none" w:sz="0" w:space="0" w:color="auto"/>
      </w:divBdr>
    </w:div>
    <w:div w:id="260184103">
      <w:bodyDiv w:val="1"/>
      <w:marLeft w:val="0"/>
      <w:marRight w:val="0"/>
      <w:marTop w:val="0"/>
      <w:marBottom w:val="0"/>
      <w:divBdr>
        <w:top w:val="none" w:sz="0" w:space="0" w:color="auto"/>
        <w:left w:val="none" w:sz="0" w:space="0" w:color="auto"/>
        <w:bottom w:val="none" w:sz="0" w:space="0" w:color="auto"/>
        <w:right w:val="none" w:sz="0" w:space="0" w:color="auto"/>
      </w:divBdr>
    </w:div>
    <w:div w:id="260533841">
      <w:bodyDiv w:val="1"/>
      <w:marLeft w:val="0"/>
      <w:marRight w:val="0"/>
      <w:marTop w:val="0"/>
      <w:marBottom w:val="0"/>
      <w:divBdr>
        <w:top w:val="none" w:sz="0" w:space="0" w:color="auto"/>
        <w:left w:val="none" w:sz="0" w:space="0" w:color="auto"/>
        <w:bottom w:val="none" w:sz="0" w:space="0" w:color="auto"/>
        <w:right w:val="none" w:sz="0" w:space="0" w:color="auto"/>
      </w:divBdr>
    </w:div>
    <w:div w:id="261187895">
      <w:bodyDiv w:val="1"/>
      <w:marLeft w:val="0"/>
      <w:marRight w:val="0"/>
      <w:marTop w:val="0"/>
      <w:marBottom w:val="0"/>
      <w:divBdr>
        <w:top w:val="none" w:sz="0" w:space="0" w:color="auto"/>
        <w:left w:val="none" w:sz="0" w:space="0" w:color="auto"/>
        <w:bottom w:val="none" w:sz="0" w:space="0" w:color="auto"/>
        <w:right w:val="none" w:sz="0" w:space="0" w:color="auto"/>
      </w:divBdr>
    </w:div>
    <w:div w:id="261256166">
      <w:bodyDiv w:val="1"/>
      <w:marLeft w:val="0"/>
      <w:marRight w:val="0"/>
      <w:marTop w:val="0"/>
      <w:marBottom w:val="0"/>
      <w:divBdr>
        <w:top w:val="none" w:sz="0" w:space="0" w:color="auto"/>
        <w:left w:val="none" w:sz="0" w:space="0" w:color="auto"/>
        <w:bottom w:val="none" w:sz="0" w:space="0" w:color="auto"/>
        <w:right w:val="none" w:sz="0" w:space="0" w:color="auto"/>
      </w:divBdr>
    </w:div>
    <w:div w:id="261497606">
      <w:bodyDiv w:val="1"/>
      <w:marLeft w:val="0"/>
      <w:marRight w:val="0"/>
      <w:marTop w:val="0"/>
      <w:marBottom w:val="0"/>
      <w:divBdr>
        <w:top w:val="none" w:sz="0" w:space="0" w:color="auto"/>
        <w:left w:val="none" w:sz="0" w:space="0" w:color="auto"/>
        <w:bottom w:val="none" w:sz="0" w:space="0" w:color="auto"/>
        <w:right w:val="none" w:sz="0" w:space="0" w:color="auto"/>
      </w:divBdr>
    </w:div>
    <w:div w:id="261651732">
      <w:bodyDiv w:val="1"/>
      <w:marLeft w:val="0"/>
      <w:marRight w:val="0"/>
      <w:marTop w:val="0"/>
      <w:marBottom w:val="0"/>
      <w:divBdr>
        <w:top w:val="none" w:sz="0" w:space="0" w:color="auto"/>
        <w:left w:val="none" w:sz="0" w:space="0" w:color="auto"/>
        <w:bottom w:val="none" w:sz="0" w:space="0" w:color="auto"/>
        <w:right w:val="none" w:sz="0" w:space="0" w:color="auto"/>
      </w:divBdr>
    </w:div>
    <w:div w:id="261685656">
      <w:bodyDiv w:val="1"/>
      <w:marLeft w:val="0"/>
      <w:marRight w:val="0"/>
      <w:marTop w:val="0"/>
      <w:marBottom w:val="0"/>
      <w:divBdr>
        <w:top w:val="none" w:sz="0" w:space="0" w:color="auto"/>
        <w:left w:val="none" w:sz="0" w:space="0" w:color="auto"/>
        <w:bottom w:val="none" w:sz="0" w:space="0" w:color="auto"/>
        <w:right w:val="none" w:sz="0" w:space="0" w:color="auto"/>
      </w:divBdr>
    </w:div>
    <w:div w:id="262811898">
      <w:bodyDiv w:val="1"/>
      <w:marLeft w:val="0"/>
      <w:marRight w:val="0"/>
      <w:marTop w:val="0"/>
      <w:marBottom w:val="0"/>
      <w:divBdr>
        <w:top w:val="none" w:sz="0" w:space="0" w:color="auto"/>
        <w:left w:val="none" w:sz="0" w:space="0" w:color="auto"/>
        <w:bottom w:val="none" w:sz="0" w:space="0" w:color="auto"/>
        <w:right w:val="none" w:sz="0" w:space="0" w:color="auto"/>
      </w:divBdr>
    </w:div>
    <w:div w:id="263609994">
      <w:bodyDiv w:val="1"/>
      <w:marLeft w:val="0"/>
      <w:marRight w:val="0"/>
      <w:marTop w:val="0"/>
      <w:marBottom w:val="0"/>
      <w:divBdr>
        <w:top w:val="none" w:sz="0" w:space="0" w:color="auto"/>
        <w:left w:val="none" w:sz="0" w:space="0" w:color="auto"/>
        <w:bottom w:val="none" w:sz="0" w:space="0" w:color="auto"/>
        <w:right w:val="none" w:sz="0" w:space="0" w:color="auto"/>
      </w:divBdr>
    </w:div>
    <w:div w:id="263611688">
      <w:bodyDiv w:val="1"/>
      <w:marLeft w:val="0"/>
      <w:marRight w:val="0"/>
      <w:marTop w:val="0"/>
      <w:marBottom w:val="0"/>
      <w:divBdr>
        <w:top w:val="none" w:sz="0" w:space="0" w:color="auto"/>
        <w:left w:val="none" w:sz="0" w:space="0" w:color="auto"/>
        <w:bottom w:val="none" w:sz="0" w:space="0" w:color="auto"/>
        <w:right w:val="none" w:sz="0" w:space="0" w:color="auto"/>
      </w:divBdr>
    </w:div>
    <w:div w:id="263852832">
      <w:bodyDiv w:val="1"/>
      <w:marLeft w:val="0"/>
      <w:marRight w:val="0"/>
      <w:marTop w:val="0"/>
      <w:marBottom w:val="0"/>
      <w:divBdr>
        <w:top w:val="none" w:sz="0" w:space="0" w:color="auto"/>
        <w:left w:val="none" w:sz="0" w:space="0" w:color="auto"/>
        <w:bottom w:val="none" w:sz="0" w:space="0" w:color="auto"/>
        <w:right w:val="none" w:sz="0" w:space="0" w:color="auto"/>
      </w:divBdr>
    </w:div>
    <w:div w:id="264390711">
      <w:bodyDiv w:val="1"/>
      <w:marLeft w:val="0"/>
      <w:marRight w:val="0"/>
      <w:marTop w:val="0"/>
      <w:marBottom w:val="0"/>
      <w:divBdr>
        <w:top w:val="none" w:sz="0" w:space="0" w:color="auto"/>
        <w:left w:val="none" w:sz="0" w:space="0" w:color="auto"/>
        <w:bottom w:val="none" w:sz="0" w:space="0" w:color="auto"/>
        <w:right w:val="none" w:sz="0" w:space="0" w:color="auto"/>
      </w:divBdr>
    </w:div>
    <w:div w:id="264652926">
      <w:bodyDiv w:val="1"/>
      <w:marLeft w:val="0"/>
      <w:marRight w:val="0"/>
      <w:marTop w:val="0"/>
      <w:marBottom w:val="0"/>
      <w:divBdr>
        <w:top w:val="none" w:sz="0" w:space="0" w:color="auto"/>
        <w:left w:val="none" w:sz="0" w:space="0" w:color="auto"/>
        <w:bottom w:val="none" w:sz="0" w:space="0" w:color="auto"/>
        <w:right w:val="none" w:sz="0" w:space="0" w:color="auto"/>
      </w:divBdr>
    </w:div>
    <w:div w:id="265188675">
      <w:bodyDiv w:val="1"/>
      <w:marLeft w:val="0"/>
      <w:marRight w:val="0"/>
      <w:marTop w:val="0"/>
      <w:marBottom w:val="0"/>
      <w:divBdr>
        <w:top w:val="none" w:sz="0" w:space="0" w:color="auto"/>
        <w:left w:val="none" w:sz="0" w:space="0" w:color="auto"/>
        <w:bottom w:val="none" w:sz="0" w:space="0" w:color="auto"/>
        <w:right w:val="none" w:sz="0" w:space="0" w:color="auto"/>
      </w:divBdr>
    </w:div>
    <w:div w:id="266694075">
      <w:bodyDiv w:val="1"/>
      <w:marLeft w:val="0"/>
      <w:marRight w:val="0"/>
      <w:marTop w:val="0"/>
      <w:marBottom w:val="0"/>
      <w:divBdr>
        <w:top w:val="none" w:sz="0" w:space="0" w:color="auto"/>
        <w:left w:val="none" w:sz="0" w:space="0" w:color="auto"/>
        <w:bottom w:val="none" w:sz="0" w:space="0" w:color="auto"/>
        <w:right w:val="none" w:sz="0" w:space="0" w:color="auto"/>
      </w:divBdr>
    </w:div>
    <w:div w:id="266742883">
      <w:bodyDiv w:val="1"/>
      <w:marLeft w:val="0"/>
      <w:marRight w:val="0"/>
      <w:marTop w:val="0"/>
      <w:marBottom w:val="0"/>
      <w:divBdr>
        <w:top w:val="none" w:sz="0" w:space="0" w:color="auto"/>
        <w:left w:val="none" w:sz="0" w:space="0" w:color="auto"/>
        <w:bottom w:val="none" w:sz="0" w:space="0" w:color="auto"/>
        <w:right w:val="none" w:sz="0" w:space="0" w:color="auto"/>
      </w:divBdr>
    </w:div>
    <w:div w:id="266930267">
      <w:bodyDiv w:val="1"/>
      <w:marLeft w:val="0"/>
      <w:marRight w:val="0"/>
      <w:marTop w:val="0"/>
      <w:marBottom w:val="0"/>
      <w:divBdr>
        <w:top w:val="none" w:sz="0" w:space="0" w:color="auto"/>
        <w:left w:val="none" w:sz="0" w:space="0" w:color="auto"/>
        <w:bottom w:val="none" w:sz="0" w:space="0" w:color="auto"/>
        <w:right w:val="none" w:sz="0" w:space="0" w:color="auto"/>
      </w:divBdr>
    </w:div>
    <w:div w:id="266935677">
      <w:bodyDiv w:val="1"/>
      <w:marLeft w:val="0"/>
      <w:marRight w:val="0"/>
      <w:marTop w:val="0"/>
      <w:marBottom w:val="0"/>
      <w:divBdr>
        <w:top w:val="none" w:sz="0" w:space="0" w:color="auto"/>
        <w:left w:val="none" w:sz="0" w:space="0" w:color="auto"/>
        <w:bottom w:val="none" w:sz="0" w:space="0" w:color="auto"/>
        <w:right w:val="none" w:sz="0" w:space="0" w:color="auto"/>
      </w:divBdr>
    </w:div>
    <w:div w:id="267008760">
      <w:bodyDiv w:val="1"/>
      <w:marLeft w:val="0"/>
      <w:marRight w:val="0"/>
      <w:marTop w:val="0"/>
      <w:marBottom w:val="0"/>
      <w:divBdr>
        <w:top w:val="none" w:sz="0" w:space="0" w:color="auto"/>
        <w:left w:val="none" w:sz="0" w:space="0" w:color="auto"/>
        <w:bottom w:val="none" w:sz="0" w:space="0" w:color="auto"/>
        <w:right w:val="none" w:sz="0" w:space="0" w:color="auto"/>
      </w:divBdr>
    </w:div>
    <w:div w:id="267126994">
      <w:bodyDiv w:val="1"/>
      <w:marLeft w:val="0"/>
      <w:marRight w:val="0"/>
      <w:marTop w:val="0"/>
      <w:marBottom w:val="0"/>
      <w:divBdr>
        <w:top w:val="none" w:sz="0" w:space="0" w:color="auto"/>
        <w:left w:val="none" w:sz="0" w:space="0" w:color="auto"/>
        <w:bottom w:val="none" w:sz="0" w:space="0" w:color="auto"/>
        <w:right w:val="none" w:sz="0" w:space="0" w:color="auto"/>
      </w:divBdr>
    </w:div>
    <w:div w:id="267398097">
      <w:bodyDiv w:val="1"/>
      <w:marLeft w:val="0"/>
      <w:marRight w:val="0"/>
      <w:marTop w:val="0"/>
      <w:marBottom w:val="0"/>
      <w:divBdr>
        <w:top w:val="none" w:sz="0" w:space="0" w:color="auto"/>
        <w:left w:val="none" w:sz="0" w:space="0" w:color="auto"/>
        <w:bottom w:val="none" w:sz="0" w:space="0" w:color="auto"/>
        <w:right w:val="none" w:sz="0" w:space="0" w:color="auto"/>
      </w:divBdr>
    </w:div>
    <w:div w:id="267934034">
      <w:bodyDiv w:val="1"/>
      <w:marLeft w:val="0"/>
      <w:marRight w:val="0"/>
      <w:marTop w:val="0"/>
      <w:marBottom w:val="0"/>
      <w:divBdr>
        <w:top w:val="none" w:sz="0" w:space="0" w:color="auto"/>
        <w:left w:val="none" w:sz="0" w:space="0" w:color="auto"/>
        <w:bottom w:val="none" w:sz="0" w:space="0" w:color="auto"/>
        <w:right w:val="none" w:sz="0" w:space="0" w:color="auto"/>
      </w:divBdr>
    </w:div>
    <w:div w:id="268003846">
      <w:bodyDiv w:val="1"/>
      <w:marLeft w:val="0"/>
      <w:marRight w:val="0"/>
      <w:marTop w:val="0"/>
      <w:marBottom w:val="0"/>
      <w:divBdr>
        <w:top w:val="none" w:sz="0" w:space="0" w:color="auto"/>
        <w:left w:val="none" w:sz="0" w:space="0" w:color="auto"/>
        <w:bottom w:val="none" w:sz="0" w:space="0" w:color="auto"/>
        <w:right w:val="none" w:sz="0" w:space="0" w:color="auto"/>
      </w:divBdr>
    </w:div>
    <w:div w:id="268585710">
      <w:bodyDiv w:val="1"/>
      <w:marLeft w:val="0"/>
      <w:marRight w:val="0"/>
      <w:marTop w:val="0"/>
      <w:marBottom w:val="0"/>
      <w:divBdr>
        <w:top w:val="none" w:sz="0" w:space="0" w:color="auto"/>
        <w:left w:val="none" w:sz="0" w:space="0" w:color="auto"/>
        <w:bottom w:val="none" w:sz="0" w:space="0" w:color="auto"/>
        <w:right w:val="none" w:sz="0" w:space="0" w:color="auto"/>
      </w:divBdr>
    </w:div>
    <w:div w:id="268588849">
      <w:bodyDiv w:val="1"/>
      <w:marLeft w:val="0"/>
      <w:marRight w:val="0"/>
      <w:marTop w:val="0"/>
      <w:marBottom w:val="0"/>
      <w:divBdr>
        <w:top w:val="none" w:sz="0" w:space="0" w:color="auto"/>
        <w:left w:val="none" w:sz="0" w:space="0" w:color="auto"/>
        <w:bottom w:val="none" w:sz="0" w:space="0" w:color="auto"/>
        <w:right w:val="none" w:sz="0" w:space="0" w:color="auto"/>
      </w:divBdr>
    </w:div>
    <w:div w:id="268707416">
      <w:bodyDiv w:val="1"/>
      <w:marLeft w:val="0"/>
      <w:marRight w:val="0"/>
      <w:marTop w:val="0"/>
      <w:marBottom w:val="0"/>
      <w:divBdr>
        <w:top w:val="none" w:sz="0" w:space="0" w:color="auto"/>
        <w:left w:val="none" w:sz="0" w:space="0" w:color="auto"/>
        <w:bottom w:val="none" w:sz="0" w:space="0" w:color="auto"/>
        <w:right w:val="none" w:sz="0" w:space="0" w:color="auto"/>
      </w:divBdr>
    </w:div>
    <w:div w:id="270161271">
      <w:bodyDiv w:val="1"/>
      <w:marLeft w:val="0"/>
      <w:marRight w:val="0"/>
      <w:marTop w:val="0"/>
      <w:marBottom w:val="0"/>
      <w:divBdr>
        <w:top w:val="none" w:sz="0" w:space="0" w:color="auto"/>
        <w:left w:val="none" w:sz="0" w:space="0" w:color="auto"/>
        <w:bottom w:val="none" w:sz="0" w:space="0" w:color="auto"/>
        <w:right w:val="none" w:sz="0" w:space="0" w:color="auto"/>
      </w:divBdr>
    </w:div>
    <w:div w:id="270164184">
      <w:bodyDiv w:val="1"/>
      <w:marLeft w:val="0"/>
      <w:marRight w:val="0"/>
      <w:marTop w:val="0"/>
      <w:marBottom w:val="0"/>
      <w:divBdr>
        <w:top w:val="none" w:sz="0" w:space="0" w:color="auto"/>
        <w:left w:val="none" w:sz="0" w:space="0" w:color="auto"/>
        <w:bottom w:val="none" w:sz="0" w:space="0" w:color="auto"/>
        <w:right w:val="none" w:sz="0" w:space="0" w:color="auto"/>
      </w:divBdr>
    </w:div>
    <w:div w:id="270206260">
      <w:bodyDiv w:val="1"/>
      <w:marLeft w:val="0"/>
      <w:marRight w:val="0"/>
      <w:marTop w:val="0"/>
      <w:marBottom w:val="0"/>
      <w:divBdr>
        <w:top w:val="none" w:sz="0" w:space="0" w:color="auto"/>
        <w:left w:val="none" w:sz="0" w:space="0" w:color="auto"/>
        <w:bottom w:val="none" w:sz="0" w:space="0" w:color="auto"/>
        <w:right w:val="none" w:sz="0" w:space="0" w:color="auto"/>
      </w:divBdr>
    </w:div>
    <w:div w:id="270476021">
      <w:bodyDiv w:val="1"/>
      <w:marLeft w:val="0"/>
      <w:marRight w:val="0"/>
      <w:marTop w:val="0"/>
      <w:marBottom w:val="0"/>
      <w:divBdr>
        <w:top w:val="none" w:sz="0" w:space="0" w:color="auto"/>
        <w:left w:val="none" w:sz="0" w:space="0" w:color="auto"/>
        <w:bottom w:val="none" w:sz="0" w:space="0" w:color="auto"/>
        <w:right w:val="none" w:sz="0" w:space="0" w:color="auto"/>
      </w:divBdr>
    </w:div>
    <w:div w:id="270550169">
      <w:bodyDiv w:val="1"/>
      <w:marLeft w:val="0"/>
      <w:marRight w:val="0"/>
      <w:marTop w:val="0"/>
      <w:marBottom w:val="0"/>
      <w:divBdr>
        <w:top w:val="none" w:sz="0" w:space="0" w:color="auto"/>
        <w:left w:val="none" w:sz="0" w:space="0" w:color="auto"/>
        <w:bottom w:val="none" w:sz="0" w:space="0" w:color="auto"/>
        <w:right w:val="none" w:sz="0" w:space="0" w:color="auto"/>
      </w:divBdr>
    </w:div>
    <w:div w:id="270669897">
      <w:bodyDiv w:val="1"/>
      <w:marLeft w:val="0"/>
      <w:marRight w:val="0"/>
      <w:marTop w:val="0"/>
      <w:marBottom w:val="0"/>
      <w:divBdr>
        <w:top w:val="none" w:sz="0" w:space="0" w:color="auto"/>
        <w:left w:val="none" w:sz="0" w:space="0" w:color="auto"/>
        <w:bottom w:val="none" w:sz="0" w:space="0" w:color="auto"/>
        <w:right w:val="none" w:sz="0" w:space="0" w:color="auto"/>
      </w:divBdr>
    </w:div>
    <w:div w:id="270863738">
      <w:bodyDiv w:val="1"/>
      <w:marLeft w:val="0"/>
      <w:marRight w:val="0"/>
      <w:marTop w:val="0"/>
      <w:marBottom w:val="0"/>
      <w:divBdr>
        <w:top w:val="none" w:sz="0" w:space="0" w:color="auto"/>
        <w:left w:val="none" w:sz="0" w:space="0" w:color="auto"/>
        <w:bottom w:val="none" w:sz="0" w:space="0" w:color="auto"/>
        <w:right w:val="none" w:sz="0" w:space="0" w:color="auto"/>
      </w:divBdr>
    </w:div>
    <w:div w:id="271210076">
      <w:bodyDiv w:val="1"/>
      <w:marLeft w:val="0"/>
      <w:marRight w:val="0"/>
      <w:marTop w:val="0"/>
      <w:marBottom w:val="0"/>
      <w:divBdr>
        <w:top w:val="none" w:sz="0" w:space="0" w:color="auto"/>
        <w:left w:val="none" w:sz="0" w:space="0" w:color="auto"/>
        <w:bottom w:val="none" w:sz="0" w:space="0" w:color="auto"/>
        <w:right w:val="none" w:sz="0" w:space="0" w:color="auto"/>
      </w:divBdr>
    </w:div>
    <w:div w:id="271480719">
      <w:bodyDiv w:val="1"/>
      <w:marLeft w:val="0"/>
      <w:marRight w:val="0"/>
      <w:marTop w:val="0"/>
      <w:marBottom w:val="0"/>
      <w:divBdr>
        <w:top w:val="none" w:sz="0" w:space="0" w:color="auto"/>
        <w:left w:val="none" w:sz="0" w:space="0" w:color="auto"/>
        <w:bottom w:val="none" w:sz="0" w:space="0" w:color="auto"/>
        <w:right w:val="none" w:sz="0" w:space="0" w:color="auto"/>
      </w:divBdr>
    </w:div>
    <w:div w:id="271790190">
      <w:bodyDiv w:val="1"/>
      <w:marLeft w:val="0"/>
      <w:marRight w:val="0"/>
      <w:marTop w:val="0"/>
      <w:marBottom w:val="0"/>
      <w:divBdr>
        <w:top w:val="none" w:sz="0" w:space="0" w:color="auto"/>
        <w:left w:val="none" w:sz="0" w:space="0" w:color="auto"/>
        <w:bottom w:val="none" w:sz="0" w:space="0" w:color="auto"/>
        <w:right w:val="none" w:sz="0" w:space="0" w:color="auto"/>
      </w:divBdr>
    </w:div>
    <w:div w:id="272174435">
      <w:bodyDiv w:val="1"/>
      <w:marLeft w:val="0"/>
      <w:marRight w:val="0"/>
      <w:marTop w:val="0"/>
      <w:marBottom w:val="0"/>
      <w:divBdr>
        <w:top w:val="none" w:sz="0" w:space="0" w:color="auto"/>
        <w:left w:val="none" w:sz="0" w:space="0" w:color="auto"/>
        <w:bottom w:val="none" w:sz="0" w:space="0" w:color="auto"/>
        <w:right w:val="none" w:sz="0" w:space="0" w:color="auto"/>
      </w:divBdr>
    </w:div>
    <w:div w:id="273095566">
      <w:bodyDiv w:val="1"/>
      <w:marLeft w:val="0"/>
      <w:marRight w:val="0"/>
      <w:marTop w:val="0"/>
      <w:marBottom w:val="0"/>
      <w:divBdr>
        <w:top w:val="none" w:sz="0" w:space="0" w:color="auto"/>
        <w:left w:val="none" w:sz="0" w:space="0" w:color="auto"/>
        <w:bottom w:val="none" w:sz="0" w:space="0" w:color="auto"/>
        <w:right w:val="none" w:sz="0" w:space="0" w:color="auto"/>
      </w:divBdr>
    </w:div>
    <w:div w:id="273177882">
      <w:bodyDiv w:val="1"/>
      <w:marLeft w:val="0"/>
      <w:marRight w:val="0"/>
      <w:marTop w:val="0"/>
      <w:marBottom w:val="0"/>
      <w:divBdr>
        <w:top w:val="none" w:sz="0" w:space="0" w:color="auto"/>
        <w:left w:val="none" w:sz="0" w:space="0" w:color="auto"/>
        <w:bottom w:val="none" w:sz="0" w:space="0" w:color="auto"/>
        <w:right w:val="none" w:sz="0" w:space="0" w:color="auto"/>
      </w:divBdr>
    </w:div>
    <w:div w:id="273683006">
      <w:bodyDiv w:val="1"/>
      <w:marLeft w:val="0"/>
      <w:marRight w:val="0"/>
      <w:marTop w:val="0"/>
      <w:marBottom w:val="0"/>
      <w:divBdr>
        <w:top w:val="none" w:sz="0" w:space="0" w:color="auto"/>
        <w:left w:val="none" w:sz="0" w:space="0" w:color="auto"/>
        <w:bottom w:val="none" w:sz="0" w:space="0" w:color="auto"/>
        <w:right w:val="none" w:sz="0" w:space="0" w:color="auto"/>
      </w:divBdr>
    </w:div>
    <w:div w:id="273900403">
      <w:bodyDiv w:val="1"/>
      <w:marLeft w:val="0"/>
      <w:marRight w:val="0"/>
      <w:marTop w:val="0"/>
      <w:marBottom w:val="0"/>
      <w:divBdr>
        <w:top w:val="none" w:sz="0" w:space="0" w:color="auto"/>
        <w:left w:val="none" w:sz="0" w:space="0" w:color="auto"/>
        <w:bottom w:val="none" w:sz="0" w:space="0" w:color="auto"/>
        <w:right w:val="none" w:sz="0" w:space="0" w:color="auto"/>
      </w:divBdr>
    </w:div>
    <w:div w:id="275020476">
      <w:bodyDiv w:val="1"/>
      <w:marLeft w:val="0"/>
      <w:marRight w:val="0"/>
      <w:marTop w:val="0"/>
      <w:marBottom w:val="0"/>
      <w:divBdr>
        <w:top w:val="none" w:sz="0" w:space="0" w:color="auto"/>
        <w:left w:val="none" w:sz="0" w:space="0" w:color="auto"/>
        <w:bottom w:val="none" w:sz="0" w:space="0" w:color="auto"/>
        <w:right w:val="none" w:sz="0" w:space="0" w:color="auto"/>
      </w:divBdr>
    </w:div>
    <w:div w:id="275798418">
      <w:bodyDiv w:val="1"/>
      <w:marLeft w:val="0"/>
      <w:marRight w:val="0"/>
      <w:marTop w:val="0"/>
      <w:marBottom w:val="0"/>
      <w:divBdr>
        <w:top w:val="none" w:sz="0" w:space="0" w:color="auto"/>
        <w:left w:val="none" w:sz="0" w:space="0" w:color="auto"/>
        <w:bottom w:val="none" w:sz="0" w:space="0" w:color="auto"/>
        <w:right w:val="none" w:sz="0" w:space="0" w:color="auto"/>
      </w:divBdr>
    </w:div>
    <w:div w:id="276061594">
      <w:bodyDiv w:val="1"/>
      <w:marLeft w:val="0"/>
      <w:marRight w:val="0"/>
      <w:marTop w:val="0"/>
      <w:marBottom w:val="0"/>
      <w:divBdr>
        <w:top w:val="none" w:sz="0" w:space="0" w:color="auto"/>
        <w:left w:val="none" w:sz="0" w:space="0" w:color="auto"/>
        <w:bottom w:val="none" w:sz="0" w:space="0" w:color="auto"/>
        <w:right w:val="none" w:sz="0" w:space="0" w:color="auto"/>
      </w:divBdr>
    </w:div>
    <w:div w:id="276301413">
      <w:bodyDiv w:val="1"/>
      <w:marLeft w:val="0"/>
      <w:marRight w:val="0"/>
      <w:marTop w:val="0"/>
      <w:marBottom w:val="0"/>
      <w:divBdr>
        <w:top w:val="none" w:sz="0" w:space="0" w:color="auto"/>
        <w:left w:val="none" w:sz="0" w:space="0" w:color="auto"/>
        <w:bottom w:val="none" w:sz="0" w:space="0" w:color="auto"/>
        <w:right w:val="none" w:sz="0" w:space="0" w:color="auto"/>
      </w:divBdr>
    </w:div>
    <w:div w:id="276445659">
      <w:bodyDiv w:val="1"/>
      <w:marLeft w:val="0"/>
      <w:marRight w:val="0"/>
      <w:marTop w:val="0"/>
      <w:marBottom w:val="0"/>
      <w:divBdr>
        <w:top w:val="none" w:sz="0" w:space="0" w:color="auto"/>
        <w:left w:val="none" w:sz="0" w:space="0" w:color="auto"/>
        <w:bottom w:val="none" w:sz="0" w:space="0" w:color="auto"/>
        <w:right w:val="none" w:sz="0" w:space="0" w:color="auto"/>
      </w:divBdr>
    </w:div>
    <w:div w:id="276528196">
      <w:bodyDiv w:val="1"/>
      <w:marLeft w:val="0"/>
      <w:marRight w:val="0"/>
      <w:marTop w:val="0"/>
      <w:marBottom w:val="0"/>
      <w:divBdr>
        <w:top w:val="none" w:sz="0" w:space="0" w:color="auto"/>
        <w:left w:val="none" w:sz="0" w:space="0" w:color="auto"/>
        <w:bottom w:val="none" w:sz="0" w:space="0" w:color="auto"/>
        <w:right w:val="none" w:sz="0" w:space="0" w:color="auto"/>
      </w:divBdr>
    </w:div>
    <w:div w:id="276909274">
      <w:bodyDiv w:val="1"/>
      <w:marLeft w:val="0"/>
      <w:marRight w:val="0"/>
      <w:marTop w:val="0"/>
      <w:marBottom w:val="0"/>
      <w:divBdr>
        <w:top w:val="none" w:sz="0" w:space="0" w:color="auto"/>
        <w:left w:val="none" w:sz="0" w:space="0" w:color="auto"/>
        <w:bottom w:val="none" w:sz="0" w:space="0" w:color="auto"/>
        <w:right w:val="none" w:sz="0" w:space="0" w:color="auto"/>
      </w:divBdr>
    </w:div>
    <w:div w:id="277683369">
      <w:bodyDiv w:val="1"/>
      <w:marLeft w:val="0"/>
      <w:marRight w:val="0"/>
      <w:marTop w:val="0"/>
      <w:marBottom w:val="0"/>
      <w:divBdr>
        <w:top w:val="none" w:sz="0" w:space="0" w:color="auto"/>
        <w:left w:val="none" w:sz="0" w:space="0" w:color="auto"/>
        <w:bottom w:val="none" w:sz="0" w:space="0" w:color="auto"/>
        <w:right w:val="none" w:sz="0" w:space="0" w:color="auto"/>
      </w:divBdr>
    </w:div>
    <w:div w:id="278338128">
      <w:bodyDiv w:val="1"/>
      <w:marLeft w:val="0"/>
      <w:marRight w:val="0"/>
      <w:marTop w:val="0"/>
      <w:marBottom w:val="0"/>
      <w:divBdr>
        <w:top w:val="none" w:sz="0" w:space="0" w:color="auto"/>
        <w:left w:val="none" w:sz="0" w:space="0" w:color="auto"/>
        <w:bottom w:val="none" w:sz="0" w:space="0" w:color="auto"/>
        <w:right w:val="none" w:sz="0" w:space="0" w:color="auto"/>
      </w:divBdr>
    </w:div>
    <w:div w:id="278415032">
      <w:bodyDiv w:val="1"/>
      <w:marLeft w:val="0"/>
      <w:marRight w:val="0"/>
      <w:marTop w:val="0"/>
      <w:marBottom w:val="0"/>
      <w:divBdr>
        <w:top w:val="none" w:sz="0" w:space="0" w:color="auto"/>
        <w:left w:val="none" w:sz="0" w:space="0" w:color="auto"/>
        <w:bottom w:val="none" w:sz="0" w:space="0" w:color="auto"/>
        <w:right w:val="none" w:sz="0" w:space="0" w:color="auto"/>
      </w:divBdr>
    </w:div>
    <w:div w:id="278725523">
      <w:bodyDiv w:val="1"/>
      <w:marLeft w:val="0"/>
      <w:marRight w:val="0"/>
      <w:marTop w:val="0"/>
      <w:marBottom w:val="0"/>
      <w:divBdr>
        <w:top w:val="none" w:sz="0" w:space="0" w:color="auto"/>
        <w:left w:val="none" w:sz="0" w:space="0" w:color="auto"/>
        <w:bottom w:val="none" w:sz="0" w:space="0" w:color="auto"/>
        <w:right w:val="none" w:sz="0" w:space="0" w:color="auto"/>
      </w:divBdr>
    </w:div>
    <w:div w:id="278878626">
      <w:bodyDiv w:val="1"/>
      <w:marLeft w:val="0"/>
      <w:marRight w:val="0"/>
      <w:marTop w:val="0"/>
      <w:marBottom w:val="0"/>
      <w:divBdr>
        <w:top w:val="none" w:sz="0" w:space="0" w:color="auto"/>
        <w:left w:val="none" w:sz="0" w:space="0" w:color="auto"/>
        <w:bottom w:val="none" w:sz="0" w:space="0" w:color="auto"/>
        <w:right w:val="none" w:sz="0" w:space="0" w:color="auto"/>
      </w:divBdr>
    </w:div>
    <w:div w:id="278878970">
      <w:bodyDiv w:val="1"/>
      <w:marLeft w:val="0"/>
      <w:marRight w:val="0"/>
      <w:marTop w:val="0"/>
      <w:marBottom w:val="0"/>
      <w:divBdr>
        <w:top w:val="none" w:sz="0" w:space="0" w:color="auto"/>
        <w:left w:val="none" w:sz="0" w:space="0" w:color="auto"/>
        <w:bottom w:val="none" w:sz="0" w:space="0" w:color="auto"/>
        <w:right w:val="none" w:sz="0" w:space="0" w:color="auto"/>
      </w:divBdr>
    </w:div>
    <w:div w:id="279339831">
      <w:bodyDiv w:val="1"/>
      <w:marLeft w:val="0"/>
      <w:marRight w:val="0"/>
      <w:marTop w:val="0"/>
      <w:marBottom w:val="0"/>
      <w:divBdr>
        <w:top w:val="none" w:sz="0" w:space="0" w:color="auto"/>
        <w:left w:val="none" w:sz="0" w:space="0" w:color="auto"/>
        <w:bottom w:val="none" w:sz="0" w:space="0" w:color="auto"/>
        <w:right w:val="none" w:sz="0" w:space="0" w:color="auto"/>
      </w:divBdr>
    </w:div>
    <w:div w:id="279340184">
      <w:bodyDiv w:val="1"/>
      <w:marLeft w:val="0"/>
      <w:marRight w:val="0"/>
      <w:marTop w:val="0"/>
      <w:marBottom w:val="0"/>
      <w:divBdr>
        <w:top w:val="none" w:sz="0" w:space="0" w:color="auto"/>
        <w:left w:val="none" w:sz="0" w:space="0" w:color="auto"/>
        <w:bottom w:val="none" w:sz="0" w:space="0" w:color="auto"/>
        <w:right w:val="none" w:sz="0" w:space="0" w:color="auto"/>
      </w:divBdr>
    </w:div>
    <w:div w:id="279412717">
      <w:bodyDiv w:val="1"/>
      <w:marLeft w:val="0"/>
      <w:marRight w:val="0"/>
      <w:marTop w:val="0"/>
      <w:marBottom w:val="0"/>
      <w:divBdr>
        <w:top w:val="none" w:sz="0" w:space="0" w:color="auto"/>
        <w:left w:val="none" w:sz="0" w:space="0" w:color="auto"/>
        <w:bottom w:val="none" w:sz="0" w:space="0" w:color="auto"/>
        <w:right w:val="none" w:sz="0" w:space="0" w:color="auto"/>
      </w:divBdr>
    </w:div>
    <w:div w:id="280259272">
      <w:bodyDiv w:val="1"/>
      <w:marLeft w:val="0"/>
      <w:marRight w:val="0"/>
      <w:marTop w:val="0"/>
      <w:marBottom w:val="0"/>
      <w:divBdr>
        <w:top w:val="none" w:sz="0" w:space="0" w:color="auto"/>
        <w:left w:val="none" w:sz="0" w:space="0" w:color="auto"/>
        <w:bottom w:val="none" w:sz="0" w:space="0" w:color="auto"/>
        <w:right w:val="none" w:sz="0" w:space="0" w:color="auto"/>
      </w:divBdr>
    </w:div>
    <w:div w:id="280306462">
      <w:bodyDiv w:val="1"/>
      <w:marLeft w:val="0"/>
      <w:marRight w:val="0"/>
      <w:marTop w:val="0"/>
      <w:marBottom w:val="0"/>
      <w:divBdr>
        <w:top w:val="none" w:sz="0" w:space="0" w:color="auto"/>
        <w:left w:val="none" w:sz="0" w:space="0" w:color="auto"/>
        <w:bottom w:val="none" w:sz="0" w:space="0" w:color="auto"/>
        <w:right w:val="none" w:sz="0" w:space="0" w:color="auto"/>
      </w:divBdr>
    </w:div>
    <w:div w:id="280576711">
      <w:bodyDiv w:val="1"/>
      <w:marLeft w:val="0"/>
      <w:marRight w:val="0"/>
      <w:marTop w:val="0"/>
      <w:marBottom w:val="0"/>
      <w:divBdr>
        <w:top w:val="none" w:sz="0" w:space="0" w:color="auto"/>
        <w:left w:val="none" w:sz="0" w:space="0" w:color="auto"/>
        <w:bottom w:val="none" w:sz="0" w:space="0" w:color="auto"/>
        <w:right w:val="none" w:sz="0" w:space="0" w:color="auto"/>
      </w:divBdr>
    </w:div>
    <w:div w:id="280764486">
      <w:bodyDiv w:val="1"/>
      <w:marLeft w:val="0"/>
      <w:marRight w:val="0"/>
      <w:marTop w:val="0"/>
      <w:marBottom w:val="0"/>
      <w:divBdr>
        <w:top w:val="none" w:sz="0" w:space="0" w:color="auto"/>
        <w:left w:val="none" w:sz="0" w:space="0" w:color="auto"/>
        <w:bottom w:val="none" w:sz="0" w:space="0" w:color="auto"/>
        <w:right w:val="none" w:sz="0" w:space="0" w:color="auto"/>
      </w:divBdr>
    </w:div>
    <w:div w:id="280843346">
      <w:bodyDiv w:val="1"/>
      <w:marLeft w:val="0"/>
      <w:marRight w:val="0"/>
      <w:marTop w:val="0"/>
      <w:marBottom w:val="0"/>
      <w:divBdr>
        <w:top w:val="none" w:sz="0" w:space="0" w:color="auto"/>
        <w:left w:val="none" w:sz="0" w:space="0" w:color="auto"/>
        <w:bottom w:val="none" w:sz="0" w:space="0" w:color="auto"/>
        <w:right w:val="none" w:sz="0" w:space="0" w:color="auto"/>
      </w:divBdr>
    </w:div>
    <w:div w:id="281154600">
      <w:bodyDiv w:val="1"/>
      <w:marLeft w:val="0"/>
      <w:marRight w:val="0"/>
      <w:marTop w:val="0"/>
      <w:marBottom w:val="0"/>
      <w:divBdr>
        <w:top w:val="none" w:sz="0" w:space="0" w:color="auto"/>
        <w:left w:val="none" w:sz="0" w:space="0" w:color="auto"/>
        <w:bottom w:val="none" w:sz="0" w:space="0" w:color="auto"/>
        <w:right w:val="none" w:sz="0" w:space="0" w:color="auto"/>
      </w:divBdr>
    </w:div>
    <w:div w:id="281503521">
      <w:bodyDiv w:val="1"/>
      <w:marLeft w:val="0"/>
      <w:marRight w:val="0"/>
      <w:marTop w:val="0"/>
      <w:marBottom w:val="0"/>
      <w:divBdr>
        <w:top w:val="none" w:sz="0" w:space="0" w:color="auto"/>
        <w:left w:val="none" w:sz="0" w:space="0" w:color="auto"/>
        <w:bottom w:val="none" w:sz="0" w:space="0" w:color="auto"/>
        <w:right w:val="none" w:sz="0" w:space="0" w:color="auto"/>
      </w:divBdr>
    </w:div>
    <w:div w:id="281695383">
      <w:bodyDiv w:val="1"/>
      <w:marLeft w:val="0"/>
      <w:marRight w:val="0"/>
      <w:marTop w:val="0"/>
      <w:marBottom w:val="0"/>
      <w:divBdr>
        <w:top w:val="none" w:sz="0" w:space="0" w:color="auto"/>
        <w:left w:val="none" w:sz="0" w:space="0" w:color="auto"/>
        <w:bottom w:val="none" w:sz="0" w:space="0" w:color="auto"/>
        <w:right w:val="none" w:sz="0" w:space="0" w:color="auto"/>
      </w:divBdr>
    </w:div>
    <w:div w:id="282004032">
      <w:bodyDiv w:val="1"/>
      <w:marLeft w:val="0"/>
      <w:marRight w:val="0"/>
      <w:marTop w:val="0"/>
      <w:marBottom w:val="0"/>
      <w:divBdr>
        <w:top w:val="none" w:sz="0" w:space="0" w:color="auto"/>
        <w:left w:val="none" w:sz="0" w:space="0" w:color="auto"/>
        <w:bottom w:val="none" w:sz="0" w:space="0" w:color="auto"/>
        <w:right w:val="none" w:sz="0" w:space="0" w:color="auto"/>
      </w:divBdr>
    </w:div>
    <w:div w:id="282153146">
      <w:bodyDiv w:val="1"/>
      <w:marLeft w:val="0"/>
      <w:marRight w:val="0"/>
      <w:marTop w:val="0"/>
      <w:marBottom w:val="0"/>
      <w:divBdr>
        <w:top w:val="none" w:sz="0" w:space="0" w:color="auto"/>
        <w:left w:val="none" w:sz="0" w:space="0" w:color="auto"/>
        <w:bottom w:val="none" w:sz="0" w:space="0" w:color="auto"/>
        <w:right w:val="none" w:sz="0" w:space="0" w:color="auto"/>
      </w:divBdr>
    </w:div>
    <w:div w:id="282158469">
      <w:bodyDiv w:val="1"/>
      <w:marLeft w:val="0"/>
      <w:marRight w:val="0"/>
      <w:marTop w:val="0"/>
      <w:marBottom w:val="0"/>
      <w:divBdr>
        <w:top w:val="none" w:sz="0" w:space="0" w:color="auto"/>
        <w:left w:val="none" w:sz="0" w:space="0" w:color="auto"/>
        <w:bottom w:val="none" w:sz="0" w:space="0" w:color="auto"/>
        <w:right w:val="none" w:sz="0" w:space="0" w:color="auto"/>
      </w:divBdr>
    </w:div>
    <w:div w:id="282661124">
      <w:bodyDiv w:val="1"/>
      <w:marLeft w:val="0"/>
      <w:marRight w:val="0"/>
      <w:marTop w:val="0"/>
      <w:marBottom w:val="0"/>
      <w:divBdr>
        <w:top w:val="none" w:sz="0" w:space="0" w:color="auto"/>
        <w:left w:val="none" w:sz="0" w:space="0" w:color="auto"/>
        <w:bottom w:val="none" w:sz="0" w:space="0" w:color="auto"/>
        <w:right w:val="none" w:sz="0" w:space="0" w:color="auto"/>
      </w:divBdr>
    </w:div>
    <w:div w:id="282882718">
      <w:bodyDiv w:val="1"/>
      <w:marLeft w:val="0"/>
      <w:marRight w:val="0"/>
      <w:marTop w:val="0"/>
      <w:marBottom w:val="0"/>
      <w:divBdr>
        <w:top w:val="none" w:sz="0" w:space="0" w:color="auto"/>
        <w:left w:val="none" w:sz="0" w:space="0" w:color="auto"/>
        <w:bottom w:val="none" w:sz="0" w:space="0" w:color="auto"/>
        <w:right w:val="none" w:sz="0" w:space="0" w:color="auto"/>
      </w:divBdr>
    </w:div>
    <w:div w:id="283077607">
      <w:bodyDiv w:val="1"/>
      <w:marLeft w:val="0"/>
      <w:marRight w:val="0"/>
      <w:marTop w:val="0"/>
      <w:marBottom w:val="0"/>
      <w:divBdr>
        <w:top w:val="none" w:sz="0" w:space="0" w:color="auto"/>
        <w:left w:val="none" w:sz="0" w:space="0" w:color="auto"/>
        <w:bottom w:val="none" w:sz="0" w:space="0" w:color="auto"/>
        <w:right w:val="none" w:sz="0" w:space="0" w:color="auto"/>
      </w:divBdr>
    </w:div>
    <w:div w:id="283196387">
      <w:bodyDiv w:val="1"/>
      <w:marLeft w:val="0"/>
      <w:marRight w:val="0"/>
      <w:marTop w:val="0"/>
      <w:marBottom w:val="0"/>
      <w:divBdr>
        <w:top w:val="none" w:sz="0" w:space="0" w:color="auto"/>
        <w:left w:val="none" w:sz="0" w:space="0" w:color="auto"/>
        <w:bottom w:val="none" w:sz="0" w:space="0" w:color="auto"/>
        <w:right w:val="none" w:sz="0" w:space="0" w:color="auto"/>
      </w:divBdr>
    </w:div>
    <w:div w:id="284389392">
      <w:bodyDiv w:val="1"/>
      <w:marLeft w:val="0"/>
      <w:marRight w:val="0"/>
      <w:marTop w:val="0"/>
      <w:marBottom w:val="0"/>
      <w:divBdr>
        <w:top w:val="none" w:sz="0" w:space="0" w:color="auto"/>
        <w:left w:val="none" w:sz="0" w:space="0" w:color="auto"/>
        <w:bottom w:val="none" w:sz="0" w:space="0" w:color="auto"/>
        <w:right w:val="none" w:sz="0" w:space="0" w:color="auto"/>
      </w:divBdr>
    </w:div>
    <w:div w:id="284431059">
      <w:bodyDiv w:val="1"/>
      <w:marLeft w:val="0"/>
      <w:marRight w:val="0"/>
      <w:marTop w:val="0"/>
      <w:marBottom w:val="0"/>
      <w:divBdr>
        <w:top w:val="none" w:sz="0" w:space="0" w:color="auto"/>
        <w:left w:val="none" w:sz="0" w:space="0" w:color="auto"/>
        <w:bottom w:val="none" w:sz="0" w:space="0" w:color="auto"/>
        <w:right w:val="none" w:sz="0" w:space="0" w:color="auto"/>
      </w:divBdr>
    </w:div>
    <w:div w:id="285430948">
      <w:bodyDiv w:val="1"/>
      <w:marLeft w:val="0"/>
      <w:marRight w:val="0"/>
      <w:marTop w:val="0"/>
      <w:marBottom w:val="0"/>
      <w:divBdr>
        <w:top w:val="none" w:sz="0" w:space="0" w:color="auto"/>
        <w:left w:val="none" w:sz="0" w:space="0" w:color="auto"/>
        <w:bottom w:val="none" w:sz="0" w:space="0" w:color="auto"/>
        <w:right w:val="none" w:sz="0" w:space="0" w:color="auto"/>
      </w:divBdr>
    </w:div>
    <w:div w:id="285431123">
      <w:bodyDiv w:val="1"/>
      <w:marLeft w:val="0"/>
      <w:marRight w:val="0"/>
      <w:marTop w:val="0"/>
      <w:marBottom w:val="0"/>
      <w:divBdr>
        <w:top w:val="none" w:sz="0" w:space="0" w:color="auto"/>
        <w:left w:val="none" w:sz="0" w:space="0" w:color="auto"/>
        <w:bottom w:val="none" w:sz="0" w:space="0" w:color="auto"/>
        <w:right w:val="none" w:sz="0" w:space="0" w:color="auto"/>
      </w:divBdr>
    </w:div>
    <w:div w:id="286161485">
      <w:bodyDiv w:val="1"/>
      <w:marLeft w:val="0"/>
      <w:marRight w:val="0"/>
      <w:marTop w:val="0"/>
      <w:marBottom w:val="0"/>
      <w:divBdr>
        <w:top w:val="none" w:sz="0" w:space="0" w:color="auto"/>
        <w:left w:val="none" w:sz="0" w:space="0" w:color="auto"/>
        <w:bottom w:val="none" w:sz="0" w:space="0" w:color="auto"/>
        <w:right w:val="none" w:sz="0" w:space="0" w:color="auto"/>
      </w:divBdr>
    </w:div>
    <w:div w:id="286401589">
      <w:bodyDiv w:val="1"/>
      <w:marLeft w:val="0"/>
      <w:marRight w:val="0"/>
      <w:marTop w:val="0"/>
      <w:marBottom w:val="0"/>
      <w:divBdr>
        <w:top w:val="none" w:sz="0" w:space="0" w:color="auto"/>
        <w:left w:val="none" w:sz="0" w:space="0" w:color="auto"/>
        <w:bottom w:val="none" w:sz="0" w:space="0" w:color="auto"/>
        <w:right w:val="none" w:sz="0" w:space="0" w:color="auto"/>
      </w:divBdr>
    </w:div>
    <w:div w:id="286550545">
      <w:bodyDiv w:val="1"/>
      <w:marLeft w:val="0"/>
      <w:marRight w:val="0"/>
      <w:marTop w:val="0"/>
      <w:marBottom w:val="0"/>
      <w:divBdr>
        <w:top w:val="none" w:sz="0" w:space="0" w:color="auto"/>
        <w:left w:val="none" w:sz="0" w:space="0" w:color="auto"/>
        <w:bottom w:val="none" w:sz="0" w:space="0" w:color="auto"/>
        <w:right w:val="none" w:sz="0" w:space="0" w:color="auto"/>
      </w:divBdr>
    </w:div>
    <w:div w:id="286595245">
      <w:bodyDiv w:val="1"/>
      <w:marLeft w:val="0"/>
      <w:marRight w:val="0"/>
      <w:marTop w:val="0"/>
      <w:marBottom w:val="0"/>
      <w:divBdr>
        <w:top w:val="none" w:sz="0" w:space="0" w:color="auto"/>
        <w:left w:val="none" w:sz="0" w:space="0" w:color="auto"/>
        <w:bottom w:val="none" w:sz="0" w:space="0" w:color="auto"/>
        <w:right w:val="none" w:sz="0" w:space="0" w:color="auto"/>
      </w:divBdr>
    </w:div>
    <w:div w:id="287274961">
      <w:bodyDiv w:val="1"/>
      <w:marLeft w:val="0"/>
      <w:marRight w:val="0"/>
      <w:marTop w:val="0"/>
      <w:marBottom w:val="0"/>
      <w:divBdr>
        <w:top w:val="none" w:sz="0" w:space="0" w:color="auto"/>
        <w:left w:val="none" w:sz="0" w:space="0" w:color="auto"/>
        <w:bottom w:val="none" w:sz="0" w:space="0" w:color="auto"/>
        <w:right w:val="none" w:sz="0" w:space="0" w:color="auto"/>
      </w:divBdr>
    </w:div>
    <w:div w:id="287392978">
      <w:bodyDiv w:val="1"/>
      <w:marLeft w:val="0"/>
      <w:marRight w:val="0"/>
      <w:marTop w:val="0"/>
      <w:marBottom w:val="0"/>
      <w:divBdr>
        <w:top w:val="none" w:sz="0" w:space="0" w:color="auto"/>
        <w:left w:val="none" w:sz="0" w:space="0" w:color="auto"/>
        <w:bottom w:val="none" w:sz="0" w:space="0" w:color="auto"/>
        <w:right w:val="none" w:sz="0" w:space="0" w:color="auto"/>
      </w:divBdr>
    </w:div>
    <w:div w:id="287782757">
      <w:bodyDiv w:val="1"/>
      <w:marLeft w:val="0"/>
      <w:marRight w:val="0"/>
      <w:marTop w:val="0"/>
      <w:marBottom w:val="0"/>
      <w:divBdr>
        <w:top w:val="none" w:sz="0" w:space="0" w:color="auto"/>
        <w:left w:val="none" w:sz="0" w:space="0" w:color="auto"/>
        <w:bottom w:val="none" w:sz="0" w:space="0" w:color="auto"/>
        <w:right w:val="none" w:sz="0" w:space="0" w:color="auto"/>
      </w:divBdr>
    </w:div>
    <w:div w:id="288555858">
      <w:bodyDiv w:val="1"/>
      <w:marLeft w:val="0"/>
      <w:marRight w:val="0"/>
      <w:marTop w:val="0"/>
      <w:marBottom w:val="0"/>
      <w:divBdr>
        <w:top w:val="none" w:sz="0" w:space="0" w:color="auto"/>
        <w:left w:val="none" w:sz="0" w:space="0" w:color="auto"/>
        <w:bottom w:val="none" w:sz="0" w:space="0" w:color="auto"/>
        <w:right w:val="none" w:sz="0" w:space="0" w:color="auto"/>
      </w:divBdr>
    </w:div>
    <w:div w:id="288703233">
      <w:bodyDiv w:val="1"/>
      <w:marLeft w:val="0"/>
      <w:marRight w:val="0"/>
      <w:marTop w:val="0"/>
      <w:marBottom w:val="0"/>
      <w:divBdr>
        <w:top w:val="none" w:sz="0" w:space="0" w:color="auto"/>
        <w:left w:val="none" w:sz="0" w:space="0" w:color="auto"/>
        <w:bottom w:val="none" w:sz="0" w:space="0" w:color="auto"/>
        <w:right w:val="none" w:sz="0" w:space="0" w:color="auto"/>
      </w:divBdr>
    </w:div>
    <w:div w:id="289089190">
      <w:bodyDiv w:val="1"/>
      <w:marLeft w:val="0"/>
      <w:marRight w:val="0"/>
      <w:marTop w:val="0"/>
      <w:marBottom w:val="0"/>
      <w:divBdr>
        <w:top w:val="none" w:sz="0" w:space="0" w:color="auto"/>
        <w:left w:val="none" w:sz="0" w:space="0" w:color="auto"/>
        <w:bottom w:val="none" w:sz="0" w:space="0" w:color="auto"/>
        <w:right w:val="none" w:sz="0" w:space="0" w:color="auto"/>
      </w:divBdr>
    </w:div>
    <w:div w:id="289870433">
      <w:bodyDiv w:val="1"/>
      <w:marLeft w:val="0"/>
      <w:marRight w:val="0"/>
      <w:marTop w:val="0"/>
      <w:marBottom w:val="0"/>
      <w:divBdr>
        <w:top w:val="none" w:sz="0" w:space="0" w:color="auto"/>
        <w:left w:val="none" w:sz="0" w:space="0" w:color="auto"/>
        <w:bottom w:val="none" w:sz="0" w:space="0" w:color="auto"/>
        <w:right w:val="none" w:sz="0" w:space="0" w:color="auto"/>
      </w:divBdr>
    </w:div>
    <w:div w:id="290870122">
      <w:bodyDiv w:val="1"/>
      <w:marLeft w:val="0"/>
      <w:marRight w:val="0"/>
      <w:marTop w:val="0"/>
      <w:marBottom w:val="0"/>
      <w:divBdr>
        <w:top w:val="none" w:sz="0" w:space="0" w:color="auto"/>
        <w:left w:val="none" w:sz="0" w:space="0" w:color="auto"/>
        <w:bottom w:val="none" w:sz="0" w:space="0" w:color="auto"/>
        <w:right w:val="none" w:sz="0" w:space="0" w:color="auto"/>
      </w:divBdr>
    </w:div>
    <w:div w:id="291595393">
      <w:bodyDiv w:val="1"/>
      <w:marLeft w:val="0"/>
      <w:marRight w:val="0"/>
      <w:marTop w:val="0"/>
      <w:marBottom w:val="0"/>
      <w:divBdr>
        <w:top w:val="none" w:sz="0" w:space="0" w:color="auto"/>
        <w:left w:val="none" w:sz="0" w:space="0" w:color="auto"/>
        <w:bottom w:val="none" w:sz="0" w:space="0" w:color="auto"/>
        <w:right w:val="none" w:sz="0" w:space="0" w:color="auto"/>
      </w:divBdr>
    </w:div>
    <w:div w:id="291791925">
      <w:bodyDiv w:val="1"/>
      <w:marLeft w:val="0"/>
      <w:marRight w:val="0"/>
      <w:marTop w:val="0"/>
      <w:marBottom w:val="0"/>
      <w:divBdr>
        <w:top w:val="none" w:sz="0" w:space="0" w:color="auto"/>
        <w:left w:val="none" w:sz="0" w:space="0" w:color="auto"/>
        <w:bottom w:val="none" w:sz="0" w:space="0" w:color="auto"/>
        <w:right w:val="none" w:sz="0" w:space="0" w:color="auto"/>
      </w:divBdr>
    </w:div>
    <w:div w:id="292055277">
      <w:bodyDiv w:val="1"/>
      <w:marLeft w:val="0"/>
      <w:marRight w:val="0"/>
      <w:marTop w:val="0"/>
      <w:marBottom w:val="0"/>
      <w:divBdr>
        <w:top w:val="none" w:sz="0" w:space="0" w:color="auto"/>
        <w:left w:val="none" w:sz="0" w:space="0" w:color="auto"/>
        <w:bottom w:val="none" w:sz="0" w:space="0" w:color="auto"/>
        <w:right w:val="none" w:sz="0" w:space="0" w:color="auto"/>
      </w:divBdr>
    </w:div>
    <w:div w:id="292566215">
      <w:bodyDiv w:val="1"/>
      <w:marLeft w:val="0"/>
      <w:marRight w:val="0"/>
      <w:marTop w:val="0"/>
      <w:marBottom w:val="0"/>
      <w:divBdr>
        <w:top w:val="none" w:sz="0" w:space="0" w:color="auto"/>
        <w:left w:val="none" w:sz="0" w:space="0" w:color="auto"/>
        <w:bottom w:val="none" w:sz="0" w:space="0" w:color="auto"/>
        <w:right w:val="none" w:sz="0" w:space="0" w:color="auto"/>
      </w:divBdr>
    </w:div>
    <w:div w:id="292636211">
      <w:bodyDiv w:val="1"/>
      <w:marLeft w:val="0"/>
      <w:marRight w:val="0"/>
      <w:marTop w:val="0"/>
      <w:marBottom w:val="0"/>
      <w:divBdr>
        <w:top w:val="none" w:sz="0" w:space="0" w:color="auto"/>
        <w:left w:val="none" w:sz="0" w:space="0" w:color="auto"/>
        <w:bottom w:val="none" w:sz="0" w:space="0" w:color="auto"/>
        <w:right w:val="none" w:sz="0" w:space="0" w:color="auto"/>
      </w:divBdr>
    </w:div>
    <w:div w:id="292712639">
      <w:bodyDiv w:val="1"/>
      <w:marLeft w:val="0"/>
      <w:marRight w:val="0"/>
      <w:marTop w:val="0"/>
      <w:marBottom w:val="0"/>
      <w:divBdr>
        <w:top w:val="none" w:sz="0" w:space="0" w:color="auto"/>
        <w:left w:val="none" w:sz="0" w:space="0" w:color="auto"/>
        <w:bottom w:val="none" w:sz="0" w:space="0" w:color="auto"/>
        <w:right w:val="none" w:sz="0" w:space="0" w:color="auto"/>
      </w:divBdr>
    </w:div>
    <w:div w:id="292712978">
      <w:bodyDiv w:val="1"/>
      <w:marLeft w:val="0"/>
      <w:marRight w:val="0"/>
      <w:marTop w:val="0"/>
      <w:marBottom w:val="0"/>
      <w:divBdr>
        <w:top w:val="none" w:sz="0" w:space="0" w:color="auto"/>
        <w:left w:val="none" w:sz="0" w:space="0" w:color="auto"/>
        <w:bottom w:val="none" w:sz="0" w:space="0" w:color="auto"/>
        <w:right w:val="none" w:sz="0" w:space="0" w:color="auto"/>
      </w:divBdr>
    </w:div>
    <w:div w:id="292713080">
      <w:bodyDiv w:val="1"/>
      <w:marLeft w:val="0"/>
      <w:marRight w:val="0"/>
      <w:marTop w:val="0"/>
      <w:marBottom w:val="0"/>
      <w:divBdr>
        <w:top w:val="none" w:sz="0" w:space="0" w:color="auto"/>
        <w:left w:val="none" w:sz="0" w:space="0" w:color="auto"/>
        <w:bottom w:val="none" w:sz="0" w:space="0" w:color="auto"/>
        <w:right w:val="none" w:sz="0" w:space="0" w:color="auto"/>
      </w:divBdr>
    </w:div>
    <w:div w:id="292758893">
      <w:bodyDiv w:val="1"/>
      <w:marLeft w:val="0"/>
      <w:marRight w:val="0"/>
      <w:marTop w:val="0"/>
      <w:marBottom w:val="0"/>
      <w:divBdr>
        <w:top w:val="none" w:sz="0" w:space="0" w:color="auto"/>
        <w:left w:val="none" w:sz="0" w:space="0" w:color="auto"/>
        <w:bottom w:val="none" w:sz="0" w:space="0" w:color="auto"/>
        <w:right w:val="none" w:sz="0" w:space="0" w:color="auto"/>
      </w:divBdr>
    </w:div>
    <w:div w:id="292905595">
      <w:bodyDiv w:val="1"/>
      <w:marLeft w:val="0"/>
      <w:marRight w:val="0"/>
      <w:marTop w:val="0"/>
      <w:marBottom w:val="0"/>
      <w:divBdr>
        <w:top w:val="none" w:sz="0" w:space="0" w:color="auto"/>
        <w:left w:val="none" w:sz="0" w:space="0" w:color="auto"/>
        <w:bottom w:val="none" w:sz="0" w:space="0" w:color="auto"/>
        <w:right w:val="none" w:sz="0" w:space="0" w:color="auto"/>
      </w:divBdr>
    </w:div>
    <w:div w:id="293098197">
      <w:bodyDiv w:val="1"/>
      <w:marLeft w:val="0"/>
      <w:marRight w:val="0"/>
      <w:marTop w:val="0"/>
      <w:marBottom w:val="0"/>
      <w:divBdr>
        <w:top w:val="none" w:sz="0" w:space="0" w:color="auto"/>
        <w:left w:val="none" w:sz="0" w:space="0" w:color="auto"/>
        <w:bottom w:val="none" w:sz="0" w:space="0" w:color="auto"/>
        <w:right w:val="none" w:sz="0" w:space="0" w:color="auto"/>
      </w:divBdr>
    </w:div>
    <w:div w:id="293173173">
      <w:bodyDiv w:val="1"/>
      <w:marLeft w:val="0"/>
      <w:marRight w:val="0"/>
      <w:marTop w:val="0"/>
      <w:marBottom w:val="0"/>
      <w:divBdr>
        <w:top w:val="none" w:sz="0" w:space="0" w:color="auto"/>
        <w:left w:val="none" w:sz="0" w:space="0" w:color="auto"/>
        <w:bottom w:val="none" w:sz="0" w:space="0" w:color="auto"/>
        <w:right w:val="none" w:sz="0" w:space="0" w:color="auto"/>
      </w:divBdr>
    </w:div>
    <w:div w:id="293413195">
      <w:bodyDiv w:val="1"/>
      <w:marLeft w:val="0"/>
      <w:marRight w:val="0"/>
      <w:marTop w:val="0"/>
      <w:marBottom w:val="0"/>
      <w:divBdr>
        <w:top w:val="none" w:sz="0" w:space="0" w:color="auto"/>
        <w:left w:val="none" w:sz="0" w:space="0" w:color="auto"/>
        <w:bottom w:val="none" w:sz="0" w:space="0" w:color="auto"/>
        <w:right w:val="none" w:sz="0" w:space="0" w:color="auto"/>
      </w:divBdr>
    </w:div>
    <w:div w:id="293559626">
      <w:bodyDiv w:val="1"/>
      <w:marLeft w:val="0"/>
      <w:marRight w:val="0"/>
      <w:marTop w:val="0"/>
      <w:marBottom w:val="0"/>
      <w:divBdr>
        <w:top w:val="none" w:sz="0" w:space="0" w:color="auto"/>
        <w:left w:val="none" w:sz="0" w:space="0" w:color="auto"/>
        <w:bottom w:val="none" w:sz="0" w:space="0" w:color="auto"/>
        <w:right w:val="none" w:sz="0" w:space="0" w:color="auto"/>
      </w:divBdr>
    </w:div>
    <w:div w:id="293684787">
      <w:bodyDiv w:val="1"/>
      <w:marLeft w:val="0"/>
      <w:marRight w:val="0"/>
      <w:marTop w:val="0"/>
      <w:marBottom w:val="0"/>
      <w:divBdr>
        <w:top w:val="none" w:sz="0" w:space="0" w:color="auto"/>
        <w:left w:val="none" w:sz="0" w:space="0" w:color="auto"/>
        <w:bottom w:val="none" w:sz="0" w:space="0" w:color="auto"/>
        <w:right w:val="none" w:sz="0" w:space="0" w:color="auto"/>
      </w:divBdr>
    </w:div>
    <w:div w:id="293754062">
      <w:bodyDiv w:val="1"/>
      <w:marLeft w:val="0"/>
      <w:marRight w:val="0"/>
      <w:marTop w:val="0"/>
      <w:marBottom w:val="0"/>
      <w:divBdr>
        <w:top w:val="none" w:sz="0" w:space="0" w:color="auto"/>
        <w:left w:val="none" w:sz="0" w:space="0" w:color="auto"/>
        <w:bottom w:val="none" w:sz="0" w:space="0" w:color="auto"/>
        <w:right w:val="none" w:sz="0" w:space="0" w:color="auto"/>
      </w:divBdr>
    </w:div>
    <w:div w:id="293873748">
      <w:bodyDiv w:val="1"/>
      <w:marLeft w:val="0"/>
      <w:marRight w:val="0"/>
      <w:marTop w:val="0"/>
      <w:marBottom w:val="0"/>
      <w:divBdr>
        <w:top w:val="none" w:sz="0" w:space="0" w:color="auto"/>
        <w:left w:val="none" w:sz="0" w:space="0" w:color="auto"/>
        <w:bottom w:val="none" w:sz="0" w:space="0" w:color="auto"/>
        <w:right w:val="none" w:sz="0" w:space="0" w:color="auto"/>
      </w:divBdr>
    </w:div>
    <w:div w:id="294221939">
      <w:bodyDiv w:val="1"/>
      <w:marLeft w:val="0"/>
      <w:marRight w:val="0"/>
      <w:marTop w:val="0"/>
      <w:marBottom w:val="0"/>
      <w:divBdr>
        <w:top w:val="none" w:sz="0" w:space="0" w:color="auto"/>
        <w:left w:val="none" w:sz="0" w:space="0" w:color="auto"/>
        <w:bottom w:val="none" w:sz="0" w:space="0" w:color="auto"/>
        <w:right w:val="none" w:sz="0" w:space="0" w:color="auto"/>
      </w:divBdr>
    </w:div>
    <w:div w:id="294533245">
      <w:bodyDiv w:val="1"/>
      <w:marLeft w:val="0"/>
      <w:marRight w:val="0"/>
      <w:marTop w:val="0"/>
      <w:marBottom w:val="0"/>
      <w:divBdr>
        <w:top w:val="none" w:sz="0" w:space="0" w:color="auto"/>
        <w:left w:val="none" w:sz="0" w:space="0" w:color="auto"/>
        <w:bottom w:val="none" w:sz="0" w:space="0" w:color="auto"/>
        <w:right w:val="none" w:sz="0" w:space="0" w:color="auto"/>
      </w:divBdr>
    </w:div>
    <w:div w:id="295843597">
      <w:bodyDiv w:val="1"/>
      <w:marLeft w:val="0"/>
      <w:marRight w:val="0"/>
      <w:marTop w:val="0"/>
      <w:marBottom w:val="0"/>
      <w:divBdr>
        <w:top w:val="none" w:sz="0" w:space="0" w:color="auto"/>
        <w:left w:val="none" w:sz="0" w:space="0" w:color="auto"/>
        <w:bottom w:val="none" w:sz="0" w:space="0" w:color="auto"/>
        <w:right w:val="none" w:sz="0" w:space="0" w:color="auto"/>
      </w:divBdr>
    </w:div>
    <w:div w:id="296223329">
      <w:bodyDiv w:val="1"/>
      <w:marLeft w:val="0"/>
      <w:marRight w:val="0"/>
      <w:marTop w:val="0"/>
      <w:marBottom w:val="0"/>
      <w:divBdr>
        <w:top w:val="none" w:sz="0" w:space="0" w:color="auto"/>
        <w:left w:val="none" w:sz="0" w:space="0" w:color="auto"/>
        <w:bottom w:val="none" w:sz="0" w:space="0" w:color="auto"/>
        <w:right w:val="none" w:sz="0" w:space="0" w:color="auto"/>
      </w:divBdr>
    </w:div>
    <w:div w:id="296497364">
      <w:bodyDiv w:val="1"/>
      <w:marLeft w:val="0"/>
      <w:marRight w:val="0"/>
      <w:marTop w:val="0"/>
      <w:marBottom w:val="0"/>
      <w:divBdr>
        <w:top w:val="none" w:sz="0" w:space="0" w:color="auto"/>
        <w:left w:val="none" w:sz="0" w:space="0" w:color="auto"/>
        <w:bottom w:val="none" w:sz="0" w:space="0" w:color="auto"/>
        <w:right w:val="none" w:sz="0" w:space="0" w:color="auto"/>
      </w:divBdr>
    </w:div>
    <w:div w:id="296644825">
      <w:bodyDiv w:val="1"/>
      <w:marLeft w:val="0"/>
      <w:marRight w:val="0"/>
      <w:marTop w:val="0"/>
      <w:marBottom w:val="0"/>
      <w:divBdr>
        <w:top w:val="none" w:sz="0" w:space="0" w:color="auto"/>
        <w:left w:val="none" w:sz="0" w:space="0" w:color="auto"/>
        <w:bottom w:val="none" w:sz="0" w:space="0" w:color="auto"/>
        <w:right w:val="none" w:sz="0" w:space="0" w:color="auto"/>
      </w:divBdr>
    </w:div>
    <w:div w:id="296764534">
      <w:bodyDiv w:val="1"/>
      <w:marLeft w:val="0"/>
      <w:marRight w:val="0"/>
      <w:marTop w:val="0"/>
      <w:marBottom w:val="0"/>
      <w:divBdr>
        <w:top w:val="none" w:sz="0" w:space="0" w:color="auto"/>
        <w:left w:val="none" w:sz="0" w:space="0" w:color="auto"/>
        <w:bottom w:val="none" w:sz="0" w:space="0" w:color="auto"/>
        <w:right w:val="none" w:sz="0" w:space="0" w:color="auto"/>
      </w:divBdr>
    </w:div>
    <w:div w:id="296838740">
      <w:bodyDiv w:val="1"/>
      <w:marLeft w:val="0"/>
      <w:marRight w:val="0"/>
      <w:marTop w:val="0"/>
      <w:marBottom w:val="0"/>
      <w:divBdr>
        <w:top w:val="none" w:sz="0" w:space="0" w:color="auto"/>
        <w:left w:val="none" w:sz="0" w:space="0" w:color="auto"/>
        <w:bottom w:val="none" w:sz="0" w:space="0" w:color="auto"/>
        <w:right w:val="none" w:sz="0" w:space="0" w:color="auto"/>
      </w:divBdr>
    </w:div>
    <w:div w:id="297296513">
      <w:bodyDiv w:val="1"/>
      <w:marLeft w:val="0"/>
      <w:marRight w:val="0"/>
      <w:marTop w:val="0"/>
      <w:marBottom w:val="0"/>
      <w:divBdr>
        <w:top w:val="none" w:sz="0" w:space="0" w:color="auto"/>
        <w:left w:val="none" w:sz="0" w:space="0" w:color="auto"/>
        <w:bottom w:val="none" w:sz="0" w:space="0" w:color="auto"/>
        <w:right w:val="none" w:sz="0" w:space="0" w:color="auto"/>
      </w:divBdr>
    </w:div>
    <w:div w:id="297610834">
      <w:bodyDiv w:val="1"/>
      <w:marLeft w:val="0"/>
      <w:marRight w:val="0"/>
      <w:marTop w:val="0"/>
      <w:marBottom w:val="0"/>
      <w:divBdr>
        <w:top w:val="none" w:sz="0" w:space="0" w:color="auto"/>
        <w:left w:val="none" w:sz="0" w:space="0" w:color="auto"/>
        <w:bottom w:val="none" w:sz="0" w:space="0" w:color="auto"/>
        <w:right w:val="none" w:sz="0" w:space="0" w:color="auto"/>
      </w:divBdr>
    </w:div>
    <w:div w:id="297690280">
      <w:bodyDiv w:val="1"/>
      <w:marLeft w:val="0"/>
      <w:marRight w:val="0"/>
      <w:marTop w:val="0"/>
      <w:marBottom w:val="0"/>
      <w:divBdr>
        <w:top w:val="none" w:sz="0" w:space="0" w:color="auto"/>
        <w:left w:val="none" w:sz="0" w:space="0" w:color="auto"/>
        <w:bottom w:val="none" w:sz="0" w:space="0" w:color="auto"/>
        <w:right w:val="none" w:sz="0" w:space="0" w:color="auto"/>
      </w:divBdr>
    </w:div>
    <w:div w:id="299267614">
      <w:bodyDiv w:val="1"/>
      <w:marLeft w:val="0"/>
      <w:marRight w:val="0"/>
      <w:marTop w:val="0"/>
      <w:marBottom w:val="0"/>
      <w:divBdr>
        <w:top w:val="none" w:sz="0" w:space="0" w:color="auto"/>
        <w:left w:val="none" w:sz="0" w:space="0" w:color="auto"/>
        <w:bottom w:val="none" w:sz="0" w:space="0" w:color="auto"/>
        <w:right w:val="none" w:sz="0" w:space="0" w:color="auto"/>
      </w:divBdr>
    </w:div>
    <w:div w:id="299311900">
      <w:bodyDiv w:val="1"/>
      <w:marLeft w:val="0"/>
      <w:marRight w:val="0"/>
      <w:marTop w:val="0"/>
      <w:marBottom w:val="0"/>
      <w:divBdr>
        <w:top w:val="none" w:sz="0" w:space="0" w:color="auto"/>
        <w:left w:val="none" w:sz="0" w:space="0" w:color="auto"/>
        <w:bottom w:val="none" w:sz="0" w:space="0" w:color="auto"/>
        <w:right w:val="none" w:sz="0" w:space="0" w:color="auto"/>
      </w:divBdr>
    </w:div>
    <w:div w:id="299573135">
      <w:bodyDiv w:val="1"/>
      <w:marLeft w:val="0"/>
      <w:marRight w:val="0"/>
      <w:marTop w:val="0"/>
      <w:marBottom w:val="0"/>
      <w:divBdr>
        <w:top w:val="none" w:sz="0" w:space="0" w:color="auto"/>
        <w:left w:val="none" w:sz="0" w:space="0" w:color="auto"/>
        <w:bottom w:val="none" w:sz="0" w:space="0" w:color="auto"/>
        <w:right w:val="none" w:sz="0" w:space="0" w:color="auto"/>
      </w:divBdr>
    </w:div>
    <w:div w:id="299579692">
      <w:bodyDiv w:val="1"/>
      <w:marLeft w:val="0"/>
      <w:marRight w:val="0"/>
      <w:marTop w:val="0"/>
      <w:marBottom w:val="0"/>
      <w:divBdr>
        <w:top w:val="none" w:sz="0" w:space="0" w:color="auto"/>
        <w:left w:val="none" w:sz="0" w:space="0" w:color="auto"/>
        <w:bottom w:val="none" w:sz="0" w:space="0" w:color="auto"/>
        <w:right w:val="none" w:sz="0" w:space="0" w:color="auto"/>
      </w:divBdr>
    </w:div>
    <w:div w:id="299772790">
      <w:bodyDiv w:val="1"/>
      <w:marLeft w:val="0"/>
      <w:marRight w:val="0"/>
      <w:marTop w:val="0"/>
      <w:marBottom w:val="0"/>
      <w:divBdr>
        <w:top w:val="none" w:sz="0" w:space="0" w:color="auto"/>
        <w:left w:val="none" w:sz="0" w:space="0" w:color="auto"/>
        <w:bottom w:val="none" w:sz="0" w:space="0" w:color="auto"/>
        <w:right w:val="none" w:sz="0" w:space="0" w:color="auto"/>
      </w:divBdr>
    </w:div>
    <w:div w:id="300498633">
      <w:bodyDiv w:val="1"/>
      <w:marLeft w:val="0"/>
      <w:marRight w:val="0"/>
      <w:marTop w:val="0"/>
      <w:marBottom w:val="0"/>
      <w:divBdr>
        <w:top w:val="none" w:sz="0" w:space="0" w:color="auto"/>
        <w:left w:val="none" w:sz="0" w:space="0" w:color="auto"/>
        <w:bottom w:val="none" w:sz="0" w:space="0" w:color="auto"/>
        <w:right w:val="none" w:sz="0" w:space="0" w:color="auto"/>
      </w:divBdr>
    </w:div>
    <w:div w:id="300501200">
      <w:bodyDiv w:val="1"/>
      <w:marLeft w:val="0"/>
      <w:marRight w:val="0"/>
      <w:marTop w:val="0"/>
      <w:marBottom w:val="0"/>
      <w:divBdr>
        <w:top w:val="none" w:sz="0" w:space="0" w:color="auto"/>
        <w:left w:val="none" w:sz="0" w:space="0" w:color="auto"/>
        <w:bottom w:val="none" w:sz="0" w:space="0" w:color="auto"/>
        <w:right w:val="none" w:sz="0" w:space="0" w:color="auto"/>
      </w:divBdr>
    </w:div>
    <w:div w:id="301472830">
      <w:bodyDiv w:val="1"/>
      <w:marLeft w:val="0"/>
      <w:marRight w:val="0"/>
      <w:marTop w:val="0"/>
      <w:marBottom w:val="0"/>
      <w:divBdr>
        <w:top w:val="none" w:sz="0" w:space="0" w:color="auto"/>
        <w:left w:val="none" w:sz="0" w:space="0" w:color="auto"/>
        <w:bottom w:val="none" w:sz="0" w:space="0" w:color="auto"/>
        <w:right w:val="none" w:sz="0" w:space="0" w:color="auto"/>
      </w:divBdr>
    </w:div>
    <w:div w:id="301732624">
      <w:bodyDiv w:val="1"/>
      <w:marLeft w:val="0"/>
      <w:marRight w:val="0"/>
      <w:marTop w:val="0"/>
      <w:marBottom w:val="0"/>
      <w:divBdr>
        <w:top w:val="none" w:sz="0" w:space="0" w:color="auto"/>
        <w:left w:val="none" w:sz="0" w:space="0" w:color="auto"/>
        <w:bottom w:val="none" w:sz="0" w:space="0" w:color="auto"/>
        <w:right w:val="none" w:sz="0" w:space="0" w:color="auto"/>
      </w:divBdr>
    </w:div>
    <w:div w:id="303312519">
      <w:bodyDiv w:val="1"/>
      <w:marLeft w:val="0"/>
      <w:marRight w:val="0"/>
      <w:marTop w:val="0"/>
      <w:marBottom w:val="0"/>
      <w:divBdr>
        <w:top w:val="none" w:sz="0" w:space="0" w:color="auto"/>
        <w:left w:val="none" w:sz="0" w:space="0" w:color="auto"/>
        <w:bottom w:val="none" w:sz="0" w:space="0" w:color="auto"/>
        <w:right w:val="none" w:sz="0" w:space="0" w:color="auto"/>
      </w:divBdr>
    </w:div>
    <w:div w:id="303505689">
      <w:bodyDiv w:val="1"/>
      <w:marLeft w:val="0"/>
      <w:marRight w:val="0"/>
      <w:marTop w:val="0"/>
      <w:marBottom w:val="0"/>
      <w:divBdr>
        <w:top w:val="none" w:sz="0" w:space="0" w:color="auto"/>
        <w:left w:val="none" w:sz="0" w:space="0" w:color="auto"/>
        <w:bottom w:val="none" w:sz="0" w:space="0" w:color="auto"/>
        <w:right w:val="none" w:sz="0" w:space="0" w:color="auto"/>
      </w:divBdr>
    </w:div>
    <w:div w:id="303583461">
      <w:bodyDiv w:val="1"/>
      <w:marLeft w:val="0"/>
      <w:marRight w:val="0"/>
      <w:marTop w:val="0"/>
      <w:marBottom w:val="0"/>
      <w:divBdr>
        <w:top w:val="none" w:sz="0" w:space="0" w:color="auto"/>
        <w:left w:val="none" w:sz="0" w:space="0" w:color="auto"/>
        <w:bottom w:val="none" w:sz="0" w:space="0" w:color="auto"/>
        <w:right w:val="none" w:sz="0" w:space="0" w:color="auto"/>
      </w:divBdr>
    </w:div>
    <w:div w:id="304161440">
      <w:bodyDiv w:val="1"/>
      <w:marLeft w:val="0"/>
      <w:marRight w:val="0"/>
      <w:marTop w:val="0"/>
      <w:marBottom w:val="0"/>
      <w:divBdr>
        <w:top w:val="none" w:sz="0" w:space="0" w:color="auto"/>
        <w:left w:val="none" w:sz="0" w:space="0" w:color="auto"/>
        <w:bottom w:val="none" w:sz="0" w:space="0" w:color="auto"/>
        <w:right w:val="none" w:sz="0" w:space="0" w:color="auto"/>
      </w:divBdr>
    </w:div>
    <w:div w:id="305009966">
      <w:bodyDiv w:val="1"/>
      <w:marLeft w:val="0"/>
      <w:marRight w:val="0"/>
      <w:marTop w:val="0"/>
      <w:marBottom w:val="0"/>
      <w:divBdr>
        <w:top w:val="none" w:sz="0" w:space="0" w:color="auto"/>
        <w:left w:val="none" w:sz="0" w:space="0" w:color="auto"/>
        <w:bottom w:val="none" w:sz="0" w:space="0" w:color="auto"/>
        <w:right w:val="none" w:sz="0" w:space="0" w:color="auto"/>
      </w:divBdr>
    </w:div>
    <w:div w:id="305012312">
      <w:bodyDiv w:val="1"/>
      <w:marLeft w:val="0"/>
      <w:marRight w:val="0"/>
      <w:marTop w:val="0"/>
      <w:marBottom w:val="0"/>
      <w:divBdr>
        <w:top w:val="none" w:sz="0" w:space="0" w:color="auto"/>
        <w:left w:val="none" w:sz="0" w:space="0" w:color="auto"/>
        <w:bottom w:val="none" w:sz="0" w:space="0" w:color="auto"/>
        <w:right w:val="none" w:sz="0" w:space="0" w:color="auto"/>
      </w:divBdr>
    </w:div>
    <w:div w:id="305286074">
      <w:bodyDiv w:val="1"/>
      <w:marLeft w:val="0"/>
      <w:marRight w:val="0"/>
      <w:marTop w:val="0"/>
      <w:marBottom w:val="0"/>
      <w:divBdr>
        <w:top w:val="none" w:sz="0" w:space="0" w:color="auto"/>
        <w:left w:val="none" w:sz="0" w:space="0" w:color="auto"/>
        <w:bottom w:val="none" w:sz="0" w:space="0" w:color="auto"/>
        <w:right w:val="none" w:sz="0" w:space="0" w:color="auto"/>
      </w:divBdr>
    </w:div>
    <w:div w:id="305548660">
      <w:bodyDiv w:val="1"/>
      <w:marLeft w:val="0"/>
      <w:marRight w:val="0"/>
      <w:marTop w:val="0"/>
      <w:marBottom w:val="0"/>
      <w:divBdr>
        <w:top w:val="none" w:sz="0" w:space="0" w:color="auto"/>
        <w:left w:val="none" w:sz="0" w:space="0" w:color="auto"/>
        <w:bottom w:val="none" w:sz="0" w:space="0" w:color="auto"/>
        <w:right w:val="none" w:sz="0" w:space="0" w:color="auto"/>
      </w:divBdr>
    </w:div>
    <w:div w:id="306937054">
      <w:bodyDiv w:val="1"/>
      <w:marLeft w:val="0"/>
      <w:marRight w:val="0"/>
      <w:marTop w:val="0"/>
      <w:marBottom w:val="0"/>
      <w:divBdr>
        <w:top w:val="none" w:sz="0" w:space="0" w:color="auto"/>
        <w:left w:val="none" w:sz="0" w:space="0" w:color="auto"/>
        <w:bottom w:val="none" w:sz="0" w:space="0" w:color="auto"/>
        <w:right w:val="none" w:sz="0" w:space="0" w:color="auto"/>
      </w:divBdr>
    </w:div>
    <w:div w:id="307589370">
      <w:bodyDiv w:val="1"/>
      <w:marLeft w:val="0"/>
      <w:marRight w:val="0"/>
      <w:marTop w:val="0"/>
      <w:marBottom w:val="0"/>
      <w:divBdr>
        <w:top w:val="none" w:sz="0" w:space="0" w:color="auto"/>
        <w:left w:val="none" w:sz="0" w:space="0" w:color="auto"/>
        <w:bottom w:val="none" w:sz="0" w:space="0" w:color="auto"/>
        <w:right w:val="none" w:sz="0" w:space="0" w:color="auto"/>
      </w:divBdr>
    </w:div>
    <w:div w:id="307901495">
      <w:bodyDiv w:val="1"/>
      <w:marLeft w:val="0"/>
      <w:marRight w:val="0"/>
      <w:marTop w:val="0"/>
      <w:marBottom w:val="0"/>
      <w:divBdr>
        <w:top w:val="none" w:sz="0" w:space="0" w:color="auto"/>
        <w:left w:val="none" w:sz="0" w:space="0" w:color="auto"/>
        <w:bottom w:val="none" w:sz="0" w:space="0" w:color="auto"/>
        <w:right w:val="none" w:sz="0" w:space="0" w:color="auto"/>
      </w:divBdr>
    </w:div>
    <w:div w:id="307904647">
      <w:bodyDiv w:val="1"/>
      <w:marLeft w:val="0"/>
      <w:marRight w:val="0"/>
      <w:marTop w:val="0"/>
      <w:marBottom w:val="0"/>
      <w:divBdr>
        <w:top w:val="none" w:sz="0" w:space="0" w:color="auto"/>
        <w:left w:val="none" w:sz="0" w:space="0" w:color="auto"/>
        <w:bottom w:val="none" w:sz="0" w:space="0" w:color="auto"/>
        <w:right w:val="none" w:sz="0" w:space="0" w:color="auto"/>
      </w:divBdr>
    </w:div>
    <w:div w:id="309134512">
      <w:bodyDiv w:val="1"/>
      <w:marLeft w:val="0"/>
      <w:marRight w:val="0"/>
      <w:marTop w:val="0"/>
      <w:marBottom w:val="0"/>
      <w:divBdr>
        <w:top w:val="none" w:sz="0" w:space="0" w:color="auto"/>
        <w:left w:val="none" w:sz="0" w:space="0" w:color="auto"/>
        <w:bottom w:val="none" w:sz="0" w:space="0" w:color="auto"/>
        <w:right w:val="none" w:sz="0" w:space="0" w:color="auto"/>
      </w:divBdr>
    </w:div>
    <w:div w:id="309678637">
      <w:bodyDiv w:val="1"/>
      <w:marLeft w:val="0"/>
      <w:marRight w:val="0"/>
      <w:marTop w:val="0"/>
      <w:marBottom w:val="0"/>
      <w:divBdr>
        <w:top w:val="none" w:sz="0" w:space="0" w:color="auto"/>
        <w:left w:val="none" w:sz="0" w:space="0" w:color="auto"/>
        <w:bottom w:val="none" w:sz="0" w:space="0" w:color="auto"/>
        <w:right w:val="none" w:sz="0" w:space="0" w:color="auto"/>
      </w:divBdr>
    </w:div>
    <w:div w:id="309749535">
      <w:bodyDiv w:val="1"/>
      <w:marLeft w:val="0"/>
      <w:marRight w:val="0"/>
      <w:marTop w:val="0"/>
      <w:marBottom w:val="0"/>
      <w:divBdr>
        <w:top w:val="none" w:sz="0" w:space="0" w:color="auto"/>
        <w:left w:val="none" w:sz="0" w:space="0" w:color="auto"/>
        <w:bottom w:val="none" w:sz="0" w:space="0" w:color="auto"/>
        <w:right w:val="none" w:sz="0" w:space="0" w:color="auto"/>
      </w:divBdr>
    </w:div>
    <w:div w:id="309940480">
      <w:bodyDiv w:val="1"/>
      <w:marLeft w:val="0"/>
      <w:marRight w:val="0"/>
      <w:marTop w:val="0"/>
      <w:marBottom w:val="0"/>
      <w:divBdr>
        <w:top w:val="none" w:sz="0" w:space="0" w:color="auto"/>
        <w:left w:val="none" w:sz="0" w:space="0" w:color="auto"/>
        <w:bottom w:val="none" w:sz="0" w:space="0" w:color="auto"/>
        <w:right w:val="none" w:sz="0" w:space="0" w:color="auto"/>
      </w:divBdr>
    </w:div>
    <w:div w:id="310057309">
      <w:bodyDiv w:val="1"/>
      <w:marLeft w:val="0"/>
      <w:marRight w:val="0"/>
      <w:marTop w:val="0"/>
      <w:marBottom w:val="0"/>
      <w:divBdr>
        <w:top w:val="none" w:sz="0" w:space="0" w:color="auto"/>
        <w:left w:val="none" w:sz="0" w:space="0" w:color="auto"/>
        <w:bottom w:val="none" w:sz="0" w:space="0" w:color="auto"/>
        <w:right w:val="none" w:sz="0" w:space="0" w:color="auto"/>
      </w:divBdr>
    </w:div>
    <w:div w:id="310603093">
      <w:bodyDiv w:val="1"/>
      <w:marLeft w:val="0"/>
      <w:marRight w:val="0"/>
      <w:marTop w:val="0"/>
      <w:marBottom w:val="0"/>
      <w:divBdr>
        <w:top w:val="none" w:sz="0" w:space="0" w:color="auto"/>
        <w:left w:val="none" w:sz="0" w:space="0" w:color="auto"/>
        <w:bottom w:val="none" w:sz="0" w:space="0" w:color="auto"/>
        <w:right w:val="none" w:sz="0" w:space="0" w:color="auto"/>
      </w:divBdr>
    </w:div>
    <w:div w:id="311326828">
      <w:bodyDiv w:val="1"/>
      <w:marLeft w:val="0"/>
      <w:marRight w:val="0"/>
      <w:marTop w:val="0"/>
      <w:marBottom w:val="0"/>
      <w:divBdr>
        <w:top w:val="none" w:sz="0" w:space="0" w:color="auto"/>
        <w:left w:val="none" w:sz="0" w:space="0" w:color="auto"/>
        <w:bottom w:val="none" w:sz="0" w:space="0" w:color="auto"/>
        <w:right w:val="none" w:sz="0" w:space="0" w:color="auto"/>
      </w:divBdr>
    </w:div>
    <w:div w:id="311373030">
      <w:bodyDiv w:val="1"/>
      <w:marLeft w:val="0"/>
      <w:marRight w:val="0"/>
      <w:marTop w:val="0"/>
      <w:marBottom w:val="0"/>
      <w:divBdr>
        <w:top w:val="none" w:sz="0" w:space="0" w:color="auto"/>
        <w:left w:val="none" w:sz="0" w:space="0" w:color="auto"/>
        <w:bottom w:val="none" w:sz="0" w:space="0" w:color="auto"/>
        <w:right w:val="none" w:sz="0" w:space="0" w:color="auto"/>
      </w:divBdr>
    </w:div>
    <w:div w:id="311832641">
      <w:bodyDiv w:val="1"/>
      <w:marLeft w:val="0"/>
      <w:marRight w:val="0"/>
      <w:marTop w:val="0"/>
      <w:marBottom w:val="0"/>
      <w:divBdr>
        <w:top w:val="none" w:sz="0" w:space="0" w:color="auto"/>
        <w:left w:val="none" w:sz="0" w:space="0" w:color="auto"/>
        <w:bottom w:val="none" w:sz="0" w:space="0" w:color="auto"/>
        <w:right w:val="none" w:sz="0" w:space="0" w:color="auto"/>
      </w:divBdr>
    </w:div>
    <w:div w:id="311906894">
      <w:bodyDiv w:val="1"/>
      <w:marLeft w:val="0"/>
      <w:marRight w:val="0"/>
      <w:marTop w:val="0"/>
      <w:marBottom w:val="0"/>
      <w:divBdr>
        <w:top w:val="none" w:sz="0" w:space="0" w:color="auto"/>
        <w:left w:val="none" w:sz="0" w:space="0" w:color="auto"/>
        <w:bottom w:val="none" w:sz="0" w:space="0" w:color="auto"/>
        <w:right w:val="none" w:sz="0" w:space="0" w:color="auto"/>
      </w:divBdr>
    </w:div>
    <w:div w:id="312485426">
      <w:bodyDiv w:val="1"/>
      <w:marLeft w:val="0"/>
      <w:marRight w:val="0"/>
      <w:marTop w:val="0"/>
      <w:marBottom w:val="0"/>
      <w:divBdr>
        <w:top w:val="none" w:sz="0" w:space="0" w:color="auto"/>
        <w:left w:val="none" w:sz="0" w:space="0" w:color="auto"/>
        <w:bottom w:val="none" w:sz="0" w:space="0" w:color="auto"/>
        <w:right w:val="none" w:sz="0" w:space="0" w:color="auto"/>
      </w:divBdr>
    </w:div>
    <w:div w:id="312871832">
      <w:bodyDiv w:val="1"/>
      <w:marLeft w:val="0"/>
      <w:marRight w:val="0"/>
      <w:marTop w:val="0"/>
      <w:marBottom w:val="0"/>
      <w:divBdr>
        <w:top w:val="none" w:sz="0" w:space="0" w:color="auto"/>
        <w:left w:val="none" w:sz="0" w:space="0" w:color="auto"/>
        <w:bottom w:val="none" w:sz="0" w:space="0" w:color="auto"/>
        <w:right w:val="none" w:sz="0" w:space="0" w:color="auto"/>
      </w:divBdr>
    </w:div>
    <w:div w:id="312953717">
      <w:bodyDiv w:val="1"/>
      <w:marLeft w:val="0"/>
      <w:marRight w:val="0"/>
      <w:marTop w:val="0"/>
      <w:marBottom w:val="0"/>
      <w:divBdr>
        <w:top w:val="none" w:sz="0" w:space="0" w:color="auto"/>
        <w:left w:val="none" w:sz="0" w:space="0" w:color="auto"/>
        <w:bottom w:val="none" w:sz="0" w:space="0" w:color="auto"/>
        <w:right w:val="none" w:sz="0" w:space="0" w:color="auto"/>
      </w:divBdr>
    </w:div>
    <w:div w:id="313603654">
      <w:bodyDiv w:val="1"/>
      <w:marLeft w:val="0"/>
      <w:marRight w:val="0"/>
      <w:marTop w:val="0"/>
      <w:marBottom w:val="0"/>
      <w:divBdr>
        <w:top w:val="none" w:sz="0" w:space="0" w:color="auto"/>
        <w:left w:val="none" w:sz="0" w:space="0" w:color="auto"/>
        <w:bottom w:val="none" w:sz="0" w:space="0" w:color="auto"/>
        <w:right w:val="none" w:sz="0" w:space="0" w:color="auto"/>
      </w:divBdr>
    </w:div>
    <w:div w:id="313993034">
      <w:bodyDiv w:val="1"/>
      <w:marLeft w:val="0"/>
      <w:marRight w:val="0"/>
      <w:marTop w:val="0"/>
      <w:marBottom w:val="0"/>
      <w:divBdr>
        <w:top w:val="none" w:sz="0" w:space="0" w:color="auto"/>
        <w:left w:val="none" w:sz="0" w:space="0" w:color="auto"/>
        <w:bottom w:val="none" w:sz="0" w:space="0" w:color="auto"/>
        <w:right w:val="none" w:sz="0" w:space="0" w:color="auto"/>
      </w:divBdr>
    </w:div>
    <w:div w:id="314341715">
      <w:bodyDiv w:val="1"/>
      <w:marLeft w:val="0"/>
      <w:marRight w:val="0"/>
      <w:marTop w:val="0"/>
      <w:marBottom w:val="0"/>
      <w:divBdr>
        <w:top w:val="none" w:sz="0" w:space="0" w:color="auto"/>
        <w:left w:val="none" w:sz="0" w:space="0" w:color="auto"/>
        <w:bottom w:val="none" w:sz="0" w:space="0" w:color="auto"/>
        <w:right w:val="none" w:sz="0" w:space="0" w:color="auto"/>
      </w:divBdr>
    </w:div>
    <w:div w:id="314578308">
      <w:bodyDiv w:val="1"/>
      <w:marLeft w:val="0"/>
      <w:marRight w:val="0"/>
      <w:marTop w:val="0"/>
      <w:marBottom w:val="0"/>
      <w:divBdr>
        <w:top w:val="none" w:sz="0" w:space="0" w:color="auto"/>
        <w:left w:val="none" w:sz="0" w:space="0" w:color="auto"/>
        <w:bottom w:val="none" w:sz="0" w:space="0" w:color="auto"/>
        <w:right w:val="none" w:sz="0" w:space="0" w:color="auto"/>
      </w:divBdr>
    </w:div>
    <w:div w:id="315259880">
      <w:bodyDiv w:val="1"/>
      <w:marLeft w:val="0"/>
      <w:marRight w:val="0"/>
      <w:marTop w:val="0"/>
      <w:marBottom w:val="0"/>
      <w:divBdr>
        <w:top w:val="none" w:sz="0" w:space="0" w:color="auto"/>
        <w:left w:val="none" w:sz="0" w:space="0" w:color="auto"/>
        <w:bottom w:val="none" w:sz="0" w:space="0" w:color="auto"/>
        <w:right w:val="none" w:sz="0" w:space="0" w:color="auto"/>
      </w:divBdr>
    </w:div>
    <w:div w:id="315304114">
      <w:bodyDiv w:val="1"/>
      <w:marLeft w:val="0"/>
      <w:marRight w:val="0"/>
      <w:marTop w:val="0"/>
      <w:marBottom w:val="0"/>
      <w:divBdr>
        <w:top w:val="none" w:sz="0" w:space="0" w:color="auto"/>
        <w:left w:val="none" w:sz="0" w:space="0" w:color="auto"/>
        <w:bottom w:val="none" w:sz="0" w:space="0" w:color="auto"/>
        <w:right w:val="none" w:sz="0" w:space="0" w:color="auto"/>
      </w:divBdr>
    </w:div>
    <w:div w:id="315453409">
      <w:bodyDiv w:val="1"/>
      <w:marLeft w:val="0"/>
      <w:marRight w:val="0"/>
      <w:marTop w:val="0"/>
      <w:marBottom w:val="0"/>
      <w:divBdr>
        <w:top w:val="none" w:sz="0" w:space="0" w:color="auto"/>
        <w:left w:val="none" w:sz="0" w:space="0" w:color="auto"/>
        <w:bottom w:val="none" w:sz="0" w:space="0" w:color="auto"/>
        <w:right w:val="none" w:sz="0" w:space="0" w:color="auto"/>
      </w:divBdr>
    </w:div>
    <w:div w:id="315571181">
      <w:bodyDiv w:val="1"/>
      <w:marLeft w:val="0"/>
      <w:marRight w:val="0"/>
      <w:marTop w:val="0"/>
      <w:marBottom w:val="0"/>
      <w:divBdr>
        <w:top w:val="none" w:sz="0" w:space="0" w:color="auto"/>
        <w:left w:val="none" w:sz="0" w:space="0" w:color="auto"/>
        <w:bottom w:val="none" w:sz="0" w:space="0" w:color="auto"/>
        <w:right w:val="none" w:sz="0" w:space="0" w:color="auto"/>
      </w:divBdr>
    </w:div>
    <w:div w:id="315647243">
      <w:bodyDiv w:val="1"/>
      <w:marLeft w:val="0"/>
      <w:marRight w:val="0"/>
      <w:marTop w:val="0"/>
      <w:marBottom w:val="0"/>
      <w:divBdr>
        <w:top w:val="none" w:sz="0" w:space="0" w:color="auto"/>
        <w:left w:val="none" w:sz="0" w:space="0" w:color="auto"/>
        <w:bottom w:val="none" w:sz="0" w:space="0" w:color="auto"/>
        <w:right w:val="none" w:sz="0" w:space="0" w:color="auto"/>
      </w:divBdr>
    </w:div>
    <w:div w:id="315764723">
      <w:bodyDiv w:val="1"/>
      <w:marLeft w:val="0"/>
      <w:marRight w:val="0"/>
      <w:marTop w:val="0"/>
      <w:marBottom w:val="0"/>
      <w:divBdr>
        <w:top w:val="none" w:sz="0" w:space="0" w:color="auto"/>
        <w:left w:val="none" w:sz="0" w:space="0" w:color="auto"/>
        <w:bottom w:val="none" w:sz="0" w:space="0" w:color="auto"/>
        <w:right w:val="none" w:sz="0" w:space="0" w:color="auto"/>
      </w:divBdr>
    </w:div>
    <w:div w:id="316223809">
      <w:bodyDiv w:val="1"/>
      <w:marLeft w:val="0"/>
      <w:marRight w:val="0"/>
      <w:marTop w:val="0"/>
      <w:marBottom w:val="0"/>
      <w:divBdr>
        <w:top w:val="none" w:sz="0" w:space="0" w:color="auto"/>
        <w:left w:val="none" w:sz="0" w:space="0" w:color="auto"/>
        <w:bottom w:val="none" w:sz="0" w:space="0" w:color="auto"/>
        <w:right w:val="none" w:sz="0" w:space="0" w:color="auto"/>
      </w:divBdr>
    </w:div>
    <w:div w:id="316613251">
      <w:bodyDiv w:val="1"/>
      <w:marLeft w:val="0"/>
      <w:marRight w:val="0"/>
      <w:marTop w:val="0"/>
      <w:marBottom w:val="0"/>
      <w:divBdr>
        <w:top w:val="none" w:sz="0" w:space="0" w:color="auto"/>
        <w:left w:val="none" w:sz="0" w:space="0" w:color="auto"/>
        <w:bottom w:val="none" w:sz="0" w:space="0" w:color="auto"/>
        <w:right w:val="none" w:sz="0" w:space="0" w:color="auto"/>
      </w:divBdr>
    </w:div>
    <w:div w:id="317029723">
      <w:bodyDiv w:val="1"/>
      <w:marLeft w:val="0"/>
      <w:marRight w:val="0"/>
      <w:marTop w:val="0"/>
      <w:marBottom w:val="0"/>
      <w:divBdr>
        <w:top w:val="none" w:sz="0" w:space="0" w:color="auto"/>
        <w:left w:val="none" w:sz="0" w:space="0" w:color="auto"/>
        <w:bottom w:val="none" w:sz="0" w:space="0" w:color="auto"/>
        <w:right w:val="none" w:sz="0" w:space="0" w:color="auto"/>
      </w:divBdr>
    </w:div>
    <w:div w:id="318003797">
      <w:bodyDiv w:val="1"/>
      <w:marLeft w:val="0"/>
      <w:marRight w:val="0"/>
      <w:marTop w:val="0"/>
      <w:marBottom w:val="0"/>
      <w:divBdr>
        <w:top w:val="none" w:sz="0" w:space="0" w:color="auto"/>
        <w:left w:val="none" w:sz="0" w:space="0" w:color="auto"/>
        <w:bottom w:val="none" w:sz="0" w:space="0" w:color="auto"/>
        <w:right w:val="none" w:sz="0" w:space="0" w:color="auto"/>
      </w:divBdr>
    </w:div>
    <w:div w:id="318121166">
      <w:bodyDiv w:val="1"/>
      <w:marLeft w:val="0"/>
      <w:marRight w:val="0"/>
      <w:marTop w:val="0"/>
      <w:marBottom w:val="0"/>
      <w:divBdr>
        <w:top w:val="none" w:sz="0" w:space="0" w:color="auto"/>
        <w:left w:val="none" w:sz="0" w:space="0" w:color="auto"/>
        <w:bottom w:val="none" w:sz="0" w:space="0" w:color="auto"/>
        <w:right w:val="none" w:sz="0" w:space="0" w:color="auto"/>
      </w:divBdr>
    </w:div>
    <w:div w:id="319315884">
      <w:bodyDiv w:val="1"/>
      <w:marLeft w:val="0"/>
      <w:marRight w:val="0"/>
      <w:marTop w:val="0"/>
      <w:marBottom w:val="0"/>
      <w:divBdr>
        <w:top w:val="none" w:sz="0" w:space="0" w:color="auto"/>
        <w:left w:val="none" w:sz="0" w:space="0" w:color="auto"/>
        <w:bottom w:val="none" w:sz="0" w:space="0" w:color="auto"/>
        <w:right w:val="none" w:sz="0" w:space="0" w:color="auto"/>
      </w:divBdr>
    </w:div>
    <w:div w:id="319501575">
      <w:bodyDiv w:val="1"/>
      <w:marLeft w:val="0"/>
      <w:marRight w:val="0"/>
      <w:marTop w:val="0"/>
      <w:marBottom w:val="0"/>
      <w:divBdr>
        <w:top w:val="none" w:sz="0" w:space="0" w:color="auto"/>
        <w:left w:val="none" w:sz="0" w:space="0" w:color="auto"/>
        <w:bottom w:val="none" w:sz="0" w:space="0" w:color="auto"/>
        <w:right w:val="none" w:sz="0" w:space="0" w:color="auto"/>
      </w:divBdr>
    </w:div>
    <w:div w:id="319584677">
      <w:bodyDiv w:val="1"/>
      <w:marLeft w:val="0"/>
      <w:marRight w:val="0"/>
      <w:marTop w:val="0"/>
      <w:marBottom w:val="0"/>
      <w:divBdr>
        <w:top w:val="none" w:sz="0" w:space="0" w:color="auto"/>
        <w:left w:val="none" w:sz="0" w:space="0" w:color="auto"/>
        <w:bottom w:val="none" w:sz="0" w:space="0" w:color="auto"/>
        <w:right w:val="none" w:sz="0" w:space="0" w:color="auto"/>
      </w:divBdr>
    </w:div>
    <w:div w:id="319819955">
      <w:bodyDiv w:val="1"/>
      <w:marLeft w:val="0"/>
      <w:marRight w:val="0"/>
      <w:marTop w:val="0"/>
      <w:marBottom w:val="0"/>
      <w:divBdr>
        <w:top w:val="none" w:sz="0" w:space="0" w:color="auto"/>
        <w:left w:val="none" w:sz="0" w:space="0" w:color="auto"/>
        <w:bottom w:val="none" w:sz="0" w:space="0" w:color="auto"/>
        <w:right w:val="none" w:sz="0" w:space="0" w:color="auto"/>
      </w:divBdr>
    </w:div>
    <w:div w:id="319894122">
      <w:bodyDiv w:val="1"/>
      <w:marLeft w:val="0"/>
      <w:marRight w:val="0"/>
      <w:marTop w:val="0"/>
      <w:marBottom w:val="0"/>
      <w:divBdr>
        <w:top w:val="none" w:sz="0" w:space="0" w:color="auto"/>
        <w:left w:val="none" w:sz="0" w:space="0" w:color="auto"/>
        <w:bottom w:val="none" w:sz="0" w:space="0" w:color="auto"/>
        <w:right w:val="none" w:sz="0" w:space="0" w:color="auto"/>
      </w:divBdr>
    </w:div>
    <w:div w:id="320935564">
      <w:bodyDiv w:val="1"/>
      <w:marLeft w:val="0"/>
      <w:marRight w:val="0"/>
      <w:marTop w:val="0"/>
      <w:marBottom w:val="0"/>
      <w:divBdr>
        <w:top w:val="none" w:sz="0" w:space="0" w:color="auto"/>
        <w:left w:val="none" w:sz="0" w:space="0" w:color="auto"/>
        <w:bottom w:val="none" w:sz="0" w:space="0" w:color="auto"/>
        <w:right w:val="none" w:sz="0" w:space="0" w:color="auto"/>
      </w:divBdr>
    </w:div>
    <w:div w:id="321391842">
      <w:bodyDiv w:val="1"/>
      <w:marLeft w:val="0"/>
      <w:marRight w:val="0"/>
      <w:marTop w:val="0"/>
      <w:marBottom w:val="0"/>
      <w:divBdr>
        <w:top w:val="none" w:sz="0" w:space="0" w:color="auto"/>
        <w:left w:val="none" w:sz="0" w:space="0" w:color="auto"/>
        <w:bottom w:val="none" w:sz="0" w:space="0" w:color="auto"/>
        <w:right w:val="none" w:sz="0" w:space="0" w:color="auto"/>
      </w:divBdr>
    </w:div>
    <w:div w:id="321936823">
      <w:bodyDiv w:val="1"/>
      <w:marLeft w:val="0"/>
      <w:marRight w:val="0"/>
      <w:marTop w:val="0"/>
      <w:marBottom w:val="0"/>
      <w:divBdr>
        <w:top w:val="none" w:sz="0" w:space="0" w:color="auto"/>
        <w:left w:val="none" w:sz="0" w:space="0" w:color="auto"/>
        <w:bottom w:val="none" w:sz="0" w:space="0" w:color="auto"/>
        <w:right w:val="none" w:sz="0" w:space="0" w:color="auto"/>
      </w:divBdr>
    </w:div>
    <w:div w:id="322782914">
      <w:bodyDiv w:val="1"/>
      <w:marLeft w:val="0"/>
      <w:marRight w:val="0"/>
      <w:marTop w:val="0"/>
      <w:marBottom w:val="0"/>
      <w:divBdr>
        <w:top w:val="none" w:sz="0" w:space="0" w:color="auto"/>
        <w:left w:val="none" w:sz="0" w:space="0" w:color="auto"/>
        <w:bottom w:val="none" w:sz="0" w:space="0" w:color="auto"/>
        <w:right w:val="none" w:sz="0" w:space="0" w:color="auto"/>
      </w:divBdr>
    </w:div>
    <w:div w:id="322858241">
      <w:bodyDiv w:val="1"/>
      <w:marLeft w:val="0"/>
      <w:marRight w:val="0"/>
      <w:marTop w:val="0"/>
      <w:marBottom w:val="0"/>
      <w:divBdr>
        <w:top w:val="none" w:sz="0" w:space="0" w:color="auto"/>
        <w:left w:val="none" w:sz="0" w:space="0" w:color="auto"/>
        <w:bottom w:val="none" w:sz="0" w:space="0" w:color="auto"/>
        <w:right w:val="none" w:sz="0" w:space="0" w:color="auto"/>
      </w:divBdr>
    </w:div>
    <w:div w:id="323631411">
      <w:bodyDiv w:val="1"/>
      <w:marLeft w:val="0"/>
      <w:marRight w:val="0"/>
      <w:marTop w:val="0"/>
      <w:marBottom w:val="0"/>
      <w:divBdr>
        <w:top w:val="none" w:sz="0" w:space="0" w:color="auto"/>
        <w:left w:val="none" w:sz="0" w:space="0" w:color="auto"/>
        <w:bottom w:val="none" w:sz="0" w:space="0" w:color="auto"/>
        <w:right w:val="none" w:sz="0" w:space="0" w:color="auto"/>
      </w:divBdr>
    </w:div>
    <w:div w:id="323944794">
      <w:bodyDiv w:val="1"/>
      <w:marLeft w:val="0"/>
      <w:marRight w:val="0"/>
      <w:marTop w:val="0"/>
      <w:marBottom w:val="0"/>
      <w:divBdr>
        <w:top w:val="none" w:sz="0" w:space="0" w:color="auto"/>
        <w:left w:val="none" w:sz="0" w:space="0" w:color="auto"/>
        <w:bottom w:val="none" w:sz="0" w:space="0" w:color="auto"/>
        <w:right w:val="none" w:sz="0" w:space="0" w:color="auto"/>
      </w:divBdr>
    </w:div>
    <w:div w:id="324822015">
      <w:bodyDiv w:val="1"/>
      <w:marLeft w:val="0"/>
      <w:marRight w:val="0"/>
      <w:marTop w:val="0"/>
      <w:marBottom w:val="0"/>
      <w:divBdr>
        <w:top w:val="none" w:sz="0" w:space="0" w:color="auto"/>
        <w:left w:val="none" w:sz="0" w:space="0" w:color="auto"/>
        <w:bottom w:val="none" w:sz="0" w:space="0" w:color="auto"/>
        <w:right w:val="none" w:sz="0" w:space="0" w:color="auto"/>
      </w:divBdr>
    </w:div>
    <w:div w:id="325085910">
      <w:bodyDiv w:val="1"/>
      <w:marLeft w:val="0"/>
      <w:marRight w:val="0"/>
      <w:marTop w:val="0"/>
      <w:marBottom w:val="0"/>
      <w:divBdr>
        <w:top w:val="none" w:sz="0" w:space="0" w:color="auto"/>
        <w:left w:val="none" w:sz="0" w:space="0" w:color="auto"/>
        <w:bottom w:val="none" w:sz="0" w:space="0" w:color="auto"/>
        <w:right w:val="none" w:sz="0" w:space="0" w:color="auto"/>
      </w:divBdr>
    </w:div>
    <w:div w:id="325406791">
      <w:bodyDiv w:val="1"/>
      <w:marLeft w:val="0"/>
      <w:marRight w:val="0"/>
      <w:marTop w:val="0"/>
      <w:marBottom w:val="0"/>
      <w:divBdr>
        <w:top w:val="none" w:sz="0" w:space="0" w:color="auto"/>
        <w:left w:val="none" w:sz="0" w:space="0" w:color="auto"/>
        <w:bottom w:val="none" w:sz="0" w:space="0" w:color="auto"/>
        <w:right w:val="none" w:sz="0" w:space="0" w:color="auto"/>
      </w:divBdr>
    </w:div>
    <w:div w:id="326062029">
      <w:bodyDiv w:val="1"/>
      <w:marLeft w:val="0"/>
      <w:marRight w:val="0"/>
      <w:marTop w:val="0"/>
      <w:marBottom w:val="0"/>
      <w:divBdr>
        <w:top w:val="none" w:sz="0" w:space="0" w:color="auto"/>
        <w:left w:val="none" w:sz="0" w:space="0" w:color="auto"/>
        <w:bottom w:val="none" w:sz="0" w:space="0" w:color="auto"/>
        <w:right w:val="none" w:sz="0" w:space="0" w:color="auto"/>
      </w:divBdr>
    </w:div>
    <w:div w:id="326397659">
      <w:bodyDiv w:val="1"/>
      <w:marLeft w:val="0"/>
      <w:marRight w:val="0"/>
      <w:marTop w:val="0"/>
      <w:marBottom w:val="0"/>
      <w:divBdr>
        <w:top w:val="none" w:sz="0" w:space="0" w:color="auto"/>
        <w:left w:val="none" w:sz="0" w:space="0" w:color="auto"/>
        <w:bottom w:val="none" w:sz="0" w:space="0" w:color="auto"/>
        <w:right w:val="none" w:sz="0" w:space="0" w:color="auto"/>
      </w:divBdr>
    </w:div>
    <w:div w:id="328027124">
      <w:bodyDiv w:val="1"/>
      <w:marLeft w:val="0"/>
      <w:marRight w:val="0"/>
      <w:marTop w:val="0"/>
      <w:marBottom w:val="0"/>
      <w:divBdr>
        <w:top w:val="none" w:sz="0" w:space="0" w:color="auto"/>
        <w:left w:val="none" w:sz="0" w:space="0" w:color="auto"/>
        <w:bottom w:val="none" w:sz="0" w:space="0" w:color="auto"/>
        <w:right w:val="none" w:sz="0" w:space="0" w:color="auto"/>
      </w:divBdr>
    </w:div>
    <w:div w:id="328293934">
      <w:bodyDiv w:val="1"/>
      <w:marLeft w:val="0"/>
      <w:marRight w:val="0"/>
      <w:marTop w:val="0"/>
      <w:marBottom w:val="0"/>
      <w:divBdr>
        <w:top w:val="none" w:sz="0" w:space="0" w:color="auto"/>
        <w:left w:val="none" w:sz="0" w:space="0" w:color="auto"/>
        <w:bottom w:val="none" w:sz="0" w:space="0" w:color="auto"/>
        <w:right w:val="none" w:sz="0" w:space="0" w:color="auto"/>
      </w:divBdr>
    </w:div>
    <w:div w:id="328483663">
      <w:bodyDiv w:val="1"/>
      <w:marLeft w:val="0"/>
      <w:marRight w:val="0"/>
      <w:marTop w:val="0"/>
      <w:marBottom w:val="0"/>
      <w:divBdr>
        <w:top w:val="none" w:sz="0" w:space="0" w:color="auto"/>
        <w:left w:val="none" w:sz="0" w:space="0" w:color="auto"/>
        <w:bottom w:val="none" w:sz="0" w:space="0" w:color="auto"/>
        <w:right w:val="none" w:sz="0" w:space="0" w:color="auto"/>
      </w:divBdr>
    </w:div>
    <w:div w:id="328680461">
      <w:bodyDiv w:val="1"/>
      <w:marLeft w:val="0"/>
      <w:marRight w:val="0"/>
      <w:marTop w:val="0"/>
      <w:marBottom w:val="0"/>
      <w:divBdr>
        <w:top w:val="none" w:sz="0" w:space="0" w:color="auto"/>
        <w:left w:val="none" w:sz="0" w:space="0" w:color="auto"/>
        <w:bottom w:val="none" w:sz="0" w:space="0" w:color="auto"/>
        <w:right w:val="none" w:sz="0" w:space="0" w:color="auto"/>
      </w:divBdr>
    </w:div>
    <w:div w:id="329262010">
      <w:bodyDiv w:val="1"/>
      <w:marLeft w:val="0"/>
      <w:marRight w:val="0"/>
      <w:marTop w:val="0"/>
      <w:marBottom w:val="0"/>
      <w:divBdr>
        <w:top w:val="none" w:sz="0" w:space="0" w:color="auto"/>
        <w:left w:val="none" w:sz="0" w:space="0" w:color="auto"/>
        <w:bottom w:val="none" w:sz="0" w:space="0" w:color="auto"/>
        <w:right w:val="none" w:sz="0" w:space="0" w:color="auto"/>
      </w:divBdr>
    </w:div>
    <w:div w:id="329674874">
      <w:bodyDiv w:val="1"/>
      <w:marLeft w:val="0"/>
      <w:marRight w:val="0"/>
      <w:marTop w:val="0"/>
      <w:marBottom w:val="0"/>
      <w:divBdr>
        <w:top w:val="none" w:sz="0" w:space="0" w:color="auto"/>
        <w:left w:val="none" w:sz="0" w:space="0" w:color="auto"/>
        <w:bottom w:val="none" w:sz="0" w:space="0" w:color="auto"/>
        <w:right w:val="none" w:sz="0" w:space="0" w:color="auto"/>
      </w:divBdr>
    </w:div>
    <w:div w:id="329791970">
      <w:bodyDiv w:val="1"/>
      <w:marLeft w:val="0"/>
      <w:marRight w:val="0"/>
      <w:marTop w:val="0"/>
      <w:marBottom w:val="0"/>
      <w:divBdr>
        <w:top w:val="none" w:sz="0" w:space="0" w:color="auto"/>
        <w:left w:val="none" w:sz="0" w:space="0" w:color="auto"/>
        <w:bottom w:val="none" w:sz="0" w:space="0" w:color="auto"/>
        <w:right w:val="none" w:sz="0" w:space="0" w:color="auto"/>
      </w:divBdr>
    </w:div>
    <w:div w:id="329867054">
      <w:bodyDiv w:val="1"/>
      <w:marLeft w:val="0"/>
      <w:marRight w:val="0"/>
      <w:marTop w:val="0"/>
      <w:marBottom w:val="0"/>
      <w:divBdr>
        <w:top w:val="none" w:sz="0" w:space="0" w:color="auto"/>
        <w:left w:val="none" w:sz="0" w:space="0" w:color="auto"/>
        <w:bottom w:val="none" w:sz="0" w:space="0" w:color="auto"/>
        <w:right w:val="none" w:sz="0" w:space="0" w:color="auto"/>
      </w:divBdr>
    </w:div>
    <w:div w:id="330186509">
      <w:bodyDiv w:val="1"/>
      <w:marLeft w:val="0"/>
      <w:marRight w:val="0"/>
      <w:marTop w:val="0"/>
      <w:marBottom w:val="0"/>
      <w:divBdr>
        <w:top w:val="none" w:sz="0" w:space="0" w:color="auto"/>
        <w:left w:val="none" w:sz="0" w:space="0" w:color="auto"/>
        <w:bottom w:val="none" w:sz="0" w:space="0" w:color="auto"/>
        <w:right w:val="none" w:sz="0" w:space="0" w:color="auto"/>
      </w:divBdr>
    </w:div>
    <w:div w:id="330328036">
      <w:bodyDiv w:val="1"/>
      <w:marLeft w:val="0"/>
      <w:marRight w:val="0"/>
      <w:marTop w:val="0"/>
      <w:marBottom w:val="0"/>
      <w:divBdr>
        <w:top w:val="none" w:sz="0" w:space="0" w:color="auto"/>
        <w:left w:val="none" w:sz="0" w:space="0" w:color="auto"/>
        <w:bottom w:val="none" w:sz="0" w:space="0" w:color="auto"/>
        <w:right w:val="none" w:sz="0" w:space="0" w:color="auto"/>
      </w:divBdr>
    </w:div>
    <w:div w:id="330329842">
      <w:bodyDiv w:val="1"/>
      <w:marLeft w:val="0"/>
      <w:marRight w:val="0"/>
      <w:marTop w:val="0"/>
      <w:marBottom w:val="0"/>
      <w:divBdr>
        <w:top w:val="none" w:sz="0" w:space="0" w:color="auto"/>
        <w:left w:val="none" w:sz="0" w:space="0" w:color="auto"/>
        <w:bottom w:val="none" w:sz="0" w:space="0" w:color="auto"/>
        <w:right w:val="none" w:sz="0" w:space="0" w:color="auto"/>
      </w:divBdr>
    </w:div>
    <w:div w:id="330377517">
      <w:bodyDiv w:val="1"/>
      <w:marLeft w:val="0"/>
      <w:marRight w:val="0"/>
      <w:marTop w:val="0"/>
      <w:marBottom w:val="0"/>
      <w:divBdr>
        <w:top w:val="none" w:sz="0" w:space="0" w:color="auto"/>
        <w:left w:val="none" w:sz="0" w:space="0" w:color="auto"/>
        <w:bottom w:val="none" w:sz="0" w:space="0" w:color="auto"/>
        <w:right w:val="none" w:sz="0" w:space="0" w:color="auto"/>
      </w:divBdr>
    </w:div>
    <w:div w:id="330647147">
      <w:bodyDiv w:val="1"/>
      <w:marLeft w:val="0"/>
      <w:marRight w:val="0"/>
      <w:marTop w:val="0"/>
      <w:marBottom w:val="0"/>
      <w:divBdr>
        <w:top w:val="none" w:sz="0" w:space="0" w:color="auto"/>
        <w:left w:val="none" w:sz="0" w:space="0" w:color="auto"/>
        <w:bottom w:val="none" w:sz="0" w:space="0" w:color="auto"/>
        <w:right w:val="none" w:sz="0" w:space="0" w:color="auto"/>
      </w:divBdr>
    </w:div>
    <w:div w:id="330724092">
      <w:bodyDiv w:val="1"/>
      <w:marLeft w:val="0"/>
      <w:marRight w:val="0"/>
      <w:marTop w:val="0"/>
      <w:marBottom w:val="0"/>
      <w:divBdr>
        <w:top w:val="none" w:sz="0" w:space="0" w:color="auto"/>
        <w:left w:val="none" w:sz="0" w:space="0" w:color="auto"/>
        <w:bottom w:val="none" w:sz="0" w:space="0" w:color="auto"/>
        <w:right w:val="none" w:sz="0" w:space="0" w:color="auto"/>
      </w:divBdr>
    </w:div>
    <w:div w:id="330790877">
      <w:bodyDiv w:val="1"/>
      <w:marLeft w:val="0"/>
      <w:marRight w:val="0"/>
      <w:marTop w:val="0"/>
      <w:marBottom w:val="0"/>
      <w:divBdr>
        <w:top w:val="none" w:sz="0" w:space="0" w:color="auto"/>
        <w:left w:val="none" w:sz="0" w:space="0" w:color="auto"/>
        <w:bottom w:val="none" w:sz="0" w:space="0" w:color="auto"/>
        <w:right w:val="none" w:sz="0" w:space="0" w:color="auto"/>
      </w:divBdr>
    </w:div>
    <w:div w:id="331954541">
      <w:bodyDiv w:val="1"/>
      <w:marLeft w:val="0"/>
      <w:marRight w:val="0"/>
      <w:marTop w:val="0"/>
      <w:marBottom w:val="0"/>
      <w:divBdr>
        <w:top w:val="none" w:sz="0" w:space="0" w:color="auto"/>
        <w:left w:val="none" w:sz="0" w:space="0" w:color="auto"/>
        <w:bottom w:val="none" w:sz="0" w:space="0" w:color="auto"/>
        <w:right w:val="none" w:sz="0" w:space="0" w:color="auto"/>
      </w:divBdr>
    </w:div>
    <w:div w:id="332224306">
      <w:bodyDiv w:val="1"/>
      <w:marLeft w:val="0"/>
      <w:marRight w:val="0"/>
      <w:marTop w:val="0"/>
      <w:marBottom w:val="0"/>
      <w:divBdr>
        <w:top w:val="none" w:sz="0" w:space="0" w:color="auto"/>
        <w:left w:val="none" w:sz="0" w:space="0" w:color="auto"/>
        <w:bottom w:val="none" w:sz="0" w:space="0" w:color="auto"/>
        <w:right w:val="none" w:sz="0" w:space="0" w:color="auto"/>
      </w:divBdr>
    </w:div>
    <w:div w:id="333531289">
      <w:bodyDiv w:val="1"/>
      <w:marLeft w:val="0"/>
      <w:marRight w:val="0"/>
      <w:marTop w:val="0"/>
      <w:marBottom w:val="0"/>
      <w:divBdr>
        <w:top w:val="none" w:sz="0" w:space="0" w:color="auto"/>
        <w:left w:val="none" w:sz="0" w:space="0" w:color="auto"/>
        <w:bottom w:val="none" w:sz="0" w:space="0" w:color="auto"/>
        <w:right w:val="none" w:sz="0" w:space="0" w:color="auto"/>
      </w:divBdr>
    </w:div>
    <w:div w:id="334113650">
      <w:bodyDiv w:val="1"/>
      <w:marLeft w:val="0"/>
      <w:marRight w:val="0"/>
      <w:marTop w:val="0"/>
      <w:marBottom w:val="0"/>
      <w:divBdr>
        <w:top w:val="none" w:sz="0" w:space="0" w:color="auto"/>
        <w:left w:val="none" w:sz="0" w:space="0" w:color="auto"/>
        <w:bottom w:val="none" w:sz="0" w:space="0" w:color="auto"/>
        <w:right w:val="none" w:sz="0" w:space="0" w:color="auto"/>
      </w:divBdr>
    </w:div>
    <w:div w:id="334311006">
      <w:bodyDiv w:val="1"/>
      <w:marLeft w:val="0"/>
      <w:marRight w:val="0"/>
      <w:marTop w:val="0"/>
      <w:marBottom w:val="0"/>
      <w:divBdr>
        <w:top w:val="none" w:sz="0" w:space="0" w:color="auto"/>
        <w:left w:val="none" w:sz="0" w:space="0" w:color="auto"/>
        <w:bottom w:val="none" w:sz="0" w:space="0" w:color="auto"/>
        <w:right w:val="none" w:sz="0" w:space="0" w:color="auto"/>
      </w:divBdr>
    </w:div>
    <w:div w:id="334458057">
      <w:bodyDiv w:val="1"/>
      <w:marLeft w:val="0"/>
      <w:marRight w:val="0"/>
      <w:marTop w:val="0"/>
      <w:marBottom w:val="0"/>
      <w:divBdr>
        <w:top w:val="none" w:sz="0" w:space="0" w:color="auto"/>
        <w:left w:val="none" w:sz="0" w:space="0" w:color="auto"/>
        <w:bottom w:val="none" w:sz="0" w:space="0" w:color="auto"/>
        <w:right w:val="none" w:sz="0" w:space="0" w:color="auto"/>
      </w:divBdr>
    </w:div>
    <w:div w:id="334459767">
      <w:bodyDiv w:val="1"/>
      <w:marLeft w:val="0"/>
      <w:marRight w:val="0"/>
      <w:marTop w:val="0"/>
      <w:marBottom w:val="0"/>
      <w:divBdr>
        <w:top w:val="none" w:sz="0" w:space="0" w:color="auto"/>
        <w:left w:val="none" w:sz="0" w:space="0" w:color="auto"/>
        <w:bottom w:val="none" w:sz="0" w:space="0" w:color="auto"/>
        <w:right w:val="none" w:sz="0" w:space="0" w:color="auto"/>
      </w:divBdr>
    </w:div>
    <w:div w:id="334579147">
      <w:bodyDiv w:val="1"/>
      <w:marLeft w:val="0"/>
      <w:marRight w:val="0"/>
      <w:marTop w:val="0"/>
      <w:marBottom w:val="0"/>
      <w:divBdr>
        <w:top w:val="none" w:sz="0" w:space="0" w:color="auto"/>
        <w:left w:val="none" w:sz="0" w:space="0" w:color="auto"/>
        <w:bottom w:val="none" w:sz="0" w:space="0" w:color="auto"/>
        <w:right w:val="none" w:sz="0" w:space="0" w:color="auto"/>
      </w:divBdr>
    </w:div>
    <w:div w:id="334915535">
      <w:bodyDiv w:val="1"/>
      <w:marLeft w:val="0"/>
      <w:marRight w:val="0"/>
      <w:marTop w:val="0"/>
      <w:marBottom w:val="0"/>
      <w:divBdr>
        <w:top w:val="none" w:sz="0" w:space="0" w:color="auto"/>
        <w:left w:val="none" w:sz="0" w:space="0" w:color="auto"/>
        <w:bottom w:val="none" w:sz="0" w:space="0" w:color="auto"/>
        <w:right w:val="none" w:sz="0" w:space="0" w:color="auto"/>
      </w:divBdr>
    </w:div>
    <w:div w:id="334962082">
      <w:bodyDiv w:val="1"/>
      <w:marLeft w:val="0"/>
      <w:marRight w:val="0"/>
      <w:marTop w:val="0"/>
      <w:marBottom w:val="0"/>
      <w:divBdr>
        <w:top w:val="none" w:sz="0" w:space="0" w:color="auto"/>
        <w:left w:val="none" w:sz="0" w:space="0" w:color="auto"/>
        <w:bottom w:val="none" w:sz="0" w:space="0" w:color="auto"/>
        <w:right w:val="none" w:sz="0" w:space="0" w:color="auto"/>
      </w:divBdr>
    </w:div>
    <w:div w:id="335353546">
      <w:bodyDiv w:val="1"/>
      <w:marLeft w:val="0"/>
      <w:marRight w:val="0"/>
      <w:marTop w:val="0"/>
      <w:marBottom w:val="0"/>
      <w:divBdr>
        <w:top w:val="none" w:sz="0" w:space="0" w:color="auto"/>
        <w:left w:val="none" w:sz="0" w:space="0" w:color="auto"/>
        <w:bottom w:val="none" w:sz="0" w:space="0" w:color="auto"/>
        <w:right w:val="none" w:sz="0" w:space="0" w:color="auto"/>
      </w:divBdr>
    </w:div>
    <w:div w:id="335496268">
      <w:bodyDiv w:val="1"/>
      <w:marLeft w:val="0"/>
      <w:marRight w:val="0"/>
      <w:marTop w:val="0"/>
      <w:marBottom w:val="0"/>
      <w:divBdr>
        <w:top w:val="none" w:sz="0" w:space="0" w:color="auto"/>
        <w:left w:val="none" w:sz="0" w:space="0" w:color="auto"/>
        <w:bottom w:val="none" w:sz="0" w:space="0" w:color="auto"/>
        <w:right w:val="none" w:sz="0" w:space="0" w:color="auto"/>
      </w:divBdr>
    </w:div>
    <w:div w:id="335959082">
      <w:bodyDiv w:val="1"/>
      <w:marLeft w:val="0"/>
      <w:marRight w:val="0"/>
      <w:marTop w:val="0"/>
      <w:marBottom w:val="0"/>
      <w:divBdr>
        <w:top w:val="none" w:sz="0" w:space="0" w:color="auto"/>
        <w:left w:val="none" w:sz="0" w:space="0" w:color="auto"/>
        <w:bottom w:val="none" w:sz="0" w:space="0" w:color="auto"/>
        <w:right w:val="none" w:sz="0" w:space="0" w:color="auto"/>
      </w:divBdr>
    </w:div>
    <w:div w:id="337118950">
      <w:bodyDiv w:val="1"/>
      <w:marLeft w:val="0"/>
      <w:marRight w:val="0"/>
      <w:marTop w:val="0"/>
      <w:marBottom w:val="0"/>
      <w:divBdr>
        <w:top w:val="none" w:sz="0" w:space="0" w:color="auto"/>
        <w:left w:val="none" w:sz="0" w:space="0" w:color="auto"/>
        <w:bottom w:val="none" w:sz="0" w:space="0" w:color="auto"/>
        <w:right w:val="none" w:sz="0" w:space="0" w:color="auto"/>
      </w:divBdr>
    </w:div>
    <w:div w:id="337124343">
      <w:bodyDiv w:val="1"/>
      <w:marLeft w:val="0"/>
      <w:marRight w:val="0"/>
      <w:marTop w:val="0"/>
      <w:marBottom w:val="0"/>
      <w:divBdr>
        <w:top w:val="none" w:sz="0" w:space="0" w:color="auto"/>
        <w:left w:val="none" w:sz="0" w:space="0" w:color="auto"/>
        <w:bottom w:val="none" w:sz="0" w:space="0" w:color="auto"/>
        <w:right w:val="none" w:sz="0" w:space="0" w:color="auto"/>
      </w:divBdr>
    </w:div>
    <w:div w:id="337192288">
      <w:bodyDiv w:val="1"/>
      <w:marLeft w:val="0"/>
      <w:marRight w:val="0"/>
      <w:marTop w:val="0"/>
      <w:marBottom w:val="0"/>
      <w:divBdr>
        <w:top w:val="none" w:sz="0" w:space="0" w:color="auto"/>
        <w:left w:val="none" w:sz="0" w:space="0" w:color="auto"/>
        <w:bottom w:val="none" w:sz="0" w:space="0" w:color="auto"/>
        <w:right w:val="none" w:sz="0" w:space="0" w:color="auto"/>
      </w:divBdr>
    </w:div>
    <w:div w:id="337511515">
      <w:bodyDiv w:val="1"/>
      <w:marLeft w:val="0"/>
      <w:marRight w:val="0"/>
      <w:marTop w:val="0"/>
      <w:marBottom w:val="0"/>
      <w:divBdr>
        <w:top w:val="none" w:sz="0" w:space="0" w:color="auto"/>
        <w:left w:val="none" w:sz="0" w:space="0" w:color="auto"/>
        <w:bottom w:val="none" w:sz="0" w:space="0" w:color="auto"/>
        <w:right w:val="none" w:sz="0" w:space="0" w:color="auto"/>
      </w:divBdr>
    </w:div>
    <w:div w:id="337970636">
      <w:bodyDiv w:val="1"/>
      <w:marLeft w:val="0"/>
      <w:marRight w:val="0"/>
      <w:marTop w:val="0"/>
      <w:marBottom w:val="0"/>
      <w:divBdr>
        <w:top w:val="none" w:sz="0" w:space="0" w:color="auto"/>
        <w:left w:val="none" w:sz="0" w:space="0" w:color="auto"/>
        <w:bottom w:val="none" w:sz="0" w:space="0" w:color="auto"/>
        <w:right w:val="none" w:sz="0" w:space="0" w:color="auto"/>
      </w:divBdr>
    </w:div>
    <w:div w:id="338579813">
      <w:bodyDiv w:val="1"/>
      <w:marLeft w:val="0"/>
      <w:marRight w:val="0"/>
      <w:marTop w:val="0"/>
      <w:marBottom w:val="0"/>
      <w:divBdr>
        <w:top w:val="none" w:sz="0" w:space="0" w:color="auto"/>
        <w:left w:val="none" w:sz="0" w:space="0" w:color="auto"/>
        <w:bottom w:val="none" w:sz="0" w:space="0" w:color="auto"/>
        <w:right w:val="none" w:sz="0" w:space="0" w:color="auto"/>
      </w:divBdr>
    </w:div>
    <w:div w:id="338628740">
      <w:bodyDiv w:val="1"/>
      <w:marLeft w:val="0"/>
      <w:marRight w:val="0"/>
      <w:marTop w:val="0"/>
      <w:marBottom w:val="0"/>
      <w:divBdr>
        <w:top w:val="none" w:sz="0" w:space="0" w:color="auto"/>
        <w:left w:val="none" w:sz="0" w:space="0" w:color="auto"/>
        <w:bottom w:val="none" w:sz="0" w:space="0" w:color="auto"/>
        <w:right w:val="none" w:sz="0" w:space="0" w:color="auto"/>
      </w:divBdr>
    </w:div>
    <w:div w:id="338853207">
      <w:bodyDiv w:val="1"/>
      <w:marLeft w:val="0"/>
      <w:marRight w:val="0"/>
      <w:marTop w:val="0"/>
      <w:marBottom w:val="0"/>
      <w:divBdr>
        <w:top w:val="none" w:sz="0" w:space="0" w:color="auto"/>
        <w:left w:val="none" w:sz="0" w:space="0" w:color="auto"/>
        <w:bottom w:val="none" w:sz="0" w:space="0" w:color="auto"/>
        <w:right w:val="none" w:sz="0" w:space="0" w:color="auto"/>
      </w:divBdr>
    </w:div>
    <w:div w:id="338893051">
      <w:bodyDiv w:val="1"/>
      <w:marLeft w:val="0"/>
      <w:marRight w:val="0"/>
      <w:marTop w:val="0"/>
      <w:marBottom w:val="0"/>
      <w:divBdr>
        <w:top w:val="none" w:sz="0" w:space="0" w:color="auto"/>
        <w:left w:val="none" w:sz="0" w:space="0" w:color="auto"/>
        <w:bottom w:val="none" w:sz="0" w:space="0" w:color="auto"/>
        <w:right w:val="none" w:sz="0" w:space="0" w:color="auto"/>
      </w:divBdr>
    </w:div>
    <w:div w:id="339162799">
      <w:bodyDiv w:val="1"/>
      <w:marLeft w:val="0"/>
      <w:marRight w:val="0"/>
      <w:marTop w:val="0"/>
      <w:marBottom w:val="0"/>
      <w:divBdr>
        <w:top w:val="none" w:sz="0" w:space="0" w:color="auto"/>
        <w:left w:val="none" w:sz="0" w:space="0" w:color="auto"/>
        <w:bottom w:val="none" w:sz="0" w:space="0" w:color="auto"/>
        <w:right w:val="none" w:sz="0" w:space="0" w:color="auto"/>
      </w:divBdr>
    </w:div>
    <w:div w:id="340015168">
      <w:bodyDiv w:val="1"/>
      <w:marLeft w:val="0"/>
      <w:marRight w:val="0"/>
      <w:marTop w:val="0"/>
      <w:marBottom w:val="0"/>
      <w:divBdr>
        <w:top w:val="none" w:sz="0" w:space="0" w:color="auto"/>
        <w:left w:val="none" w:sz="0" w:space="0" w:color="auto"/>
        <w:bottom w:val="none" w:sz="0" w:space="0" w:color="auto"/>
        <w:right w:val="none" w:sz="0" w:space="0" w:color="auto"/>
      </w:divBdr>
    </w:div>
    <w:div w:id="341057928">
      <w:bodyDiv w:val="1"/>
      <w:marLeft w:val="0"/>
      <w:marRight w:val="0"/>
      <w:marTop w:val="0"/>
      <w:marBottom w:val="0"/>
      <w:divBdr>
        <w:top w:val="none" w:sz="0" w:space="0" w:color="auto"/>
        <w:left w:val="none" w:sz="0" w:space="0" w:color="auto"/>
        <w:bottom w:val="none" w:sz="0" w:space="0" w:color="auto"/>
        <w:right w:val="none" w:sz="0" w:space="0" w:color="auto"/>
      </w:divBdr>
    </w:div>
    <w:div w:id="341395261">
      <w:bodyDiv w:val="1"/>
      <w:marLeft w:val="0"/>
      <w:marRight w:val="0"/>
      <w:marTop w:val="0"/>
      <w:marBottom w:val="0"/>
      <w:divBdr>
        <w:top w:val="none" w:sz="0" w:space="0" w:color="auto"/>
        <w:left w:val="none" w:sz="0" w:space="0" w:color="auto"/>
        <w:bottom w:val="none" w:sz="0" w:space="0" w:color="auto"/>
        <w:right w:val="none" w:sz="0" w:space="0" w:color="auto"/>
      </w:divBdr>
    </w:div>
    <w:div w:id="342249392">
      <w:bodyDiv w:val="1"/>
      <w:marLeft w:val="0"/>
      <w:marRight w:val="0"/>
      <w:marTop w:val="0"/>
      <w:marBottom w:val="0"/>
      <w:divBdr>
        <w:top w:val="none" w:sz="0" w:space="0" w:color="auto"/>
        <w:left w:val="none" w:sz="0" w:space="0" w:color="auto"/>
        <w:bottom w:val="none" w:sz="0" w:space="0" w:color="auto"/>
        <w:right w:val="none" w:sz="0" w:space="0" w:color="auto"/>
      </w:divBdr>
    </w:div>
    <w:div w:id="342513878">
      <w:bodyDiv w:val="1"/>
      <w:marLeft w:val="0"/>
      <w:marRight w:val="0"/>
      <w:marTop w:val="0"/>
      <w:marBottom w:val="0"/>
      <w:divBdr>
        <w:top w:val="none" w:sz="0" w:space="0" w:color="auto"/>
        <w:left w:val="none" w:sz="0" w:space="0" w:color="auto"/>
        <w:bottom w:val="none" w:sz="0" w:space="0" w:color="auto"/>
        <w:right w:val="none" w:sz="0" w:space="0" w:color="auto"/>
      </w:divBdr>
    </w:div>
    <w:div w:id="342779664">
      <w:bodyDiv w:val="1"/>
      <w:marLeft w:val="0"/>
      <w:marRight w:val="0"/>
      <w:marTop w:val="0"/>
      <w:marBottom w:val="0"/>
      <w:divBdr>
        <w:top w:val="none" w:sz="0" w:space="0" w:color="auto"/>
        <w:left w:val="none" w:sz="0" w:space="0" w:color="auto"/>
        <w:bottom w:val="none" w:sz="0" w:space="0" w:color="auto"/>
        <w:right w:val="none" w:sz="0" w:space="0" w:color="auto"/>
      </w:divBdr>
    </w:div>
    <w:div w:id="343482055">
      <w:bodyDiv w:val="1"/>
      <w:marLeft w:val="0"/>
      <w:marRight w:val="0"/>
      <w:marTop w:val="0"/>
      <w:marBottom w:val="0"/>
      <w:divBdr>
        <w:top w:val="none" w:sz="0" w:space="0" w:color="auto"/>
        <w:left w:val="none" w:sz="0" w:space="0" w:color="auto"/>
        <w:bottom w:val="none" w:sz="0" w:space="0" w:color="auto"/>
        <w:right w:val="none" w:sz="0" w:space="0" w:color="auto"/>
      </w:divBdr>
    </w:div>
    <w:div w:id="344600149">
      <w:bodyDiv w:val="1"/>
      <w:marLeft w:val="0"/>
      <w:marRight w:val="0"/>
      <w:marTop w:val="0"/>
      <w:marBottom w:val="0"/>
      <w:divBdr>
        <w:top w:val="none" w:sz="0" w:space="0" w:color="auto"/>
        <w:left w:val="none" w:sz="0" w:space="0" w:color="auto"/>
        <w:bottom w:val="none" w:sz="0" w:space="0" w:color="auto"/>
        <w:right w:val="none" w:sz="0" w:space="0" w:color="auto"/>
      </w:divBdr>
    </w:div>
    <w:div w:id="344788195">
      <w:bodyDiv w:val="1"/>
      <w:marLeft w:val="0"/>
      <w:marRight w:val="0"/>
      <w:marTop w:val="0"/>
      <w:marBottom w:val="0"/>
      <w:divBdr>
        <w:top w:val="none" w:sz="0" w:space="0" w:color="auto"/>
        <w:left w:val="none" w:sz="0" w:space="0" w:color="auto"/>
        <w:bottom w:val="none" w:sz="0" w:space="0" w:color="auto"/>
        <w:right w:val="none" w:sz="0" w:space="0" w:color="auto"/>
      </w:divBdr>
    </w:div>
    <w:div w:id="345131945">
      <w:bodyDiv w:val="1"/>
      <w:marLeft w:val="0"/>
      <w:marRight w:val="0"/>
      <w:marTop w:val="0"/>
      <w:marBottom w:val="0"/>
      <w:divBdr>
        <w:top w:val="none" w:sz="0" w:space="0" w:color="auto"/>
        <w:left w:val="none" w:sz="0" w:space="0" w:color="auto"/>
        <w:bottom w:val="none" w:sz="0" w:space="0" w:color="auto"/>
        <w:right w:val="none" w:sz="0" w:space="0" w:color="auto"/>
      </w:divBdr>
    </w:div>
    <w:div w:id="345206678">
      <w:bodyDiv w:val="1"/>
      <w:marLeft w:val="0"/>
      <w:marRight w:val="0"/>
      <w:marTop w:val="0"/>
      <w:marBottom w:val="0"/>
      <w:divBdr>
        <w:top w:val="none" w:sz="0" w:space="0" w:color="auto"/>
        <w:left w:val="none" w:sz="0" w:space="0" w:color="auto"/>
        <w:bottom w:val="none" w:sz="0" w:space="0" w:color="auto"/>
        <w:right w:val="none" w:sz="0" w:space="0" w:color="auto"/>
      </w:divBdr>
    </w:div>
    <w:div w:id="345402510">
      <w:bodyDiv w:val="1"/>
      <w:marLeft w:val="0"/>
      <w:marRight w:val="0"/>
      <w:marTop w:val="0"/>
      <w:marBottom w:val="0"/>
      <w:divBdr>
        <w:top w:val="none" w:sz="0" w:space="0" w:color="auto"/>
        <w:left w:val="none" w:sz="0" w:space="0" w:color="auto"/>
        <w:bottom w:val="none" w:sz="0" w:space="0" w:color="auto"/>
        <w:right w:val="none" w:sz="0" w:space="0" w:color="auto"/>
      </w:divBdr>
    </w:div>
    <w:div w:id="345834538">
      <w:bodyDiv w:val="1"/>
      <w:marLeft w:val="0"/>
      <w:marRight w:val="0"/>
      <w:marTop w:val="0"/>
      <w:marBottom w:val="0"/>
      <w:divBdr>
        <w:top w:val="none" w:sz="0" w:space="0" w:color="auto"/>
        <w:left w:val="none" w:sz="0" w:space="0" w:color="auto"/>
        <w:bottom w:val="none" w:sz="0" w:space="0" w:color="auto"/>
        <w:right w:val="none" w:sz="0" w:space="0" w:color="auto"/>
      </w:divBdr>
    </w:div>
    <w:div w:id="346519285">
      <w:bodyDiv w:val="1"/>
      <w:marLeft w:val="0"/>
      <w:marRight w:val="0"/>
      <w:marTop w:val="0"/>
      <w:marBottom w:val="0"/>
      <w:divBdr>
        <w:top w:val="none" w:sz="0" w:space="0" w:color="auto"/>
        <w:left w:val="none" w:sz="0" w:space="0" w:color="auto"/>
        <w:bottom w:val="none" w:sz="0" w:space="0" w:color="auto"/>
        <w:right w:val="none" w:sz="0" w:space="0" w:color="auto"/>
      </w:divBdr>
    </w:div>
    <w:div w:id="347148064">
      <w:bodyDiv w:val="1"/>
      <w:marLeft w:val="0"/>
      <w:marRight w:val="0"/>
      <w:marTop w:val="0"/>
      <w:marBottom w:val="0"/>
      <w:divBdr>
        <w:top w:val="none" w:sz="0" w:space="0" w:color="auto"/>
        <w:left w:val="none" w:sz="0" w:space="0" w:color="auto"/>
        <w:bottom w:val="none" w:sz="0" w:space="0" w:color="auto"/>
        <w:right w:val="none" w:sz="0" w:space="0" w:color="auto"/>
      </w:divBdr>
    </w:div>
    <w:div w:id="347223269">
      <w:bodyDiv w:val="1"/>
      <w:marLeft w:val="0"/>
      <w:marRight w:val="0"/>
      <w:marTop w:val="0"/>
      <w:marBottom w:val="0"/>
      <w:divBdr>
        <w:top w:val="none" w:sz="0" w:space="0" w:color="auto"/>
        <w:left w:val="none" w:sz="0" w:space="0" w:color="auto"/>
        <w:bottom w:val="none" w:sz="0" w:space="0" w:color="auto"/>
        <w:right w:val="none" w:sz="0" w:space="0" w:color="auto"/>
      </w:divBdr>
    </w:div>
    <w:div w:id="347874531">
      <w:bodyDiv w:val="1"/>
      <w:marLeft w:val="0"/>
      <w:marRight w:val="0"/>
      <w:marTop w:val="0"/>
      <w:marBottom w:val="0"/>
      <w:divBdr>
        <w:top w:val="none" w:sz="0" w:space="0" w:color="auto"/>
        <w:left w:val="none" w:sz="0" w:space="0" w:color="auto"/>
        <w:bottom w:val="none" w:sz="0" w:space="0" w:color="auto"/>
        <w:right w:val="none" w:sz="0" w:space="0" w:color="auto"/>
      </w:divBdr>
    </w:div>
    <w:div w:id="348071697">
      <w:bodyDiv w:val="1"/>
      <w:marLeft w:val="0"/>
      <w:marRight w:val="0"/>
      <w:marTop w:val="0"/>
      <w:marBottom w:val="0"/>
      <w:divBdr>
        <w:top w:val="none" w:sz="0" w:space="0" w:color="auto"/>
        <w:left w:val="none" w:sz="0" w:space="0" w:color="auto"/>
        <w:bottom w:val="none" w:sz="0" w:space="0" w:color="auto"/>
        <w:right w:val="none" w:sz="0" w:space="0" w:color="auto"/>
      </w:divBdr>
    </w:div>
    <w:div w:id="348410984">
      <w:bodyDiv w:val="1"/>
      <w:marLeft w:val="0"/>
      <w:marRight w:val="0"/>
      <w:marTop w:val="0"/>
      <w:marBottom w:val="0"/>
      <w:divBdr>
        <w:top w:val="none" w:sz="0" w:space="0" w:color="auto"/>
        <w:left w:val="none" w:sz="0" w:space="0" w:color="auto"/>
        <w:bottom w:val="none" w:sz="0" w:space="0" w:color="auto"/>
        <w:right w:val="none" w:sz="0" w:space="0" w:color="auto"/>
      </w:divBdr>
    </w:div>
    <w:div w:id="348682058">
      <w:bodyDiv w:val="1"/>
      <w:marLeft w:val="0"/>
      <w:marRight w:val="0"/>
      <w:marTop w:val="0"/>
      <w:marBottom w:val="0"/>
      <w:divBdr>
        <w:top w:val="none" w:sz="0" w:space="0" w:color="auto"/>
        <w:left w:val="none" w:sz="0" w:space="0" w:color="auto"/>
        <w:bottom w:val="none" w:sz="0" w:space="0" w:color="auto"/>
        <w:right w:val="none" w:sz="0" w:space="0" w:color="auto"/>
      </w:divBdr>
    </w:div>
    <w:div w:id="348683655">
      <w:bodyDiv w:val="1"/>
      <w:marLeft w:val="0"/>
      <w:marRight w:val="0"/>
      <w:marTop w:val="0"/>
      <w:marBottom w:val="0"/>
      <w:divBdr>
        <w:top w:val="none" w:sz="0" w:space="0" w:color="auto"/>
        <w:left w:val="none" w:sz="0" w:space="0" w:color="auto"/>
        <w:bottom w:val="none" w:sz="0" w:space="0" w:color="auto"/>
        <w:right w:val="none" w:sz="0" w:space="0" w:color="auto"/>
      </w:divBdr>
    </w:div>
    <w:div w:id="348874303">
      <w:bodyDiv w:val="1"/>
      <w:marLeft w:val="0"/>
      <w:marRight w:val="0"/>
      <w:marTop w:val="0"/>
      <w:marBottom w:val="0"/>
      <w:divBdr>
        <w:top w:val="none" w:sz="0" w:space="0" w:color="auto"/>
        <w:left w:val="none" w:sz="0" w:space="0" w:color="auto"/>
        <w:bottom w:val="none" w:sz="0" w:space="0" w:color="auto"/>
        <w:right w:val="none" w:sz="0" w:space="0" w:color="auto"/>
      </w:divBdr>
    </w:div>
    <w:div w:id="349458490">
      <w:bodyDiv w:val="1"/>
      <w:marLeft w:val="0"/>
      <w:marRight w:val="0"/>
      <w:marTop w:val="0"/>
      <w:marBottom w:val="0"/>
      <w:divBdr>
        <w:top w:val="none" w:sz="0" w:space="0" w:color="auto"/>
        <w:left w:val="none" w:sz="0" w:space="0" w:color="auto"/>
        <w:bottom w:val="none" w:sz="0" w:space="0" w:color="auto"/>
        <w:right w:val="none" w:sz="0" w:space="0" w:color="auto"/>
      </w:divBdr>
    </w:div>
    <w:div w:id="350303659">
      <w:bodyDiv w:val="1"/>
      <w:marLeft w:val="0"/>
      <w:marRight w:val="0"/>
      <w:marTop w:val="0"/>
      <w:marBottom w:val="0"/>
      <w:divBdr>
        <w:top w:val="none" w:sz="0" w:space="0" w:color="auto"/>
        <w:left w:val="none" w:sz="0" w:space="0" w:color="auto"/>
        <w:bottom w:val="none" w:sz="0" w:space="0" w:color="auto"/>
        <w:right w:val="none" w:sz="0" w:space="0" w:color="auto"/>
      </w:divBdr>
    </w:div>
    <w:div w:id="351077347">
      <w:bodyDiv w:val="1"/>
      <w:marLeft w:val="0"/>
      <w:marRight w:val="0"/>
      <w:marTop w:val="0"/>
      <w:marBottom w:val="0"/>
      <w:divBdr>
        <w:top w:val="none" w:sz="0" w:space="0" w:color="auto"/>
        <w:left w:val="none" w:sz="0" w:space="0" w:color="auto"/>
        <w:bottom w:val="none" w:sz="0" w:space="0" w:color="auto"/>
        <w:right w:val="none" w:sz="0" w:space="0" w:color="auto"/>
      </w:divBdr>
    </w:div>
    <w:div w:id="352152866">
      <w:bodyDiv w:val="1"/>
      <w:marLeft w:val="0"/>
      <w:marRight w:val="0"/>
      <w:marTop w:val="0"/>
      <w:marBottom w:val="0"/>
      <w:divBdr>
        <w:top w:val="none" w:sz="0" w:space="0" w:color="auto"/>
        <w:left w:val="none" w:sz="0" w:space="0" w:color="auto"/>
        <w:bottom w:val="none" w:sz="0" w:space="0" w:color="auto"/>
        <w:right w:val="none" w:sz="0" w:space="0" w:color="auto"/>
      </w:divBdr>
    </w:div>
    <w:div w:id="352415918">
      <w:bodyDiv w:val="1"/>
      <w:marLeft w:val="0"/>
      <w:marRight w:val="0"/>
      <w:marTop w:val="0"/>
      <w:marBottom w:val="0"/>
      <w:divBdr>
        <w:top w:val="none" w:sz="0" w:space="0" w:color="auto"/>
        <w:left w:val="none" w:sz="0" w:space="0" w:color="auto"/>
        <w:bottom w:val="none" w:sz="0" w:space="0" w:color="auto"/>
        <w:right w:val="none" w:sz="0" w:space="0" w:color="auto"/>
      </w:divBdr>
    </w:div>
    <w:div w:id="352654782">
      <w:bodyDiv w:val="1"/>
      <w:marLeft w:val="0"/>
      <w:marRight w:val="0"/>
      <w:marTop w:val="0"/>
      <w:marBottom w:val="0"/>
      <w:divBdr>
        <w:top w:val="none" w:sz="0" w:space="0" w:color="auto"/>
        <w:left w:val="none" w:sz="0" w:space="0" w:color="auto"/>
        <w:bottom w:val="none" w:sz="0" w:space="0" w:color="auto"/>
        <w:right w:val="none" w:sz="0" w:space="0" w:color="auto"/>
      </w:divBdr>
    </w:div>
    <w:div w:id="353383596">
      <w:bodyDiv w:val="1"/>
      <w:marLeft w:val="0"/>
      <w:marRight w:val="0"/>
      <w:marTop w:val="0"/>
      <w:marBottom w:val="0"/>
      <w:divBdr>
        <w:top w:val="none" w:sz="0" w:space="0" w:color="auto"/>
        <w:left w:val="none" w:sz="0" w:space="0" w:color="auto"/>
        <w:bottom w:val="none" w:sz="0" w:space="0" w:color="auto"/>
        <w:right w:val="none" w:sz="0" w:space="0" w:color="auto"/>
      </w:divBdr>
    </w:div>
    <w:div w:id="353700076">
      <w:bodyDiv w:val="1"/>
      <w:marLeft w:val="0"/>
      <w:marRight w:val="0"/>
      <w:marTop w:val="0"/>
      <w:marBottom w:val="0"/>
      <w:divBdr>
        <w:top w:val="none" w:sz="0" w:space="0" w:color="auto"/>
        <w:left w:val="none" w:sz="0" w:space="0" w:color="auto"/>
        <w:bottom w:val="none" w:sz="0" w:space="0" w:color="auto"/>
        <w:right w:val="none" w:sz="0" w:space="0" w:color="auto"/>
      </w:divBdr>
    </w:div>
    <w:div w:id="353963600">
      <w:bodyDiv w:val="1"/>
      <w:marLeft w:val="0"/>
      <w:marRight w:val="0"/>
      <w:marTop w:val="0"/>
      <w:marBottom w:val="0"/>
      <w:divBdr>
        <w:top w:val="none" w:sz="0" w:space="0" w:color="auto"/>
        <w:left w:val="none" w:sz="0" w:space="0" w:color="auto"/>
        <w:bottom w:val="none" w:sz="0" w:space="0" w:color="auto"/>
        <w:right w:val="none" w:sz="0" w:space="0" w:color="auto"/>
      </w:divBdr>
    </w:div>
    <w:div w:id="354157135">
      <w:bodyDiv w:val="1"/>
      <w:marLeft w:val="0"/>
      <w:marRight w:val="0"/>
      <w:marTop w:val="0"/>
      <w:marBottom w:val="0"/>
      <w:divBdr>
        <w:top w:val="none" w:sz="0" w:space="0" w:color="auto"/>
        <w:left w:val="none" w:sz="0" w:space="0" w:color="auto"/>
        <w:bottom w:val="none" w:sz="0" w:space="0" w:color="auto"/>
        <w:right w:val="none" w:sz="0" w:space="0" w:color="auto"/>
      </w:divBdr>
    </w:div>
    <w:div w:id="354695354">
      <w:bodyDiv w:val="1"/>
      <w:marLeft w:val="0"/>
      <w:marRight w:val="0"/>
      <w:marTop w:val="0"/>
      <w:marBottom w:val="0"/>
      <w:divBdr>
        <w:top w:val="none" w:sz="0" w:space="0" w:color="auto"/>
        <w:left w:val="none" w:sz="0" w:space="0" w:color="auto"/>
        <w:bottom w:val="none" w:sz="0" w:space="0" w:color="auto"/>
        <w:right w:val="none" w:sz="0" w:space="0" w:color="auto"/>
      </w:divBdr>
    </w:div>
    <w:div w:id="355888368">
      <w:bodyDiv w:val="1"/>
      <w:marLeft w:val="0"/>
      <w:marRight w:val="0"/>
      <w:marTop w:val="0"/>
      <w:marBottom w:val="0"/>
      <w:divBdr>
        <w:top w:val="none" w:sz="0" w:space="0" w:color="auto"/>
        <w:left w:val="none" w:sz="0" w:space="0" w:color="auto"/>
        <w:bottom w:val="none" w:sz="0" w:space="0" w:color="auto"/>
        <w:right w:val="none" w:sz="0" w:space="0" w:color="auto"/>
      </w:divBdr>
    </w:div>
    <w:div w:id="356153264">
      <w:bodyDiv w:val="1"/>
      <w:marLeft w:val="0"/>
      <w:marRight w:val="0"/>
      <w:marTop w:val="0"/>
      <w:marBottom w:val="0"/>
      <w:divBdr>
        <w:top w:val="none" w:sz="0" w:space="0" w:color="auto"/>
        <w:left w:val="none" w:sz="0" w:space="0" w:color="auto"/>
        <w:bottom w:val="none" w:sz="0" w:space="0" w:color="auto"/>
        <w:right w:val="none" w:sz="0" w:space="0" w:color="auto"/>
      </w:divBdr>
    </w:div>
    <w:div w:id="356204091">
      <w:bodyDiv w:val="1"/>
      <w:marLeft w:val="0"/>
      <w:marRight w:val="0"/>
      <w:marTop w:val="0"/>
      <w:marBottom w:val="0"/>
      <w:divBdr>
        <w:top w:val="none" w:sz="0" w:space="0" w:color="auto"/>
        <w:left w:val="none" w:sz="0" w:space="0" w:color="auto"/>
        <w:bottom w:val="none" w:sz="0" w:space="0" w:color="auto"/>
        <w:right w:val="none" w:sz="0" w:space="0" w:color="auto"/>
      </w:divBdr>
    </w:div>
    <w:div w:id="356660429">
      <w:bodyDiv w:val="1"/>
      <w:marLeft w:val="0"/>
      <w:marRight w:val="0"/>
      <w:marTop w:val="0"/>
      <w:marBottom w:val="0"/>
      <w:divBdr>
        <w:top w:val="none" w:sz="0" w:space="0" w:color="auto"/>
        <w:left w:val="none" w:sz="0" w:space="0" w:color="auto"/>
        <w:bottom w:val="none" w:sz="0" w:space="0" w:color="auto"/>
        <w:right w:val="none" w:sz="0" w:space="0" w:color="auto"/>
      </w:divBdr>
    </w:div>
    <w:div w:id="357706340">
      <w:bodyDiv w:val="1"/>
      <w:marLeft w:val="0"/>
      <w:marRight w:val="0"/>
      <w:marTop w:val="0"/>
      <w:marBottom w:val="0"/>
      <w:divBdr>
        <w:top w:val="none" w:sz="0" w:space="0" w:color="auto"/>
        <w:left w:val="none" w:sz="0" w:space="0" w:color="auto"/>
        <w:bottom w:val="none" w:sz="0" w:space="0" w:color="auto"/>
        <w:right w:val="none" w:sz="0" w:space="0" w:color="auto"/>
      </w:divBdr>
    </w:div>
    <w:div w:id="359356197">
      <w:bodyDiv w:val="1"/>
      <w:marLeft w:val="0"/>
      <w:marRight w:val="0"/>
      <w:marTop w:val="0"/>
      <w:marBottom w:val="0"/>
      <w:divBdr>
        <w:top w:val="none" w:sz="0" w:space="0" w:color="auto"/>
        <w:left w:val="none" w:sz="0" w:space="0" w:color="auto"/>
        <w:bottom w:val="none" w:sz="0" w:space="0" w:color="auto"/>
        <w:right w:val="none" w:sz="0" w:space="0" w:color="auto"/>
      </w:divBdr>
    </w:div>
    <w:div w:id="359742115">
      <w:bodyDiv w:val="1"/>
      <w:marLeft w:val="0"/>
      <w:marRight w:val="0"/>
      <w:marTop w:val="0"/>
      <w:marBottom w:val="0"/>
      <w:divBdr>
        <w:top w:val="none" w:sz="0" w:space="0" w:color="auto"/>
        <w:left w:val="none" w:sz="0" w:space="0" w:color="auto"/>
        <w:bottom w:val="none" w:sz="0" w:space="0" w:color="auto"/>
        <w:right w:val="none" w:sz="0" w:space="0" w:color="auto"/>
      </w:divBdr>
    </w:div>
    <w:div w:id="359863123">
      <w:bodyDiv w:val="1"/>
      <w:marLeft w:val="0"/>
      <w:marRight w:val="0"/>
      <w:marTop w:val="0"/>
      <w:marBottom w:val="0"/>
      <w:divBdr>
        <w:top w:val="none" w:sz="0" w:space="0" w:color="auto"/>
        <w:left w:val="none" w:sz="0" w:space="0" w:color="auto"/>
        <w:bottom w:val="none" w:sz="0" w:space="0" w:color="auto"/>
        <w:right w:val="none" w:sz="0" w:space="0" w:color="auto"/>
      </w:divBdr>
    </w:div>
    <w:div w:id="360672238">
      <w:bodyDiv w:val="1"/>
      <w:marLeft w:val="0"/>
      <w:marRight w:val="0"/>
      <w:marTop w:val="0"/>
      <w:marBottom w:val="0"/>
      <w:divBdr>
        <w:top w:val="none" w:sz="0" w:space="0" w:color="auto"/>
        <w:left w:val="none" w:sz="0" w:space="0" w:color="auto"/>
        <w:bottom w:val="none" w:sz="0" w:space="0" w:color="auto"/>
        <w:right w:val="none" w:sz="0" w:space="0" w:color="auto"/>
      </w:divBdr>
    </w:div>
    <w:div w:id="361982566">
      <w:bodyDiv w:val="1"/>
      <w:marLeft w:val="0"/>
      <w:marRight w:val="0"/>
      <w:marTop w:val="0"/>
      <w:marBottom w:val="0"/>
      <w:divBdr>
        <w:top w:val="none" w:sz="0" w:space="0" w:color="auto"/>
        <w:left w:val="none" w:sz="0" w:space="0" w:color="auto"/>
        <w:bottom w:val="none" w:sz="0" w:space="0" w:color="auto"/>
        <w:right w:val="none" w:sz="0" w:space="0" w:color="auto"/>
      </w:divBdr>
    </w:div>
    <w:div w:id="362634355">
      <w:bodyDiv w:val="1"/>
      <w:marLeft w:val="0"/>
      <w:marRight w:val="0"/>
      <w:marTop w:val="0"/>
      <w:marBottom w:val="0"/>
      <w:divBdr>
        <w:top w:val="none" w:sz="0" w:space="0" w:color="auto"/>
        <w:left w:val="none" w:sz="0" w:space="0" w:color="auto"/>
        <w:bottom w:val="none" w:sz="0" w:space="0" w:color="auto"/>
        <w:right w:val="none" w:sz="0" w:space="0" w:color="auto"/>
      </w:divBdr>
    </w:div>
    <w:div w:id="362751906">
      <w:bodyDiv w:val="1"/>
      <w:marLeft w:val="0"/>
      <w:marRight w:val="0"/>
      <w:marTop w:val="0"/>
      <w:marBottom w:val="0"/>
      <w:divBdr>
        <w:top w:val="none" w:sz="0" w:space="0" w:color="auto"/>
        <w:left w:val="none" w:sz="0" w:space="0" w:color="auto"/>
        <w:bottom w:val="none" w:sz="0" w:space="0" w:color="auto"/>
        <w:right w:val="none" w:sz="0" w:space="0" w:color="auto"/>
      </w:divBdr>
    </w:div>
    <w:div w:id="362756235">
      <w:bodyDiv w:val="1"/>
      <w:marLeft w:val="0"/>
      <w:marRight w:val="0"/>
      <w:marTop w:val="0"/>
      <w:marBottom w:val="0"/>
      <w:divBdr>
        <w:top w:val="none" w:sz="0" w:space="0" w:color="auto"/>
        <w:left w:val="none" w:sz="0" w:space="0" w:color="auto"/>
        <w:bottom w:val="none" w:sz="0" w:space="0" w:color="auto"/>
        <w:right w:val="none" w:sz="0" w:space="0" w:color="auto"/>
      </w:divBdr>
    </w:div>
    <w:div w:id="362902696">
      <w:bodyDiv w:val="1"/>
      <w:marLeft w:val="0"/>
      <w:marRight w:val="0"/>
      <w:marTop w:val="0"/>
      <w:marBottom w:val="0"/>
      <w:divBdr>
        <w:top w:val="none" w:sz="0" w:space="0" w:color="auto"/>
        <w:left w:val="none" w:sz="0" w:space="0" w:color="auto"/>
        <w:bottom w:val="none" w:sz="0" w:space="0" w:color="auto"/>
        <w:right w:val="none" w:sz="0" w:space="0" w:color="auto"/>
      </w:divBdr>
    </w:div>
    <w:div w:id="363022560">
      <w:bodyDiv w:val="1"/>
      <w:marLeft w:val="0"/>
      <w:marRight w:val="0"/>
      <w:marTop w:val="0"/>
      <w:marBottom w:val="0"/>
      <w:divBdr>
        <w:top w:val="none" w:sz="0" w:space="0" w:color="auto"/>
        <w:left w:val="none" w:sz="0" w:space="0" w:color="auto"/>
        <w:bottom w:val="none" w:sz="0" w:space="0" w:color="auto"/>
        <w:right w:val="none" w:sz="0" w:space="0" w:color="auto"/>
      </w:divBdr>
    </w:div>
    <w:div w:id="363363478">
      <w:bodyDiv w:val="1"/>
      <w:marLeft w:val="0"/>
      <w:marRight w:val="0"/>
      <w:marTop w:val="0"/>
      <w:marBottom w:val="0"/>
      <w:divBdr>
        <w:top w:val="none" w:sz="0" w:space="0" w:color="auto"/>
        <w:left w:val="none" w:sz="0" w:space="0" w:color="auto"/>
        <w:bottom w:val="none" w:sz="0" w:space="0" w:color="auto"/>
        <w:right w:val="none" w:sz="0" w:space="0" w:color="auto"/>
      </w:divBdr>
    </w:div>
    <w:div w:id="363528393">
      <w:bodyDiv w:val="1"/>
      <w:marLeft w:val="0"/>
      <w:marRight w:val="0"/>
      <w:marTop w:val="0"/>
      <w:marBottom w:val="0"/>
      <w:divBdr>
        <w:top w:val="none" w:sz="0" w:space="0" w:color="auto"/>
        <w:left w:val="none" w:sz="0" w:space="0" w:color="auto"/>
        <w:bottom w:val="none" w:sz="0" w:space="0" w:color="auto"/>
        <w:right w:val="none" w:sz="0" w:space="0" w:color="auto"/>
      </w:divBdr>
    </w:div>
    <w:div w:id="364523468">
      <w:bodyDiv w:val="1"/>
      <w:marLeft w:val="0"/>
      <w:marRight w:val="0"/>
      <w:marTop w:val="0"/>
      <w:marBottom w:val="0"/>
      <w:divBdr>
        <w:top w:val="none" w:sz="0" w:space="0" w:color="auto"/>
        <w:left w:val="none" w:sz="0" w:space="0" w:color="auto"/>
        <w:bottom w:val="none" w:sz="0" w:space="0" w:color="auto"/>
        <w:right w:val="none" w:sz="0" w:space="0" w:color="auto"/>
      </w:divBdr>
    </w:div>
    <w:div w:id="365179797">
      <w:bodyDiv w:val="1"/>
      <w:marLeft w:val="0"/>
      <w:marRight w:val="0"/>
      <w:marTop w:val="0"/>
      <w:marBottom w:val="0"/>
      <w:divBdr>
        <w:top w:val="none" w:sz="0" w:space="0" w:color="auto"/>
        <w:left w:val="none" w:sz="0" w:space="0" w:color="auto"/>
        <w:bottom w:val="none" w:sz="0" w:space="0" w:color="auto"/>
        <w:right w:val="none" w:sz="0" w:space="0" w:color="auto"/>
      </w:divBdr>
    </w:div>
    <w:div w:id="365567360">
      <w:bodyDiv w:val="1"/>
      <w:marLeft w:val="0"/>
      <w:marRight w:val="0"/>
      <w:marTop w:val="0"/>
      <w:marBottom w:val="0"/>
      <w:divBdr>
        <w:top w:val="none" w:sz="0" w:space="0" w:color="auto"/>
        <w:left w:val="none" w:sz="0" w:space="0" w:color="auto"/>
        <w:bottom w:val="none" w:sz="0" w:space="0" w:color="auto"/>
        <w:right w:val="none" w:sz="0" w:space="0" w:color="auto"/>
      </w:divBdr>
    </w:div>
    <w:div w:id="365570621">
      <w:bodyDiv w:val="1"/>
      <w:marLeft w:val="0"/>
      <w:marRight w:val="0"/>
      <w:marTop w:val="0"/>
      <w:marBottom w:val="0"/>
      <w:divBdr>
        <w:top w:val="none" w:sz="0" w:space="0" w:color="auto"/>
        <w:left w:val="none" w:sz="0" w:space="0" w:color="auto"/>
        <w:bottom w:val="none" w:sz="0" w:space="0" w:color="auto"/>
        <w:right w:val="none" w:sz="0" w:space="0" w:color="auto"/>
      </w:divBdr>
    </w:div>
    <w:div w:id="366413644">
      <w:bodyDiv w:val="1"/>
      <w:marLeft w:val="0"/>
      <w:marRight w:val="0"/>
      <w:marTop w:val="0"/>
      <w:marBottom w:val="0"/>
      <w:divBdr>
        <w:top w:val="none" w:sz="0" w:space="0" w:color="auto"/>
        <w:left w:val="none" w:sz="0" w:space="0" w:color="auto"/>
        <w:bottom w:val="none" w:sz="0" w:space="0" w:color="auto"/>
        <w:right w:val="none" w:sz="0" w:space="0" w:color="auto"/>
      </w:divBdr>
    </w:div>
    <w:div w:id="366566851">
      <w:bodyDiv w:val="1"/>
      <w:marLeft w:val="0"/>
      <w:marRight w:val="0"/>
      <w:marTop w:val="0"/>
      <w:marBottom w:val="0"/>
      <w:divBdr>
        <w:top w:val="none" w:sz="0" w:space="0" w:color="auto"/>
        <w:left w:val="none" w:sz="0" w:space="0" w:color="auto"/>
        <w:bottom w:val="none" w:sz="0" w:space="0" w:color="auto"/>
        <w:right w:val="none" w:sz="0" w:space="0" w:color="auto"/>
      </w:divBdr>
    </w:div>
    <w:div w:id="366836332">
      <w:bodyDiv w:val="1"/>
      <w:marLeft w:val="0"/>
      <w:marRight w:val="0"/>
      <w:marTop w:val="0"/>
      <w:marBottom w:val="0"/>
      <w:divBdr>
        <w:top w:val="none" w:sz="0" w:space="0" w:color="auto"/>
        <w:left w:val="none" w:sz="0" w:space="0" w:color="auto"/>
        <w:bottom w:val="none" w:sz="0" w:space="0" w:color="auto"/>
        <w:right w:val="none" w:sz="0" w:space="0" w:color="auto"/>
      </w:divBdr>
    </w:div>
    <w:div w:id="367684913">
      <w:bodyDiv w:val="1"/>
      <w:marLeft w:val="0"/>
      <w:marRight w:val="0"/>
      <w:marTop w:val="0"/>
      <w:marBottom w:val="0"/>
      <w:divBdr>
        <w:top w:val="none" w:sz="0" w:space="0" w:color="auto"/>
        <w:left w:val="none" w:sz="0" w:space="0" w:color="auto"/>
        <w:bottom w:val="none" w:sz="0" w:space="0" w:color="auto"/>
        <w:right w:val="none" w:sz="0" w:space="0" w:color="auto"/>
      </w:divBdr>
    </w:div>
    <w:div w:id="367947681">
      <w:bodyDiv w:val="1"/>
      <w:marLeft w:val="0"/>
      <w:marRight w:val="0"/>
      <w:marTop w:val="0"/>
      <w:marBottom w:val="0"/>
      <w:divBdr>
        <w:top w:val="none" w:sz="0" w:space="0" w:color="auto"/>
        <w:left w:val="none" w:sz="0" w:space="0" w:color="auto"/>
        <w:bottom w:val="none" w:sz="0" w:space="0" w:color="auto"/>
        <w:right w:val="none" w:sz="0" w:space="0" w:color="auto"/>
      </w:divBdr>
    </w:div>
    <w:div w:id="368846853">
      <w:bodyDiv w:val="1"/>
      <w:marLeft w:val="0"/>
      <w:marRight w:val="0"/>
      <w:marTop w:val="0"/>
      <w:marBottom w:val="0"/>
      <w:divBdr>
        <w:top w:val="none" w:sz="0" w:space="0" w:color="auto"/>
        <w:left w:val="none" w:sz="0" w:space="0" w:color="auto"/>
        <w:bottom w:val="none" w:sz="0" w:space="0" w:color="auto"/>
        <w:right w:val="none" w:sz="0" w:space="0" w:color="auto"/>
      </w:divBdr>
    </w:div>
    <w:div w:id="369451966">
      <w:bodyDiv w:val="1"/>
      <w:marLeft w:val="0"/>
      <w:marRight w:val="0"/>
      <w:marTop w:val="0"/>
      <w:marBottom w:val="0"/>
      <w:divBdr>
        <w:top w:val="none" w:sz="0" w:space="0" w:color="auto"/>
        <w:left w:val="none" w:sz="0" w:space="0" w:color="auto"/>
        <w:bottom w:val="none" w:sz="0" w:space="0" w:color="auto"/>
        <w:right w:val="none" w:sz="0" w:space="0" w:color="auto"/>
      </w:divBdr>
    </w:div>
    <w:div w:id="369644864">
      <w:bodyDiv w:val="1"/>
      <w:marLeft w:val="0"/>
      <w:marRight w:val="0"/>
      <w:marTop w:val="0"/>
      <w:marBottom w:val="0"/>
      <w:divBdr>
        <w:top w:val="none" w:sz="0" w:space="0" w:color="auto"/>
        <w:left w:val="none" w:sz="0" w:space="0" w:color="auto"/>
        <w:bottom w:val="none" w:sz="0" w:space="0" w:color="auto"/>
        <w:right w:val="none" w:sz="0" w:space="0" w:color="auto"/>
      </w:divBdr>
    </w:div>
    <w:div w:id="369689449">
      <w:bodyDiv w:val="1"/>
      <w:marLeft w:val="0"/>
      <w:marRight w:val="0"/>
      <w:marTop w:val="0"/>
      <w:marBottom w:val="0"/>
      <w:divBdr>
        <w:top w:val="none" w:sz="0" w:space="0" w:color="auto"/>
        <w:left w:val="none" w:sz="0" w:space="0" w:color="auto"/>
        <w:bottom w:val="none" w:sz="0" w:space="0" w:color="auto"/>
        <w:right w:val="none" w:sz="0" w:space="0" w:color="auto"/>
      </w:divBdr>
    </w:div>
    <w:div w:id="370497884">
      <w:bodyDiv w:val="1"/>
      <w:marLeft w:val="0"/>
      <w:marRight w:val="0"/>
      <w:marTop w:val="0"/>
      <w:marBottom w:val="0"/>
      <w:divBdr>
        <w:top w:val="none" w:sz="0" w:space="0" w:color="auto"/>
        <w:left w:val="none" w:sz="0" w:space="0" w:color="auto"/>
        <w:bottom w:val="none" w:sz="0" w:space="0" w:color="auto"/>
        <w:right w:val="none" w:sz="0" w:space="0" w:color="auto"/>
      </w:divBdr>
    </w:div>
    <w:div w:id="371540380">
      <w:bodyDiv w:val="1"/>
      <w:marLeft w:val="0"/>
      <w:marRight w:val="0"/>
      <w:marTop w:val="0"/>
      <w:marBottom w:val="0"/>
      <w:divBdr>
        <w:top w:val="none" w:sz="0" w:space="0" w:color="auto"/>
        <w:left w:val="none" w:sz="0" w:space="0" w:color="auto"/>
        <w:bottom w:val="none" w:sz="0" w:space="0" w:color="auto"/>
        <w:right w:val="none" w:sz="0" w:space="0" w:color="auto"/>
      </w:divBdr>
    </w:div>
    <w:div w:id="371854417">
      <w:bodyDiv w:val="1"/>
      <w:marLeft w:val="0"/>
      <w:marRight w:val="0"/>
      <w:marTop w:val="0"/>
      <w:marBottom w:val="0"/>
      <w:divBdr>
        <w:top w:val="none" w:sz="0" w:space="0" w:color="auto"/>
        <w:left w:val="none" w:sz="0" w:space="0" w:color="auto"/>
        <w:bottom w:val="none" w:sz="0" w:space="0" w:color="auto"/>
        <w:right w:val="none" w:sz="0" w:space="0" w:color="auto"/>
      </w:divBdr>
    </w:div>
    <w:div w:id="372074355">
      <w:bodyDiv w:val="1"/>
      <w:marLeft w:val="0"/>
      <w:marRight w:val="0"/>
      <w:marTop w:val="0"/>
      <w:marBottom w:val="0"/>
      <w:divBdr>
        <w:top w:val="none" w:sz="0" w:space="0" w:color="auto"/>
        <w:left w:val="none" w:sz="0" w:space="0" w:color="auto"/>
        <w:bottom w:val="none" w:sz="0" w:space="0" w:color="auto"/>
        <w:right w:val="none" w:sz="0" w:space="0" w:color="auto"/>
      </w:divBdr>
    </w:div>
    <w:div w:id="372116945">
      <w:bodyDiv w:val="1"/>
      <w:marLeft w:val="0"/>
      <w:marRight w:val="0"/>
      <w:marTop w:val="0"/>
      <w:marBottom w:val="0"/>
      <w:divBdr>
        <w:top w:val="none" w:sz="0" w:space="0" w:color="auto"/>
        <w:left w:val="none" w:sz="0" w:space="0" w:color="auto"/>
        <w:bottom w:val="none" w:sz="0" w:space="0" w:color="auto"/>
        <w:right w:val="none" w:sz="0" w:space="0" w:color="auto"/>
      </w:divBdr>
    </w:div>
    <w:div w:id="373114958">
      <w:bodyDiv w:val="1"/>
      <w:marLeft w:val="0"/>
      <w:marRight w:val="0"/>
      <w:marTop w:val="0"/>
      <w:marBottom w:val="0"/>
      <w:divBdr>
        <w:top w:val="none" w:sz="0" w:space="0" w:color="auto"/>
        <w:left w:val="none" w:sz="0" w:space="0" w:color="auto"/>
        <w:bottom w:val="none" w:sz="0" w:space="0" w:color="auto"/>
        <w:right w:val="none" w:sz="0" w:space="0" w:color="auto"/>
      </w:divBdr>
    </w:div>
    <w:div w:id="373382660">
      <w:bodyDiv w:val="1"/>
      <w:marLeft w:val="0"/>
      <w:marRight w:val="0"/>
      <w:marTop w:val="0"/>
      <w:marBottom w:val="0"/>
      <w:divBdr>
        <w:top w:val="none" w:sz="0" w:space="0" w:color="auto"/>
        <w:left w:val="none" w:sz="0" w:space="0" w:color="auto"/>
        <w:bottom w:val="none" w:sz="0" w:space="0" w:color="auto"/>
        <w:right w:val="none" w:sz="0" w:space="0" w:color="auto"/>
      </w:divBdr>
    </w:div>
    <w:div w:id="373700485">
      <w:bodyDiv w:val="1"/>
      <w:marLeft w:val="0"/>
      <w:marRight w:val="0"/>
      <w:marTop w:val="0"/>
      <w:marBottom w:val="0"/>
      <w:divBdr>
        <w:top w:val="none" w:sz="0" w:space="0" w:color="auto"/>
        <w:left w:val="none" w:sz="0" w:space="0" w:color="auto"/>
        <w:bottom w:val="none" w:sz="0" w:space="0" w:color="auto"/>
        <w:right w:val="none" w:sz="0" w:space="0" w:color="auto"/>
      </w:divBdr>
    </w:div>
    <w:div w:id="373777518">
      <w:bodyDiv w:val="1"/>
      <w:marLeft w:val="0"/>
      <w:marRight w:val="0"/>
      <w:marTop w:val="0"/>
      <w:marBottom w:val="0"/>
      <w:divBdr>
        <w:top w:val="none" w:sz="0" w:space="0" w:color="auto"/>
        <w:left w:val="none" w:sz="0" w:space="0" w:color="auto"/>
        <w:bottom w:val="none" w:sz="0" w:space="0" w:color="auto"/>
        <w:right w:val="none" w:sz="0" w:space="0" w:color="auto"/>
      </w:divBdr>
    </w:div>
    <w:div w:id="373968177">
      <w:bodyDiv w:val="1"/>
      <w:marLeft w:val="0"/>
      <w:marRight w:val="0"/>
      <w:marTop w:val="0"/>
      <w:marBottom w:val="0"/>
      <w:divBdr>
        <w:top w:val="none" w:sz="0" w:space="0" w:color="auto"/>
        <w:left w:val="none" w:sz="0" w:space="0" w:color="auto"/>
        <w:bottom w:val="none" w:sz="0" w:space="0" w:color="auto"/>
        <w:right w:val="none" w:sz="0" w:space="0" w:color="auto"/>
      </w:divBdr>
    </w:div>
    <w:div w:id="374039039">
      <w:bodyDiv w:val="1"/>
      <w:marLeft w:val="0"/>
      <w:marRight w:val="0"/>
      <w:marTop w:val="0"/>
      <w:marBottom w:val="0"/>
      <w:divBdr>
        <w:top w:val="none" w:sz="0" w:space="0" w:color="auto"/>
        <w:left w:val="none" w:sz="0" w:space="0" w:color="auto"/>
        <w:bottom w:val="none" w:sz="0" w:space="0" w:color="auto"/>
        <w:right w:val="none" w:sz="0" w:space="0" w:color="auto"/>
      </w:divBdr>
    </w:div>
    <w:div w:id="374813144">
      <w:bodyDiv w:val="1"/>
      <w:marLeft w:val="0"/>
      <w:marRight w:val="0"/>
      <w:marTop w:val="0"/>
      <w:marBottom w:val="0"/>
      <w:divBdr>
        <w:top w:val="none" w:sz="0" w:space="0" w:color="auto"/>
        <w:left w:val="none" w:sz="0" w:space="0" w:color="auto"/>
        <w:bottom w:val="none" w:sz="0" w:space="0" w:color="auto"/>
        <w:right w:val="none" w:sz="0" w:space="0" w:color="auto"/>
      </w:divBdr>
    </w:div>
    <w:div w:id="375088507">
      <w:bodyDiv w:val="1"/>
      <w:marLeft w:val="0"/>
      <w:marRight w:val="0"/>
      <w:marTop w:val="0"/>
      <w:marBottom w:val="0"/>
      <w:divBdr>
        <w:top w:val="none" w:sz="0" w:space="0" w:color="auto"/>
        <w:left w:val="none" w:sz="0" w:space="0" w:color="auto"/>
        <w:bottom w:val="none" w:sz="0" w:space="0" w:color="auto"/>
        <w:right w:val="none" w:sz="0" w:space="0" w:color="auto"/>
      </w:divBdr>
    </w:div>
    <w:div w:id="375858723">
      <w:bodyDiv w:val="1"/>
      <w:marLeft w:val="0"/>
      <w:marRight w:val="0"/>
      <w:marTop w:val="0"/>
      <w:marBottom w:val="0"/>
      <w:divBdr>
        <w:top w:val="none" w:sz="0" w:space="0" w:color="auto"/>
        <w:left w:val="none" w:sz="0" w:space="0" w:color="auto"/>
        <w:bottom w:val="none" w:sz="0" w:space="0" w:color="auto"/>
        <w:right w:val="none" w:sz="0" w:space="0" w:color="auto"/>
      </w:divBdr>
    </w:div>
    <w:div w:id="376928572">
      <w:bodyDiv w:val="1"/>
      <w:marLeft w:val="0"/>
      <w:marRight w:val="0"/>
      <w:marTop w:val="0"/>
      <w:marBottom w:val="0"/>
      <w:divBdr>
        <w:top w:val="none" w:sz="0" w:space="0" w:color="auto"/>
        <w:left w:val="none" w:sz="0" w:space="0" w:color="auto"/>
        <w:bottom w:val="none" w:sz="0" w:space="0" w:color="auto"/>
        <w:right w:val="none" w:sz="0" w:space="0" w:color="auto"/>
      </w:divBdr>
    </w:div>
    <w:div w:id="377097204">
      <w:bodyDiv w:val="1"/>
      <w:marLeft w:val="0"/>
      <w:marRight w:val="0"/>
      <w:marTop w:val="0"/>
      <w:marBottom w:val="0"/>
      <w:divBdr>
        <w:top w:val="none" w:sz="0" w:space="0" w:color="auto"/>
        <w:left w:val="none" w:sz="0" w:space="0" w:color="auto"/>
        <w:bottom w:val="none" w:sz="0" w:space="0" w:color="auto"/>
        <w:right w:val="none" w:sz="0" w:space="0" w:color="auto"/>
      </w:divBdr>
    </w:div>
    <w:div w:id="377894478">
      <w:bodyDiv w:val="1"/>
      <w:marLeft w:val="0"/>
      <w:marRight w:val="0"/>
      <w:marTop w:val="0"/>
      <w:marBottom w:val="0"/>
      <w:divBdr>
        <w:top w:val="none" w:sz="0" w:space="0" w:color="auto"/>
        <w:left w:val="none" w:sz="0" w:space="0" w:color="auto"/>
        <w:bottom w:val="none" w:sz="0" w:space="0" w:color="auto"/>
        <w:right w:val="none" w:sz="0" w:space="0" w:color="auto"/>
      </w:divBdr>
    </w:div>
    <w:div w:id="379746723">
      <w:bodyDiv w:val="1"/>
      <w:marLeft w:val="0"/>
      <w:marRight w:val="0"/>
      <w:marTop w:val="0"/>
      <w:marBottom w:val="0"/>
      <w:divBdr>
        <w:top w:val="none" w:sz="0" w:space="0" w:color="auto"/>
        <w:left w:val="none" w:sz="0" w:space="0" w:color="auto"/>
        <w:bottom w:val="none" w:sz="0" w:space="0" w:color="auto"/>
        <w:right w:val="none" w:sz="0" w:space="0" w:color="auto"/>
      </w:divBdr>
    </w:div>
    <w:div w:id="379788736">
      <w:bodyDiv w:val="1"/>
      <w:marLeft w:val="0"/>
      <w:marRight w:val="0"/>
      <w:marTop w:val="0"/>
      <w:marBottom w:val="0"/>
      <w:divBdr>
        <w:top w:val="none" w:sz="0" w:space="0" w:color="auto"/>
        <w:left w:val="none" w:sz="0" w:space="0" w:color="auto"/>
        <w:bottom w:val="none" w:sz="0" w:space="0" w:color="auto"/>
        <w:right w:val="none" w:sz="0" w:space="0" w:color="auto"/>
      </w:divBdr>
    </w:div>
    <w:div w:id="380330879">
      <w:bodyDiv w:val="1"/>
      <w:marLeft w:val="0"/>
      <w:marRight w:val="0"/>
      <w:marTop w:val="0"/>
      <w:marBottom w:val="0"/>
      <w:divBdr>
        <w:top w:val="none" w:sz="0" w:space="0" w:color="auto"/>
        <w:left w:val="none" w:sz="0" w:space="0" w:color="auto"/>
        <w:bottom w:val="none" w:sz="0" w:space="0" w:color="auto"/>
        <w:right w:val="none" w:sz="0" w:space="0" w:color="auto"/>
      </w:divBdr>
    </w:div>
    <w:div w:id="380516668">
      <w:bodyDiv w:val="1"/>
      <w:marLeft w:val="0"/>
      <w:marRight w:val="0"/>
      <w:marTop w:val="0"/>
      <w:marBottom w:val="0"/>
      <w:divBdr>
        <w:top w:val="none" w:sz="0" w:space="0" w:color="auto"/>
        <w:left w:val="none" w:sz="0" w:space="0" w:color="auto"/>
        <w:bottom w:val="none" w:sz="0" w:space="0" w:color="auto"/>
        <w:right w:val="none" w:sz="0" w:space="0" w:color="auto"/>
      </w:divBdr>
    </w:div>
    <w:div w:id="380637692">
      <w:bodyDiv w:val="1"/>
      <w:marLeft w:val="0"/>
      <w:marRight w:val="0"/>
      <w:marTop w:val="0"/>
      <w:marBottom w:val="0"/>
      <w:divBdr>
        <w:top w:val="none" w:sz="0" w:space="0" w:color="auto"/>
        <w:left w:val="none" w:sz="0" w:space="0" w:color="auto"/>
        <w:bottom w:val="none" w:sz="0" w:space="0" w:color="auto"/>
        <w:right w:val="none" w:sz="0" w:space="0" w:color="auto"/>
      </w:divBdr>
    </w:div>
    <w:div w:id="381712861">
      <w:bodyDiv w:val="1"/>
      <w:marLeft w:val="0"/>
      <w:marRight w:val="0"/>
      <w:marTop w:val="0"/>
      <w:marBottom w:val="0"/>
      <w:divBdr>
        <w:top w:val="none" w:sz="0" w:space="0" w:color="auto"/>
        <w:left w:val="none" w:sz="0" w:space="0" w:color="auto"/>
        <w:bottom w:val="none" w:sz="0" w:space="0" w:color="auto"/>
        <w:right w:val="none" w:sz="0" w:space="0" w:color="auto"/>
      </w:divBdr>
    </w:div>
    <w:div w:id="381946160">
      <w:bodyDiv w:val="1"/>
      <w:marLeft w:val="0"/>
      <w:marRight w:val="0"/>
      <w:marTop w:val="0"/>
      <w:marBottom w:val="0"/>
      <w:divBdr>
        <w:top w:val="none" w:sz="0" w:space="0" w:color="auto"/>
        <w:left w:val="none" w:sz="0" w:space="0" w:color="auto"/>
        <w:bottom w:val="none" w:sz="0" w:space="0" w:color="auto"/>
        <w:right w:val="none" w:sz="0" w:space="0" w:color="auto"/>
      </w:divBdr>
    </w:div>
    <w:div w:id="382100134">
      <w:bodyDiv w:val="1"/>
      <w:marLeft w:val="0"/>
      <w:marRight w:val="0"/>
      <w:marTop w:val="0"/>
      <w:marBottom w:val="0"/>
      <w:divBdr>
        <w:top w:val="none" w:sz="0" w:space="0" w:color="auto"/>
        <w:left w:val="none" w:sz="0" w:space="0" w:color="auto"/>
        <w:bottom w:val="none" w:sz="0" w:space="0" w:color="auto"/>
        <w:right w:val="none" w:sz="0" w:space="0" w:color="auto"/>
      </w:divBdr>
    </w:div>
    <w:div w:id="382405554">
      <w:bodyDiv w:val="1"/>
      <w:marLeft w:val="0"/>
      <w:marRight w:val="0"/>
      <w:marTop w:val="0"/>
      <w:marBottom w:val="0"/>
      <w:divBdr>
        <w:top w:val="none" w:sz="0" w:space="0" w:color="auto"/>
        <w:left w:val="none" w:sz="0" w:space="0" w:color="auto"/>
        <w:bottom w:val="none" w:sz="0" w:space="0" w:color="auto"/>
        <w:right w:val="none" w:sz="0" w:space="0" w:color="auto"/>
      </w:divBdr>
    </w:div>
    <w:div w:id="382412899">
      <w:bodyDiv w:val="1"/>
      <w:marLeft w:val="0"/>
      <w:marRight w:val="0"/>
      <w:marTop w:val="0"/>
      <w:marBottom w:val="0"/>
      <w:divBdr>
        <w:top w:val="none" w:sz="0" w:space="0" w:color="auto"/>
        <w:left w:val="none" w:sz="0" w:space="0" w:color="auto"/>
        <w:bottom w:val="none" w:sz="0" w:space="0" w:color="auto"/>
        <w:right w:val="none" w:sz="0" w:space="0" w:color="auto"/>
      </w:divBdr>
    </w:div>
    <w:div w:id="382484669">
      <w:bodyDiv w:val="1"/>
      <w:marLeft w:val="0"/>
      <w:marRight w:val="0"/>
      <w:marTop w:val="0"/>
      <w:marBottom w:val="0"/>
      <w:divBdr>
        <w:top w:val="none" w:sz="0" w:space="0" w:color="auto"/>
        <w:left w:val="none" w:sz="0" w:space="0" w:color="auto"/>
        <w:bottom w:val="none" w:sz="0" w:space="0" w:color="auto"/>
        <w:right w:val="none" w:sz="0" w:space="0" w:color="auto"/>
      </w:divBdr>
    </w:div>
    <w:div w:id="383020017">
      <w:bodyDiv w:val="1"/>
      <w:marLeft w:val="0"/>
      <w:marRight w:val="0"/>
      <w:marTop w:val="0"/>
      <w:marBottom w:val="0"/>
      <w:divBdr>
        <w:top w:val="none" w:sz="0" w:space="0" w:color="auto"/>
        <w:left w:val="none" w:sz="0" w:space="0" w:color="auto"/>
        <w:bottom w:val="none" w:sz="0" w:space="0" w:color="auto"/>
        <w:right w:val="none" w:sz="0" w:space="0" w:color="auto"/>
      </w:divBdr>
    </w:div>
    <w:div w:id="383329797">
      <w:bodyDiv w:val="1"/>
      <w:marLeft w:val="0"/>
      <w:marRight w:val="0"/>
      <w:marTop w:val="0"/>
      <w:marBottom w:val="0"/>
      <w:divBdr>
        <w:top w:val="none" w:sz="0" w:space="0" w:color="auto"/>
        <w:left w:val="none" w:sz="0" w:space="0" w:color="auto"/>
        <w:bottom w:val="none" w:sz="0" w:space="0" w:color="auto"/>
        <w:right w:val="none" w:sz="0" w:space="0" w:color="auto"/>
      </w:divBdr>
    </w:div>
    <w:div w:id="383524673">
      <w:bodyDiv w:val="1"/>
      <w:marLeft w:val="0"/>
      <w:marRight w:val="0"/>
      <w:marTop w:val="0"/>
      <w:marBottom w:val="0"/>
      <w:divBdr>
        <w:top w:val="none" w:sz="0" w:space="0" w:color="auto"/>
        <w:left w:val="none" w:sz="0" w:space="0" w:color="auto"/>
        <w:bottom w:val="none" w:sz="0" w:space="0" w:color="auto"/>
        <w:right w:val="none" w:sz="0" w:space="0" w:color="auto"/>
      </w:divBdr>
    </w:div>
    <w:div w:id="383648915">
      <w:bodyDiv w:val="1"/>
      <w:marLeft w:val="0"/>
      <w:marRight w:val="0"/>
      <w:marTop w:val="0"/>
      <w:marBottom w:val="0"/>
      <w:divBdr>
        <w:top w:val="none" w:sz="0" w:space="0" w:color="auto"/>
        <w:left w:val="none" w:sz="0" w:space="0" w:color="auto"/>
        <w:bottom w:val="none" w:sz="0" w:space="0" w:color="auto"/>
        <w:right w:val="none" w:sz="0" w:space="0" w:color="auto"/>
      </w:divBdr>
    </w:div>
    <w:div w:id="385908679">
      <w:bodyDiv w:val="1"/>
      <w:marLeft w:val="0"/>
      <w:marRight w:val="0"/>
      <w:marTop w:val="0"/>
      <w:marBottom w:val="0"/>
      <w:divBdr>
        <w:top w:val="none" w:sz="0" w:space="0" w:color="auto"/>
        <w:left w:val="none" w:sz="0" w:space="0" w:color="auto"/>
        <w:bottom w:val="none" w:sz="0" w:space="0" w:color="auto"/>
        <w:right w:val="none" w:sz="0" w:space="0" w:color="auto"/>
      </w:divBdr>
    </w:div>
    <w:div w:id="386606363">
      <w:bodyDiv w:val="1"/>
      <w:marLeft w:val="0"/>
      <w:marRight w:val="0"/>
      <w:marTop w:val="0"/>
      <w:marBottom w:val="0"/>
      <w:divBdr>
        <w:top w:val="none" w:sz="0" w:space="0" w:color="auto"/>
        <w:left w:val="none" w:sz="0" w:space="0" w:color="auto"/>
        <w:bottom w:val="none" w:sz="0" w:space="0" w:color="auto"/>
        <w:right w:val="none" w:sz="0" w:space="0" w:color="auto"/>
      </w:divBdr>
    </w:div>
    <w:div w:id="386682742">
      <w:bodyDiv w:val="1"/>
      <w:marLeft w:val="0"/>
      <w:marRight w:val="0"/>
      <w:marTop w:val="0"/>
      <w:marBottom w:val="0"/>
      <w:divBdr>
        <w:top w:val="none" w:sz="0" w:space="0" w:color="auto"/>
        <w:left w:val="none" w:sz="0" w:space="0" w:color="auto"/>
        <w:bottom w:val="none" w:sz="0" w:space="0" w:color="auto"/>
        <w:right w:val="none" w:sz="0" w:space="0" w:color="auto"/>
      </w:divBdr>
    </w:div>
    <w:div w:id="386952710">
      <w:bodyDiv w:val="1"/>
      <w:marLeft w:val="0"/>
      <w:marRight w:val="0"/>
      <w:marTop w:val="0"/>
      <w:marBottom w:val="0"/>
      <w:divBdr>
        <w:top w:val="none" w:sz="0" w:space="0" w:color="auto"/>
        <w:left w:val="none" w:sz="0" w:space="0" w:color="auto"/>
        <w:bottom w:val="none" w:sz="0" w:space="0" w:color="auto"/>
        <w:right w:val="none" w:sz="0" w:space="0" w:color="auto"/>
      </w:divBdr>
    </w:div>
    <w:div w:id="387149565">
      <w:bodyDiv w:val="1"/>
      <w:marLeft w:val="0"/>
      <w:marRight w:val="0"/>
      <w:marTop w:val="0"/>
      <w:marBottom w:val="0"/>
      <w:divBdr>
        <w:top w:val="none" w:sz="0" w:space="0" w:color="auto"/>
        <w:left w:val="none" w:sz="0" w:space="0" w:color="auto"/>
        <w:bottom w:val="none" w:sz="0" w:space="0" w:color="auto"/>
        <w:right w:val="none" w:sz="0" w:space="0" w:color="auto"/>
      </w:divBdr>
    </w:div>
    <w:div w:id="387262194">
      <w:bodyDiv w:val="1"/>
      <w:marLeft w:val="0"/>
      <w:marRight w:val="0"/>
      <w:marTop w:val="0"/>
      <w:marBottom w:val="0"/>
      <w:divBdr>
        <w:top w:val="none" w:sz="0" w:space="0" w:color="auto"/>
        <w:left w:val="none" w:sz="0" w:space="0" w:color="auto"/>
        <w:bottom w:val="none" w:sz="0" w:space="0" w:color="auto"/>
        <w:right w:val="none" w:sz="0" w:space="0" w:color="auto"/>
      </w:divBdr>
    </w:div>
    <w:div w:id="389573345">
      <w:bodyDiv w:val="1"/>
      <w:marLeft w:val="0"/>
      <w:marRight w:val="0"/>
      <w:marTop w:val="0"/>
      <w:marBottom w:val="0"/>
      <w:divBdr>
        <w:top w:val="none" w:sz="0" w:space="0" w:color="auto"/>
        <w:left w:val="none" w:sz="0" w:space="0" w:color="auto"/>
        <w:bottom w:val="none" w:sz="0" w:space="0" w:color="auto"/>
        <w:right w:val="none" w:sz="0" w:space="0" w:color="auto"/>
      </w:divBdr>
    </w:div>
    <w:div w:id="389840091">
      <w:bodyDiv w:val="1"/>
      <w:marLeft w:val="0"/>
      <w:marRight w:val="0"/>
      <w:marTop w:val="0"/>
      <w:marBottom w:val="0"/>
      <w:divBdr>
        <w:top w:val="none" w:sz="0" w:space="0" w:color="auto"/>
        <w:left w:val="none" w:sz="0" w:space="0" w:color="auto"/>
        <w:bottom w:val="none" w:sz="0" w:space="0" w:color="auto"/>
        <w:right w:val="none" w:sz="0" w:space="0" w:color="auto"/>
      </w:divBdr>
    </w:div>
    <w:div w:id="390495873">
      <w:bodyDiv w:val="1"/>
      <w:marLeft w:val="0"/>
      <w:marRight w:val="0"/>
      <w:marTop w:val="0"/>
      <w:marBottom w:val="0"/>
      <w:divBdr>
        <w:top w:val="none" w:sz="0" w:space="0" w:color="auto"/>
        <w:left w:val="none" w:sz="0" w:space="0" w:color="auto"/>
        <w:bottom w:val="none" w:sz="0" w:space="0" w:color="auto"/>
        <w:right w:val="none" w:sz="0" w:space="0" w:color="auto"/>
      </w:divBdr>
    </w:div>
    <w:div w:id="390688834">
      <w:bodyDiv w:val="1"/>
      <w:marLeft w:val="0"/>
      <w:marRight w:val="0"/>
      <w:marTop w:val="0"/>
      <w:marBottom w:val="0"/>
      <w:divBdr>
        <w:top w:val="none" w:sz="0" w:space="0" w:color="auto"/>
        <w:left w:val="none" w:sz="0" w:space="0" w:color="auto"/>
        <w:bottom w:val="none" w:sz="0" w:space="0" w:color="auto"/>
        <w:right w:val="none" w:sz="0" w:space="0" w:color="auto"/>
      </w:divBdr>
    </w:div>
    <w:div w:id="390813789">
      <w:bodyDiv w:val="1"/>
      <w:marLeft w:val="0"/>
      <w:marRight w:val="0"/>
      <w:marTop w:val="0"/>
      <w:marBottom w:val="0"/>
      <w:divBdr>
        <w:top w:val="none" w:sz="0" w:space="0" w:color="auto"/>
        <w:left w:val="none" w:sz="0" w:space="0" w:color="auto"/>
        <w:bottom w:val="none" w:sz="0" w:space="0" w:color="auto"/>
        <w:right w:val="none" w:sz="0" w:space="0" w:color="auto"/>
      </w:divBdr>
    </w:div>
    <w:div w:id="390932665">
      <w:bodyDiv w:val="1"/>
      <w:marLeft w:val="0"/>
      <w:marRight w:val="0"/>
      <w:marTop w:val="0"/>
      <w:marBottom w:val="0"/>
      <w:divBdr>
        <w:top w:val="none" w:sz="0" w:space="0" w:color="auto"/>
        <w:left w:val="none" w:sz="0" w:space="0" w:color="auto"/>
        <w:bottom w:val="none" w:sz="0" w:space="0" w:color="auto"/>
        <w:right w:val="none" w:sz="0" w:space="0" w:color="auto"/>
      </w:divBdr>
    </w:div>
    <w:div w:id="391078332">
      <w:bodyDiv w:val="1"/>
      <w:marLeft w:val="0"/>
      <w:marRight w:val="0"/>
      <w:marTop w:val="0"/>
      <w:marBottom w:val="0"/>
      <w:divBdr>
        <w:top w:val="none" w:sz="0" w:space="0" w:color="auto"/>
        <w:left w:val="none" w:sz="0" w:space="0" w:color="auto"/>
        <w:bottom w:val="none" w:sz="0" w:space="0" w:color="auto"/>
        <w:right w:val="none" w:sz="0" w:space="0" w:color="auto"/>
      </w:divBdr>
    </w:div>
    <w:div w:id="391464815">
      <w:bodyDiv w:val="1"/>
      <w:marLeft w:val="0"/>
      <w:marRight w:val="0"/>
      <w:marTop w:val="0"/>
      <w:marBottom w:val="0"/>
      <w:divBdr>
        <w:top w:val="none" w:sz="0" w:space="0" w:color="auto"/>
        <w:left w:val="none" w:sz="0" w:space="0" w:color="auto"/>
        <w:bottom w:val="none" w:sz="0" w:space="0" w:color="auto"/>
        <w:right w:val="none" w:sz="0" w:space="0" w:color="auto"/>
      </w:divBdr>
    </w:div>
    <w:div w:id="392387299">
      <w:bodyDiv w:val="1"/>
      <w:marLeft w:val="0"/>
      <w:marRight w:val="0"/>
      <w:marTop w:val="0"/>
      <w:marBottom w:val="0"/>
      <w:divBdr>
        <w:top w:val="none" w:sz="0" w:space="0" w:color="auto"/>
        <w:left w:val="none" w:sz="0" w:space="0" w:color="auto"/>
        <w:bottom w:val="none" w:sz="0" w:space="0" w:color="auto"/>
        <w:right w:val="none" w:sz="0" w:space="0" w:color="auto"/>
      </w:divBdr>
    </w:div>
    <w:div w:id="392898713">
      <w:bodyDiv w:val="1"/>
      <w:marLeft w:val="0"/>
      <w:marRight w:val="0"/>
      <w:marTop w:val="0"/>
      <w:marBottom w:val="0"/>
      <w:divBdr>
        <w:top w:val="none" w:sz="0" w:space="0" w:color="auto"/>
        <w:left w:val="none" w:sz="0" w:space="0" w:color="auto"/>
        <w:bottom w:val="none" w:sz="0" w:space="0" w:color="auto"/>
        <w:right w:val="none" w:sz="0" w:space="0" w:color="auto"/>
      </w:divBdr>
    </w:div>
    <w:div w:id="393546275">
      <w:bodyDiv w:val="1"/>
      <w:marLeft w:val="0"/>
      <w:marRight w:val="0"/>
      <w:marTop w:val="0"/>
      <w:marBottom w:val="0"/>
      <w:divBdr>
        <w:top w:val="none" w:sz="0" w:space="0" w:color="auto"/>
        <w:left w:val="none" w:sz="0" w:space="0" w:color="auto"/>
        <w:bottom w:val="none" w:sz="0" w:space="0" w:color="auto"/>
        <w:right w:val="none" w:sz="0" w:space="0" w:color="auto"/>
      </w:divBdr>
    </w:div>
    <w:div w:id="393700244">
      <w:bodyDiv w:val="1"/>
      <w:marLeft w:val="0"/>
      <w:marRight w:val="0"/>
      <w:marTop w:val="0"/>
      <w:marBottom w:val="0"/>
      <w:divBdr>
        <w:top w:val="none" w:sz="0" w:space="0" w:color="auto"/>
        <w:left w:val="none" w:sz="0" w:space="0" w:color="auto"/>
        <w:bottom w:val="none" w:sz="0" w:space="0" w:color="auto"/>
        <w:right w:val="none" w:sz="0" w:space="0" w:color="auto"/>
      </w:divBdr>
    </w:div>
    <w:div w:id="394473029">
      <w:bodyDiv w:val="1"/>
      <w:marLeft w:val="0"/>
      <w:marRight w:val="0"/>
      <w:marTop w:val="0"/>
      <w:marBottom w:val="0"/>
      <w:divBdr>
        <w:top w:val="none" w:sz="0" w:space="0" w:color="auto"/>
        <w:left w:val="none" w:sz="0" w:space="0" w:color="auto"/>
        <w:bottom w:val="none" w:sz="0" w:space="0" w:color="auto"/>
        <w:right w:val="none" w:sz="0" w:space="0" w:color="auto"/>
      </w:divBdr>
    </w:div>
    <w:div w:id="394547807">
      <w:bodyDiv w:val="1"/>
      <w:marLeft w:val="0"/>
      <w:marRight w:val="0"/>
      <w:marTop w:val="0"/>
      <w:marBottom w:val="0"/>
      <w:divBdr>
        <w:top w:val="none" w:sz="0" w:space="0" w:color="auto"/>
        <w:left w:val="none" w:sz="0" w:space="0" w:color="auto"/>
        <w:bottom w:val="none" w:sz="0" w:space="0" w:color="auto"/>
        <w:right w:val="none" w:sz="0" w:space="0" w:color="auto"/>
      </w:divBdr>
    </w:div>
    <w:div w:id="395787670">
      <w:bodyDiv w:val="1"/>
      <w:marLeft w:val="0"/>
      <w:marRight w:val="0"/>
      <w:marTop w:val="0"/>
      <w:marBottom w:val="0"/>
      <w:divBdr>
        <w:top w:val="none" w:sz="0" w:space="0" w:color="auto"/>
        <w:left w:val="none" w:sz="0" w:space="0" w:color="auto"/>
        <w:bottom w:val="none" w:sz="0" w:space="0" w:color="auto"/>
        <w:right w:val="none" w:sz="0" w:space="0" w:color="auto"/>
      </w:divBdr>
    </w:div>
    <w:div w:id="396128466">
      <w:bodyDiv w:val="1"/>
      <w:marLeft w:val="0"/>
      <w:marRight w:val="0"/>
      <w:marTop w:val="0"/>
      <w:marBottom w:val="0"/>
      <w:divBdr>
        <w:top w:val="none" w:sz="0" w:space="0" w:color="auto"/>
        <w:left w:val="none" w:sz="0" w:space="0" w:color="auto"/>
        <w:bottom w:val="none" w:sz="0" w:space="0" w:color="auto"/>
        <w:right w:val="none" w:sz="0" w:space="0" w:color="auto"/>
      </w:divBdr>
    </w:div>
    <w:div w:id="396169189">
      <w:bodyDiv w:val="1"/>
      <w:marLeft w:val="0"/>
      <w:marRight w:val="0"/>
      <w:marTop w:val="0"/>
      <w:marBottom w:val="0"/>
      <w:divBdr>
        <w:top w:val="none" w:sz="0" w:space="0" w:color="auto"/>
        <w:left w:val="none" w:sz="0" w:space="0" w:color="auto"/>
        <w:bottom w:val="none" w:sz="0" w:space="0" w:color="auto"/>
        <w:right w:val="none" w:sz="0" w:space="0" w:color="auto"/>
      </w:divBdr>
    </w:div>
    <w:div w:id="396170756">
      <w:bodyDiv w:val="1"/>
      <w:marLeft w:val="0"/>
      <w:marRight w:val="0"/>
      <w:marTop w:val="0"/>
      <w:marBottom w:val="0"/>
      <w:divBdr>
        <w:top w:val="none" w:sz="0" w:space="0" w:color="auto"/>
        <w:left w:val="none" w:sz="0" w:space="0" w:color="auto"/>
        <w:bottom w:val="none" w:sz="0" w:space="0" w:color="auto"/>
        <w:right w:val="none" w:sz="0" w:space="0" w:color="auto"/>
      </w:divBdr>
    </w:div>
    <w:div w:id="396782744">
      <w:bodyDiv w:val="1"/>
      <w:marLeft w:val="0"/>
      <w:marRight w:val="0"/>
      <w:marTop w:val="0"/>
      <w:marBottom w:val="0"/>
      <w:divBdr>
        <w:top w:val="none" w:sz="0" w:space="0" w:color="auto"/>
        <w:left w:val="none" w:sz="0" w:space="0" w:color="auto"/>
        <w:bottom w:val="none" w:sz="0" w:space="0" w:color="auto"/>
        <w:right w:val="none" w:sz="0" w:space="0" w:color="auto"/>
      </w:divBdr>
    </w:div>
    <w:div w:id="397049583">
      <w:bodyDiv w:val="1"/>
      <w:marLeft w:val="0"/>
      <w:marRight w:val="0"/>
      <w:marTop w:val="0"/>
      <w:marBottom w:val="0"/>
      <w:divBdr>
        <w:top w:val="none" w:sz="0" w:space="0" w:color="auto"/>
        <w:left w:val="none" w:sz="0" w:space="0" w:color="auto"/>
        <w:bottom w:val="none" w:sz="0" w:space="0" w:color="auto"/>
        <w:right w:val="none" w:sz="0" w:space="0" w:color="auto"/>
      </w:divBdr>
    </w:div>
    <w:div w:id="398137645">
      <w:bodyDiv w:val="1"/>
      <w:marLeft w:val="0"/>
      <w:marRight w:val="0"/>
      <w:marTop w:val="0"/>
      <w:marBottom w:val="0"/>
      <w:divBdr>
        <w:top w:val="none" w:sz="0" w:space="0" w:color="auto"/>
        <w:left w:val="none" w:sz="0" w:space="0" w:color="auto"/>
        <w:bottom w:val="none" w:sz="0" w:space="0" w:color="auto"/>
        <w:right w:val="none" w:sz="0" w:space="0" w:color="auto"/>
      </w:divBdr>
    </w:div>
    <w:div w:id="398405945">
      <w:bodyDiv w:val="1"/>
      <w:marLeft w:val="0"/>
      <w:marRight w:val="0"/>
      <w:marTop w:val="0"/>
      <w:marBottom w:val="0"/>
      <w:divBdr>
        <w:top w:val="none" w:sz="0" w:space="0" w:color="auto"/>
        <w:left w:val="none" w:sz="0" w:space="0" w:color="auto"/>
        <w:bottom w:val="none" w:sz="0" w:space="0" w:color="auto"/>
        <w:right w:val="none" w:sz="0" w:space="0" w:color="auto"/>
      </w:divBdr>
    </w:div>
    <w:div w:id="398554662">
      <w:bodyDiv w:val="1"/>
      <w:marLeft w:val="0"/>
      <w:marRight w:val="0"/>
      <w:marTop w:val="0"/>
      <w:marBottom w:val="0"/>
      <w:divBdr>
        <w:top w:val="none" w:sz="0" w:space="0" w:color="auto"/>
        <w:left w:val="none" w:sz="0" w:space="0" w:color="auto"/>
        <w:bottom w:val="none" w:sz="0" w:space="0" w:color="auto"/>
        <w:right w:val="none" w:sz="0" w:space="0" w:color="auto"/>
      </w:divBdr>
    </w:div>
    <w:div w:id="399183062">
      <w:bodyDiv w:val="1"/>
      <w:marLeft w:val="0"/>
      <w:marRight w:val="0"/>
      <w:marTop w:val="0"/>
      <w:marBottom w:val="0"/>
      <w:divBdr>
        <w:top w:val="none" w:sz="0" w:space="0" w:color="auto"/>
        <w:left w:val="none" w:sz="0" w:space="0" w:color="auto"/>
        <w:bottom w:val="none" w:sz="0" w:space="0" w:color="auto"/>
        <w:right w:val="none" w:sz="0" w:space="0" w:color="auto"/>
      </w:divBdr>
    </w:div>
    <w:div w:id="399981606">
      <w:bodyDiv w:val="1"/>
      <w:marLeft w:val="0"/>
      <w:marRight w:val="0"/>
      <w:marTop w:val="0"/>
      <w:marBottom w:val="0"/>
      <w:divBdr>
        <w:top w:val="none" w:sz="0" w:space="0" w:color="auto"/>
        <w:left w:val="none" w:sz="0" w:space="0" w:color="auto"/>
        <w:bottom w:val="none" w:sz="0" w:space="0" w:color="auto"/>
        <w:right w:val="none" w:sz="0" w:space="0" w:color="auto"/>
      </w:divBdr>
    </w:div>
    <w:div w:id="401026104">
      <w:bodyDiv w:val="1"/>
      <w:marLeft w:val="0"/>
      <w:marRight w:val="0"/>
      <w:marTop w:val="0"/>
      <w:marBottom w:val="0"/>
      <w:divBdr>
        <w:top w:val="none" w:sz="0" w:space="0" w:color="auto"/>
        <w:left w:val="none" w:sz="0" w:space="0" w:color="auto"/>
        <w:bottom w:val="none" w:sz="0" w:space="0" w:color="auto"/>
        <w:right w:val="none" w:sz="0" w:space="0" w:color="auto"/>
      </w:divBdr>
    </w:div>
    <w:div w:id="402607690">
      <w:bodyDiv w:val="1"/>
      <w:marLeft w:val="0"/>
      <w:marRight w:val="0"/>
      <w:marTop w:val="0"/>
      <w:marBottom w:val="0"/>
      <w:divBdr>
        <w:top w:val="none" w:sz="0" w:space="0" w:color="auto"/>
        <w:left w:val="none" w:sz="0" w:space="0" w:color="auto"/>
        <w:bottom w:val="none" w:sz="0" w:space="0" w:color="auto"/>
        <w:right w:val="none" w:sz="0" w:space="0" w:color="auto"/>
      </w:divBdr>
    </w:div>
    <w:div w:id="403186563">
      <w:bodyDiv w:val="1"/>
      <w:marLeft w:val="0"/>
      <w:marRight w:val="0"/>
      <w:marTop w:val="0"/>
      <w:marBottom w:val="0"/>
      <w:divBdr>
        <w:top w:val="none" w:sz="0" w:space="0" w:color="auto"/>
        <w:left w:val="none" w:sz="0" w:space="0" w:color="auto"/>
        <w:bottom w:val="none" w:sz="0" w:space="0" w:color="auto"/>
        <w:right w:val="none" w:sz="0" w:space="0" w:color="auto"/>
      </w:divBdr>
    </w:div>
    <w:div w:id="403332230">
      <w:bodyDiv w:val="1"/>
      <w:marLeft w:val="0"/>
      <w:marRight w:val="0"/>
      <w:marTop w:val="0"/>
      <w:marBottom w:val="0"/>
      <w:divBdr>
        <w:top w:val="none" w:sz="0" w:space="0" w:color="auto"/>
        <w:left w:val="none" w:sz="0" w:space="0" w:color="auto"/>
        <w:bottom w:val="none" w:sz="0" w:space="0" w:color="auto"/>
        <w:right w:val="none" w:sz="0" w:space="0" w:color="auto"/>
      </w:divBdr>
    </w:div>
    <w:div w:id="403915573">
      <w:bodyDiv w:val="1"/>
      <w:marLeft w:val="0"/>
      <w:marRight w:val="0"/>
      <w:marTop w:val="0"/>
      <w:marBottom w:val="0"/>
      <w:divBdr>
        <w:top w:val="none" w:sz="0" w:space="0" w:color="auto"/>
        <w:left w:val="none" w:sz="0" w:space="0" w:color="auto"/>
        <w:bottom w:val="none" w:sz="0" w:space="0" w:color="auto"/>
        <w:right w:val="none" w:sz="0" w:space="0" w:color="auto"/>
      </w:divBdr>
    </w:div>
    <w:div w:id="403919980">
      <w:bodyDiv w:val="1"/>
      <w:marLeft w:val="0"/>
      <w:marRight w:val="0"/>
      <w:marTop w:val="0"/>
      <w:marBottom w:val="0"/>
      <w:divBdr>
        <w:top w:val="none" w:sz="0" w:space="0" w:color="auto"/>
        <w:left w:val="none" w:sz="0" w:space="0" w:color="auto"/>
        <w:bottom w:val="none" w:sz="0" w:space="0" w:color="auto"/>
        <w:right w:val="none" w:sz="0" w:space="0" w:color="auto"/>
      </w:divBdr>
    </w:div>
    <w:div w:id="405804525">
      <w:bodyDiv w:val="1"/>
      <w:marLeft w:val="0"/>
      <w:marRight w:val="0"/>
      <w:marTop w:val="0"/>
      <w:marBottom w:val="0"/>
      <w:divBdr>
        <w:top w:val="none" w:sz="0" w:space="0" w:color="auto"/>
        <w:left w:val="none" w:sz="0" w:space="0" w:color="auto"/>
        <w:bottom w:val="none" w:sz="0" w:space="0" w:color="auto"/>
        <w:right w:val="none" w:sz="0" w:space="0" w:color="auto"/>
      </w:divBdr>
    </w:div>
    <w:div w:id="405880053">
      <w:bodyDiv w:val="1"/>
      <w:marLeft w:val="0"/>
      <w:marRight w:val="0"/>
      <w:marTop w:val="0"/>
      <w:marBottom w:val="0"/>
      <w:divBdr>
        <w:top w:val="none" w:sz="0" w:space="0" w:color="auto"/>
        <w:left w:val="none" w:sz="0" w:space="0" w:color="auto"/>
        <w:bottom w:val="none" w:sz="0" w:space="0" w:color="auto"/>
        <w:right w:val="none" w:sz="0" w:space="0" w:color="auto"/>
      </w:divBdr>
    </w:div>
    <w:div w:id="405880973">
      <w:bodyDiv w:val="1"/>
      <w:marLeft w:val="0"/>
      <w:marRight w:val="0"/>
      <w:marTop w:val="0"/>
      <w:marBottom w:val="0"/>
      <w:divBdr>
        <w:top w:val="none" w:sz="0" w:space="0" w:color="auto"/>
        <w:left w:val="none" w:sz="0" w:space="0" w:color="auto"/>
        <w:bottom w:val="none" w:sz="0" w:space="0" w:color="auto"/>
        <w:right w:val="none" w:sz="0" w:space="0" w:color="auto"/>
      </w:divBdr>
    </w:div>
    <w:div w:id="407072166">
      <w:bodyDiv w:val="1"/>
      <w:marLeft w:val="0"/>
      <w:marRight w:val="0"/>
      <w:marTop w:val="0"/>
      <w:marBottom w:val="0"/>
      <w:divBdr>
        <w:top w:val="none" w:sz="0" w:space="0" w:color="auto"/>
        <w:left w:val="none" w:sz="0" w:space="0" w:color="auto"/>
        <w:bottom w:val="none" w:sz="0" w:space="0" w:color="auto"/>
        <w:right w:val="none" w:sz="0" w:space="0" w:color="auto"/>
      </w:divBdr>
    </w:div>
    <w:div w:id="408233162">
      <w:bodyDiv w:val="1"/>
      <w:marLeft w:val="0"/>
      <w:marRight w:val="0"/>
      <w:marTop w:val="0"/>
      <w:marBottom w:val="0"/>
      <w:divBdr>
        <w:top w:val="none" w:sz="0" w:space="0" w:color="auto"/>
        <w:left w:val="none" w:sz="0" w:space="0" w:color="auto"/>
        <w:bottom w:val="none" w:sz="0" w:space="0" w:color="auto"/>
        <w:right w:val="none" w:sz="0" w:space="0" w:color="auto"/>
      </w:divBdr>
    </w:div>
    <w:div w:id="408236211">
      <w:bodyDiv w:val="1"/>
      <w:marLeft w:val="0"/>
      <w:marRight w:val="0"/>
      <w:marTop w:val="0"/>
      <w:marBottom w:val="0"/>
      <w:divBdr>
        <w:top w:val="none" w:sz="0" w:space="0" w:color="auto"/>
        <w:left w:val="none" w:sz="0" w:space="0" w:color="auto"/>
        <w:bottom w:val="none" w:sz="0" w:space="0" w:color="auto"/>
        <w:right w:val="none" w:sz="0" w:space="0" w:color="auto"/>
      </w:divBdr>
    </w:div>
    <w:div w:id="408771319">
      <w:bodyDiv w:val="1"/>
      <w:marLeft w:val="0"/>
      <w:marRight w:val="0"/>
      <w:marTop w:val="0"/>
      <w:marBottom w:val="0"/>
      <w:divBdr>
        <w:top w:val="none" w:sz="0" w:space="0" w:color="auto"/>
        <w:left w:val="none" w:sz="0" w:space="0" w:color="auto"/>
        <w:bottom w:val="none" w:sz="0" w:space="0" w:color="auto"/>
        <w:right w:val="none" w:sz="0" w:space="0" w:color="auto"/>
      </w:divBdr>
    </w:div>
    <w:div w:id="409160755">
      <w:bodyDiv w:val="1"/>
      <w:marLeft w:val="0"/>
      <w:marRight w:val="0"/>
      <w:marTop w:val="0"/>
      <w:marBottom w:val="0"/>
      <w:divBdr>
        <w:top w:val="none" w:sz="0" w:space="0" w:color="auto"/>
        <w:left w:val="none" w:sz="0" w:space="0" w:color="auto"/>
        <w:bottom w:val="none" w:sz="0" w:space="0" w:color="auto"/>
        <w:right w:val="none" w:sz="0" w:space="0" w:color="auto"/>
      </w:divBdr>
    </w:div>
    <w:div w:id="409275685">
      <w:bodyDiv w:val="1"/>
      <w:marLeft w:val="0"/>
      <w:marRight w:val="0"/>
      <w:marTop w:val="0"/>
      <w:marBottom w:val="0"/>
      <w:divBdr>
        <w:top w:val="none" w:sz="0" w:space="0" w:color="auto"/>
        <w:left w:val="none" w:sz="0" w:space="0" w:color="auto"/>
        <w:bottom w:val="none" w:sz="0" w:space="0" w:color="auto"/>
        <w:right w:val="none" w:sz="0" w:space="0" w:color="auto"/>
      </w:divBdr>
    </w:div>
    <w:div w:id="409543832">
      <w:bodyDiv w:val="1"/>
      <w:marLeft w:val="0"/>
      <w:marRight w:val="0"/>
      <w:marTop w:val="0"/>
      <w:marBottom w:val="0"/>
      <w:divBdr>
        <w:top w:val="none" w:sz="0" w:space="0" w:color="auto"/>
        <w:left w:val="none" w:sz="0" w:space="0" w:color="auto"/>
        <w:bottom w:val="none" w:sz="0" w:space="0" w:color="auto"/>
        <w:right w:val="none" w:sz="0" w:space="0" w:color="auto"/>
      </w:divBdr>
    </w:div>
    <w:div w:id="409692721">
      <w:bodyDiv w:val="1"/>
      <w:marLeft w:val="0"/>
      <w:marRight w:val="0"/>
      <w:marTop w:val="0"/>
      <w:marBottom w:val="0"/>
      <w:divBdr>
        <w:top w:val="none" w:sz="0" w:space="0" w:color="auto"/>
        <w:left w:val="none" w:sz="0" w:space="0" w:color="auto"/>
        <w:bottom w:val="none" w:sz="0" w:space="0" w:color="auto"/>
        <w:right w:val="none" w:sz="0" w:space="0" w:color="auto"/>
      </w:divBdr>
    </w:div>
    <w:div w:id="410322082">
      <w:bodyDiv w:val="1"/>
      <w:marLeft w:val="0"/>
      <w:marRight w:val="0"/>
      <w:marTop w:val="0"/>
      <w:marBottom w:val="0"/>
      <w:divBdr>
        <w:top w:val="none" w:sz="0" w:space="0" w:color="auto"/>
        <w:left w:val="none" w:sz="0" w:space="0" w:color="auto"/>
        <w:bottom w:val="none" w:sz="0" w:space="0" w:color="auto"/>
        <w:right w:val="none" w:sz="0" w:space="0" w:color="auto"/>
      </w:divBdr>
    </w:div>
    <w:div w:id="411314766">
      <w:bodyDiv w:val="1"/>
      <w:marLeft w:val="0"/>
      <w:marRight w:val="0"/>
      <w:marTop w:val="0"/>
      <w:marBottom w:val="0"/>
      <w:divBdr>
        <w:top w:val="none" w:sz="0" w:space="0" w:color="auto"/>
        <w:left w:val="none" w:sz="0" w:space="0" w:color="auto"/>
        <w:bottom w:val="none" w:sz="0" w:space="0" w:color="auto"/>
        <w:right w:val="none" w:sz="0" w:space="0" w:color="auto"/>
      </w:divBdr>
    </w:div>
    <w:div w:id="411507103">
      <w:bodyDiv w:val="1"/>
      <w:marLeft w:val="0"/>
      <w:marRight w:val="0"/>
      <w:marTop w:val="0"/>
      <w:marBottom w:val="0"/>
      <w:divBdr>
        <w:top w:val="none" w:sz="0" w:space="0" w:color="auto"/>
        <w:left w:val="none" w:sz="0" w:space="0" w:color="auto"/>
        <w:bottom w:val="none" w:sz="0" w:space="0" w:color="auto"/>
        <w:right w:val="none" w:sz="0" w:space="0" w:color="auto"/>
      </w:divBdr>
    </w:div>
    <w:div w:id="411588901">
      <w:bodyDiv w:val="1"/>
      <w:marLeft w:val="0"/>
      <w:marRight w:val="0"/>
      <w:marTop w:val="0"/>
      <w:marBottom w:val="0"/>
      <w:divBdr>
        <w:top w:val="none" w:sz="0" w:space="0" w:color="auto"/>
        <w:left w:val="none" w:sz="0" w:space="0" w:color="auto"/>
        <w:bottom w:val="none" w:sz="0" w:space="0" w:color="auto"/>
        <w:right w:val="none" w:sz="0" w:space="0" w:color="auto"/>
      </w:divBdr>
    </w:div>
    <w:div w:id="412164811">
      <w:bodyDiv w:val="1"/>
      <w:marLeft w:val="0"/>
      <w:marRight w:val="0"/>
      <w:marTop w:val="0"/>
      <w:marBottom w:val="0"/>
      <w:divBdr>
        <w:top w:val="none" w:sz="0" w:space="0" w:color="auto"/>
        <w:left w:val="none" w:sz="0" w:space="0" w:color="auto"/>
        <w:bottom w:val="none" w:sz="0" w:space="0" w:color="auto"/>
        <w:right w:val="none" w:sz="0" w:space="0" w:color="auto"/>
      </w:divBdr>
    </w:div>
    <w:div w:id="412362244">
      <w:bodyDiv w:val="1"/>
      <w:marLeft w:val="0"/>
      <w:marRight w:val="0"/>
      <w:marTop w:val="0"/>
      <w:marBottom w:val="0"/>
      <w:divBdr>
        <w:top w:val="none" w:sz="0" w:space="0" w:color="auto"/>
        <w:left w:val="none" w:sz="0" w:space="0" w:color="auto"/>
        <w:bottom w:val="none" w:sz="0" w:space="0" w:color="auto"/>
        <w:right w:val="none" w:sz="0" w:space="0" w:color="auto"/>
      </w:divBdr>
    </w:div>
    <w:div w:id="413749335">
      <w:bodyDiv w:val="1"/>
      <w:marLeft w:val="0"/>
      <w:marRight w:val="0"/>
      <w:marTop w:val="0"/>
      <w:marBottom w:val="0"/>
      <w:divBdr>
        <w:top w:val="none" w:sz="0" w:space="0" w:color="auto"/>
        <w:left w:val="none" w:sz="0" w:space="0" w:color="auto"/>
        <w:bottom w:val="none" w:sz="0" w:space="0" w:color="auto"/>
        <w:right w:val="none" w:sz="0" w:space="0" w:color="auto"/>
      </w:divBdr>
    </w:div>
    <w:div w:id="414669456">
      <w:bodyDiv w:val="1"/>
      <w:marLeft w:val="0"/>
      <w:marRight w:val="0"/>
      <w:marTop w:val="0"/>
      <w:marBottom w:val="0"/>
      <w:divBdr>
        <w:top w:val="none" w:sz="0" w:space="0" w:color="auto"/>
        <w:left w:val="none" w:sz="0" w:space="0" w:color="auto"/>
        <w:bottom w:val="none" w:sz="0" w:space="0" w:color="auto"/>
        <w:right w:val="none" w:sz="0" w:space="0" w:color="auto"/>
      </w:divBdr>
    </w:div>
    <w:div w:id="414714599">
      <w:bodyDiv w:val="1"/>
      <w:marLeft w:val="0"/>
      <w:marRight w:val="0"/>
      <w:marTop w:val="0"/>
      <w:marBottom w:val="0"/>
      <w:divBdr>
        <w:top w:val="none" w:sz="0" w:space="0" w:color="auto"/>
        <w:left w:val="none" w:sz="0" w:space="0" w:color="auto"/>
        <w:bottom w:val="none" w:sz="0" w:space="0" w:color="auto"/>
        <w:right w:val="none" w:sz="0" w:space="0" w:color="auto"/>
      </w:divBdr>
    </w:div>
    <w:div w:id="415055500">
      <w:bodyDiv w:val="1"/>
      <w:marLeft w:val="0"/>
      <w:marRight w:val="0"/>
      <w:marTop w:val="0"/>
      <w:marBottom w:val="0"/>
      <w:divBdr>
        <w:top w:val="none" w:sz="0" w:space="0" w:color="auto"/>
        <w:left w:val="none" w:sz="0" w:space="0" w:color="auto"/>
        <w:bottom w:val="none" w:sz="0" w:space="0" w:color="auto"/>
        <w:right w:val="none" w:sz="0" w:space="0" w:color="auto"/>
      </w:divBdr>
    </w:div>
    <w:div w:id="415251421">
      <w:bodyDiv w:val="1"/>
      <w:marLeft w:val="0"/>
      <w:marRight w:val="0"/>
      <w:marTop w:val="0"/>
      <w:marBottom w:val="0"/>
      <w:divBdr>
        <w:top w:val="none" w:sz="0" w:space="0" w:color="auto"/>
        <w:left w:val="none" w:sz="0" w:space="0" w:color="auto"/>
        <w:bottom w:val="none" w:sz="0" w:space="0" w:color="auto"/>
        <w:right w:val="none" w:sz="0" w:space="0" w:color="auto"/>
      </w:divBdr>
    </w:div>
    <w:div w:id="415439703">
      <w:bodyDiv w:val="1"/>
      <w:marLeft w:val="0"/>
      <w:marRight w:val="0"/>
      <w:marTop w:val="0"/>
      <w:marBottom w:val="0"/>
      <w:divBdr>
        <w:top w:val="none" w:sz="0" w:space="0" w:color="auto"/>
        <w:left w:val="none" w:sz="0" w:space="0" w:color="auto"/>
        <w:bottom w:val="none" w:sz="0" w:space="0" w:color="auto"/>
        <w:right w:val="none" w:sz="0" w:space="0" w:color="auto"/>
      </w:divBdr>
    </w:div>
    <w:div w:id="416177833">
      <w:bodyDiv w:val="1"/>
      <w:marLeft w:val="0"/>
      <w:marRight w:val="0"/>
      <w:marTop w:val="0"/>
      <w:marBottom w:val="0"/>
      <w:divBdr>
        <w:top w:val="none" w:sz="0" w:space="0" w:color="auto"/>
        <w:left w:val="none" w:sz="0" w:space="0" w:color="auto"/>
        <w:bottom w:val="none" w:sz="0" w:space="0" w:color="auto"/>
        <w:right w:val="none" w:sz="0" w:space="0" w:color="auto"/>
      </w:divBdr>
    </w:div>
    <w:div w:id="417017940">
      <w:bodyDiv w:val="1"/>
      <w:marLeft w:val="0"/>
      <w:marRight w:val="0"/>
      <w:marTop w:val="0"/>
      <w:marBottom w:val="0"/>
      <w:divBdr>
        <w:top w:val="none" w:sz="0" w:space="0" w:color="auto"/>
        <w:left w:val="none" w:sz="0" w:space="0" w:color="auto"/>
        <w:bottom w:val="none" w:sz="0" w:space="0" w:color="auto"/>
        <w:right w:val="none" w:sz="0" w:space="0" w:color="auto"/>
      </w:divBdr>
    </w:div>
    <w:div w:id="417755544">
      <w:bodyDiv w:val="1"/>
      <w:marLeft w:val="0"/>
      <w:marRight w:val="0"/>
      <w:marTop w:val="0"/>
      <w:marBottom w:val="0"/>
      <w:divBdr>
        <w:top w:val="none" w:sz="0" w:space="0" w:color="auto"/>
        <w:left w:val="none" w:sz="0" w:space="0" w:color="auto"/>
        <w:bottom w:val="none" w:sz="0" w:space="0" w:color="auto"/>
        <w:right w:val="none" w:sz="0" w:space="0" w:color="auto"/>
      </w:divBdr>
    </w:div>
    <w:div w:id="418404139">
      <w:bodyDiv w:val="1"/>
      <w:marLeft w:val="0"/>
      <w:marRight w:val="0"/>
      <w:marTop w:val="0"/>
      <w:marBottom w:val="0"/>
      <w:divBdr>
        <w:top w:val="none" w:sz="0" w:space="0" w:color="auto"/>
        <w:left w:val="none" w:sz="0" w:space="0" w:color="auto"/>
        <w:bottom w:val="none" w:sz="0" w:space="0" w:color="auto"/>
        <w:right w:val="none" w:sz="0" w:space="0" w:color="auto"/>
      </w:divBdr>
    </w:div>
    <w:div w:id="418648140">
      <w:bodyDiv w:val="1"/>
      <w:marLeft w:val="0"/>
      <w:marRight w:val="0"/>
      <w:marTop w:val="0"/>
      <w:marBottom w:val="0"/>
      <w:divBdr>
        <w:top w:val="none" w:sz="0" w:space="0" w:color="auto"/>
        <w:left w:val="none" w:sz="0" w:space="0" w:color="auto"/>
        <w:bottom w:val="none" w:sz="0" w:space="0" w:color="auto"/>
        <w:right w:val="none" w:sz="0" w:space="0" w:color="auto"/>
      </w:divBdr>
    </w:div>
    <w:div w:id="419066912">
      <w:bodyDiv w:val="1"/>
      <w:marLeft w:val="0"/>
      <w:marRight w:val="0"/>
      <w:marTop w:val="0"/>
      <w:marBottom w:val="0"/>
      <w:divBdr>
        <w:top w:val="none" w:sz="0" w:space="0" w:color="auto"/>
        <w:left w:val="none" w:sz="0" w:space="0" w:color="auto"/>
        <w:bottom w:val="none" w:sz="0" w:space="0" w:color="auto"/>
        <w:right w:val="none" w:sz="0" w:space="0" w:color="auto"/>
      </w:divBdr>
    </w:div>
    <w:div w:id="419328363">
      <w:bodyDiv w:val="1"/>
      <w:marLeft w:val="0"/>
      <w:marRight w:val="0"/>
      <w:marTop w:val="0"/>
      <w:marBottom w:val="0"/>
      <w:divBdr>
        <w:top w:val="none" w:sz="0" w:space="0" w:color="auto"/>
        <w:left w:val="none" w:sz="0" w:space="0" w:color="auto"/>
        <w:bottom w:val="none" w:sz="0" w:space="0" w:color="auto"/>
        <w:right w:val="none" w:sz="0" w:space="0" w:color="auto"/>
      </w:divBdr>
    </w:div>
    <w:div w:id="419445600">
      <w:bodyDiv w:val="1"/>
      <w:marLeft w:val="0"/>
      <w:marRight w:val="0"/>
      <w:marTop w:val="0"/>
      <w:marBottom w:val="0"/>
      <w:divBdr>
        <w:top w:val="none" w:sz="0" w:space="0" w:color="auto"/>
        <w:left w:val="none" w:sz="0" w:space="0" w:color="auto"/>
        <w:bottom w:val="none" w:sz="0" w:space="0" w:color="auto"/>
        <w:right w:val="none" w:sz="0" w:space="0" w:color="auto"/>
      </w:divBdr>
    </w:div>
    <w:div w:id="420758520">
      <w:bodyDiv w:val="1"/>
      <w:marLeft w:val="0"/>
      <w:marRight w:val="0"/>
      <w:marTop w:val="0"/>
      <w:marBottom w:val="0"/>
      <w:divBdr>
        <w:top w:val="none" w:sz="0" w:space="0" w:color="auto"/>
        <w:left w:val="none" w:sz="0" w:space="0" w:color="auto"/>
        <w:bottom w:val="none" w:sz="0" w:space="0" w:color="auto"/>
        <w:right w:val="none" w:sz="0" w:space="0" w:color="auto"/>
      </w:divBdr>
    </w:div>
    <w:div w:id="421073581">
      <w:bodyDiv w:val="1"/>
      <w:marLeft w:val="0"/>
      <w:marRight w:val="0"/>
      <w:marTop w:val="0"/>
      <w:marBottom w:val="0"/>
      <w:divBdr>
        <w:top w:val="none" w:sz="0" w:space="0" w:color="auto"/>
        <w:left w:val="none" w:sz="0" w:space="0" w:color="auto"/>
        <w:bottom w:val="none" w:sz="0" w:space="0" w:color="auto"/>
        <w:right w:val="none" w:sz="0" w:space="0" w:color="auto"/>
      </w:divBdr>
    </w:div>
    <w:div w:id="421416058">
      <w:bodyDiv w:val="1"/>
      <w:marLeft w:val="0"/>
      <w:marRight w:val="0"/>
      <w:marTop w:val="0"/>
      <w:marBottom w:val="0"/>
      <w:divBdr>
        <w:top w:val="none" w:sz="0" w:space="0" w:color="auto"/>
        <w:left w:val="none" w:sz="0" w:space="0" w:color="auto"/>
        <w:bottom w:val="none" w:sz="0" w:space="0" w:color="auto"/>
        <w:right w:val="none" w:sz="0" w:space="0" w:color="auto"/>
      </w:divBdr>
    </w:div>
    <w:div w:id="421612254">
      <w:bodyDiv w:val="1"/>
      <w:marLeft w:val="0"/>
      <w:marRight w:val="0"/>
      <w:marTop w:val="0"/>
      <w:marBottom w:val="0"/>
      <w:divBdr>
        <w:top w:val="none" w:sz="0" w:space="0" w:color="auto"/>
        <w:left w:val="none" w:sz="0" w:space="0" w:color="auto"/>
        <w:bottom w:val="none" w:sz="0" w:space="0" w:color="auto"/>
        <w:right w:val="none" w:sz="0" w:space="0" w:color="auto"/>
      </w:divBdr>
    </w:div>
    <w:div w:id="422411260">
      <w:bodyDiv w:val="1"/>
      <w:marLeft w:val="0"/>
      <w:marRight w:val="0"/>
      <w:marTop w:val="0"/>
      <w:marBottom w:val="0"/>
      <w:divBdr>
        <w:top w:val="none" w:sz="0" w:space="0" w:color="auto"/>
        <w:left w:val="none" w:sz="0" w:space="0" w:color="auto"/>
        <w:bottom w:val="none" w:sz="0" w:space="0" w:color="auto"/>
        <w:right w:val="none" w:sz="0" w:space="0" w:color="auto"/>
      </w:divBdr>
    </w:div>
    <w:div w:id="422529537">
      <w:bodyDiv w:val="1"/>
      <w:marLeft w:val="0"/>
      <w:marRight w:val="0"/>
      <w:marTop w:val="0"/>
      <w:marBottom w:val="0"/>
      <w:divBdr>
        <w:top w:val="none" w:sz="0" w:space="0" w:color="auto"/>
        <w:left w:val="none" w:sz="0" w:space="0" w:color="auto"/>
        <w:bottom w:val="none" w:sz="0" w:space="0" w:color="auto"/>
        <w:right w:val="none" w:sz="0" w:space="0" w:color="auto"/>
      </w:divBdr>
    </w:div>
    <w:div w:id="422650530">
      <w:bodyDiv w:val="1"/>
      <w:marLeft w:val="0"/>
      <w:marRight w:val="0"/>
      <w:marTop w:val="0"/>
      <w:marBottom w:val="0"/>
      <w:divBdr>
        <w:top w:val="none" w:sz="0" w:space="0" w:color="auto"/>
        <w:left w:val="none" w:sz="0" w:space="0" w:color="auto"/>
        <w:bottom w:val="none" w:sz="0" w:space="0" w:color="auto"/>
        <w:right w:val="none" w:sz="0" w:space="0" w:color="auto"/>
      </w:divBdr>
    </w:div>
    <w:div w:id="422799163">
      <w:bodyDiv w:val="1"/>
      <w:marLeft w:val="0"/>
      <w:marRight w:val="0"/>
      <w:marTop w:val="0"/>
      <w:marBottom w:val="0"/>
      <w:divBdr>
        <w:top w:val="none" w:sz="0" w:space="0" w:color="auto"/>
        <w:left w:val="none" w:sz="0" w:space="0" w:color="auto"/>
        <w:bottom w:val="none" w:sz="0" w:space="0" w:color="auto"/>
        <w:right w:val="none" w:sz="0" w:space="0" w:color="auto"/>
      </w:divBdr>
    </w:div>
    <w:div w:id="423458479">
      <w:bodyDiv w:val="1"/>
      <w:marLeft w:val="0"/>
      <w:marRight w:val="0"/>
      <w:marTop w:val="0"/>
      <w:marBottom w:val="0"/>
      <w:divBdr>
        <w:top w:val="none" w:sz="0" w:space="0" w:color="auto"/>
        <w:left w:val="none" w:sz="0" w:space="0" w:color="auto"/>
        <w:bottom w:val="none" w:sz="0" w:space="0" w:color="auto"/>
        <w:right w:val="none" w:sz="0" w:space="0" w:color="auto"/>
      </w:divBdr>
    </w:div>
    <w:div w:id="424346313">
      <w:bodyDiv w:val="1"/>
      <w:marLeft w:val="0"/>
      <w:marRight w:val="0"/>
      <w:marTop w:val="0"/>
      <w:marBottom w:val="0"/>
      <w:divBdr>
        <w:top w:val="none" w:sz="0" w:space="0" w:color="auto"/>
        <w:left w:val="none" w:sz="0" w:space="0" w:color="auto"/>
        <w:bottom w:val="none" w:sz="0" w:space="0" w:color="auto"/>
        <w:right w:val="none" w:sz="0" w:space="0" w:color="auto"/>
      </w:divBdr>
    </w:div>
    <w:div w:id="424611761">
      <w:bodyDiv w:val="1"/>
      <w:marLeft w:val="0"/>
      <w:marRight w:val="0"/>
      <w:marTop w:val="0"/>
      <w:marBottom w:val="0"/>
      <w:divBdr>
        <w:top w:val="none" w:sz="0" w:space="0" w:color="auto"/>
        <w:left w:val="none" w:sz="0" w:space="0" w:color="auto"/>
        <w:bottom w:val="none" w:sz="0" w:space="0" w:color="auto"/>
        <w:right w:val="none" w:sz="0" w:space="0" w:color="auto"/>
      </w:divBdr>
    </w:div>
    <w:div w:id="424616421">
      <w:bodyDiv w:val="1"/>
      <w:marLeft w:val="0"/>
      <w:marRight w:val="0"/>
      <w:marTop w:val="0"/>
      <w:marBottom w:val="0"/>
      <w:divBdr>
        <w:top w:val="none" w:sz="0" w:space="0" w:color="auto"/>
        <w:left w:val="none" w:sz="0" w:space="0" w:color="auto"/>
        <w:bottom w:val="none" w:sz="0" w:space="0" w:color="auto"/>
        <w:right w:val="none" w:sz="0" w:space="0" w:color="auto"/>
      </w:divBdr>
    </w:div>
    <w:div w:id="424805953">
      <w:bodyDiv w:val="1"/>
      <w:marLeft w:val="0"/>
      <w:marRight w:val="0"/>
      <w:marTop w:val="0"/>
      <w:marBottom w:val="0"/>
      <w:divBdr>
        <w:top w:val="none" w:sz="0" w:space="0" w:color="auto"/>
        <w:left w:val="none" w:sz="0" w:space="0" w:color="auto"/>
        <w:bottom w:val="none" w:sz="0" w:space="0" w:color="auto"/>
        <w:right w:val="none" w:sz="0" w:space="0" w:color="auto"/>
      </w:divBdr>
    </w:div>
    <w:div w:id="424814112">
      <w:bodyDiv w:val="1"/>
      <w:marLeft w:val="0"/>
      <w:marRight w:val="0"/>
      <w:marTop w:val="0"/>
      <w:marBottom w:val="0"/>
      <w:divBdr>
        <w:top w:val="none" w:sz="0" w:space="0" w:color="auto"/>
        <w:left w:val="none" w:sz="0" w:space="0" w:color="auto"/>
        <w:bottom w:val="none" w:sz="0" w:space="0" w:color="auto"/>
        <w:right w:val="none" w:sz="0" w:space="0" w:color="auto"/>
      </w:divBdr>
    </w:div>
    <w:div w:id="425351149">
      <w:bodyDiv w:val="1"/>
      <w:marLeft w:val="0"/>
      <w:marRight w:val="0"/>
      <w:marTop w:val="0"/>
      <w:marBottom w:val="0"/>
      <w:divBdr>
        <w:top w:val="none" w:sz="0" w:space="0" w:color="auto"/>
        <w:left w:val="none" w:sz="0" w:space="0" w:color="auto"/>
        <w:bottom w:val="none" w:sz="0" w:space="0" w:color="auto"/>
        <w:right w:val="none" w:sz="0" w:space="0" w:color="auto"/>
      </w:divBdr>
    </w:div>
    <w:div w:id="425418795">
      <w:bodyDiv w:val="1"/>
      <w:marLeft w:val="0"/>
      <w:marRight w:val="0"/>
      <w:marTop w:val="0"/>
      <w:marBottom w:val="0"/>
      <w:divBdr>
        <w:top w:val="none" w:sz="0" w:space="0" w:color="auto"/>
        <w:left w:val="none" w:sz="0" w:space="0" w:color="auto"/>
        <w:bottom w:val="none" w:sz="0" w:space="0" w:color="auto"/>
        <w:right w:val="none" w:sz="0" w:space="0" w:color="auto"/>
      </w:divBdr>
    </w:div>
    <w:div w:id="425619259">
      <w:bodyDiv w:val="1"/>
      <w:marLeft w:val="0"/>
      <w:marRight w:val="0"/>
      <w:marTop w:val="0"/>
      <w:marBottom w:val="0"/>
      <w:divBdr>
        <w:top w:val="none" w:sz="0" w:space="0" w:color="auto"/>
        <w:left w:val="none" w:sz="0" w:space="0" w:color="auto"/>
        <w:bottom w:val="none" w:sz="0" w:space="0" w:color="auto"/>
        <w:right w:val="none" w:sz="0" w:space="0" w:color="auto"/>
      </w:divBdr>
    </w:div>
    <w:div w:id="426194210">
      <w:bodyDiv w:val="1"/>
      <w:marLeft w:val="0"/>
      <w:marRight w:val="0"/>
      <w:marTop w:val="0"/>
      <w:marBottom w:val="0"/>
      <w:divBdr>
        <w:top w:val="none" w:sz="0" w:space="0" w:color="auto"/>
        <w:left w:val="none" w:sz="0" w:space="0" w:color="auto"/>
        <w:bottom w:val="none" w:sz="0" w:space="0" w:color="auto"/>
        <w:right w:val="none" w:sz="0" w:space="0" w:color="auto"/>
      </w:divBdr>
    </w:div>
    <w:div w:id="426582394">
      <w:bodyDiv w:val="1"/>
      <w:marLeft w:val="0"/>
      <w:marRight w:val="0"/>
      <w:marTop w:val="0"/>
      <w:marBottom w:val="0"/>
      <w:divBdr>
        <w:top w:val="none" w:sz="0" w:space="0" w:color="auto"/>
        <w:left w:val="none" w:sz="0" w:space="0" w:color="auto"/>
        <w:bottom w:val="none" w:sz="0" w:space="0" w:color="auto"/>
        <w:right w:val="none" w:sz="0" w:space="0" w:color="auto"/>
      </w:divBdr>
    </w:div>
    <w:div w:id="427041412">
      <w:bodyDiv w:val="1"/>
      <w:marLeft w:val="0"/>
      <w:marRight w:val="0"/>
      <w:marTop w:val="0"/>
      <w:marBottom w:val="0"/>
      <w:divBdr>
        <w:top w:val="none" w:sz="0" w:space="0" w:color="auto"/>
        <w:left w:val="none" w:sz="0" w:space="0" w:color="auto"/>
        <w:bottom w:val="none" w:sz="0" w:space="0" w:color="auto"/>
        <w:right w:val="none" w:sz="0" w:space="0" w:color="auto"/>
      </w:divBdr>
    </w:div>
    <w:div w:id="427770626">
      <w:bodyDiv w:val="1"/>
      <w:marLeft w:val="0"/>
      <w:marRight w:val="0"/>
      <w:marTop w:val="0"/>
      <w:marBottom w:val="0"/>
      <w:divBdr>
        <w:top w:val="none" w:sz="0" w:space="0" w:color="auto"/>
        <w:left w:val="none" w:sz="0" w:space="0" w:color="auto"/>
        <w:bottom w:val="none" w:sz="0" w:space="0" w:color="auto"/>
        <w:right w:val="none" w:sz="0" w:space="0" w:color="auto"/>
      </w:divBdr>
    </w:div>
    <w:div w:id="428278348">
      <w:bodyDiv w:val="1"/>
      <w:marLeft w:val="0"/>
      <w:marRight w:val="0"/>
      <w:marTop w:val="0"/>
      <w:marBottom w:val="0"/>
      <w:divBdr>
        <w:top w:val="none" w:sz="0" w:space="0" w:color="auto"/>
        <w:left w:val="none" w:sz="0" w:space="0" w:color="auto"/>
        <w:bottom w:val="none" w:sz="0" w:space="0" w:color="auto"/>
        <w:right w:val="none" w:sz="0" w:space="0" w:color="auto"/>
      </w:divBdr>
    </w:div>
    <w:div w:id="428426841">
      <w:bodyDiv w:val="1"/>
      <w:marLeft w:val="0"/>
      <w:marRight w:val="0"/>
      <w:marTop w:val="0"/>
      <w:marBottom w:val="0"/>
      <w:divBdr>
        <w:top w:val="none" w:sz="0" w:space="0" w:color="auto"/>
        <w:left w:val="none" w:sz="0" w:space="0" w:color="auto"/>
        <w:bottom w:val="none" w:sz="0" w:space="0" w:color="auto"/>
        <w:right w:val="none" w:sz="0" w:space="0" w:color="auto"/>
      </w:divBdr>
    </w:div>
    <w:div w:id="428503653">
      <w:bodyDiv w:val="1"/>
      <w:marLeft w:val="0"/>
      <w:marRight w:val="0"/>
      <w:marTop w:val="0"/>
      <w:marBottom w:val="0"/>
      <w:divBdr>
        <w:top w:val="none" w:sz="0" w:space="0" w:color="auto"/>
        <w:left w:val="none" w:sz="0" w:space="0" w:color="auto"/>
        <w:bottom w:val="none" w:sz="0" w:space="0" w:color="auto"/>
        <w:right w:val="none" w:sz="0" w:space="0" w:color="auto"/>
      </w:divBdr>
    </w:div>
    <w:div w:id="429469263">
      <w:bodyDiv w:val="1"/>
      <w:marLeft w:val="0"/>
      <w:marRight w:val="0"/>
      <w:marTop w:val="0"/>
      <w:marBottom w:val="0"/>
      <w:divBdr>
        <w:top w:val="none" w:sz="0" w:space="0" w:color="auto"/>
        <w:left w:val="none" w:sz="0" w:space="0" w:color="auto"/>
        <w:bottom w:val="none" w:sz="0" w:space="0" w:color="auto"/>
        <w:right w:val="none" w:sz="0" w:space="0" w:color="auto"/>
      </w:divBdr>
    </w:div>
    <w:div w:id="430709147">
      <w:bodyDiv w:val="1"/>
      <w:marLeft w:val="0"/>
      <w:marRight w:val="0"/>
      <w:marTop w:val="0"/>
      <w:marBottom w:val="0"/>
      <w:divBdr>
        <w:top w:val="none" w:sz="0" w:space="0" w:color="auto"/>
        <w:left w:val="none" w:sz="0" w:space="0" w:color="auto"/>
        <w:bottom w:val="none" w:sz="0" w:space="0" w:color="auto"/>
        <w:right w:val="none" w:sz="0" w:space="0" w:color="auto"/>
      </w:divBdr>
    </w:div>
    <w:div w:id="432281640">
      <w:bodyDiv w:val="1"/>
      <w:marLeft w:val="0"/>
      <w:marRight w:val="0"/>
      <w:marTop w:val="0"/>
      <w:marBottom w:val="0"/>
      <w:divBdr>
        <w:top w:val="none" w:sz="0" w:space="0" w:color="auto"/>
        <w:left w:val="none" w:sz="0" w:space="0" w:color="auto"/>
        <w:bottom w:val="none" w:sz="0" w:space="0" w:color="auto"/>
        <w:right w:val="none" w:sz="0" w:space="0" w:color="auto"/>
      </w:divBdr>
    </w:div>
    <w:div w:id="432474657">
      <w:bodyDiv w:val="1"/>
      <w:marLeft w:val="0"/>
      <w:marRight w:val="0"/>
      <w:marTop w:val="0"/>
      <w:marBottom w:val="0"/>
      <w:divBdr>
        <w:top w:val="none" w:sz="0" w:space="0" w:color="auto"/>
        <w:left w:val="none" w:sz="0" w:space="0" w:color="auto"/>
        <w:bottom w:val="none" w:sz="0" w:space="0" w:color="auto"/>
        <w:right w:val="none" w:sz="0" w:space="0" w:color="auto"/>
      </w:divBdr>
    </w:div>
    <w:div w:id="432632035">
      <w:bodyDiv w:val="1"/>
      <w:marLeft w:val="0"/>
      <w:marRight w:val="0"/>
      <w:marTop w:val="0"/>
      <w:marBottom w:val="0"/>
      <w:divBdr>
        <w:top w:val="none" w:sz="0" w:space="0" w:color="auto"/>
        <w:left w:val="none" w:sz="0" w:space="0" w:color="auto"/>
        <w:bottom w:val="none" w:sz="0" w:space="0" w:color="auto"/>
        <w:right w:val="none" w:sz="0" w:space="0" w:color="auto"/>
      </w:divBdr>
    </w:div>
    <w:div w:id="432866842">
      <w:bodyDiv w:val="1"/>
      <w:marLeft w:val="0"/>
      <w:marRight w:val="0"/>
      <w:marTop w:val="0"/>
      <w:marBottom w:val="0"/>
      <w:divBdr>
        <w:top w:val="none" w:sz="0" w:space="0" w:color="auto"/>
        <w:left w:val="none" w:sz="0" w:space="0" w:color="auto"/>
        <w:bottom w:val="none" w:sz="0" w:space="0" w:color="auto"/>
        <w:right w:val="none" w:sz="0" w:space="0" w:color="auto"/>
      </w:divBdr>
    </w:div>
    <w:div w:id="433592582">
      <w:bodyDiv w:val="1"/>
      <w:marLeft w:val="0"/>
      <w:marRight w:val="0"/>
      <w:marTop w:val="0"/>
      <w:marBottom w:val="0"/>
      <w:divBdr>
        <w:top w:val="none" w:sz="0" w:space="0" w:color="auto"/>
        <w:left w:val="none" w:sz="0" w:space="0" w:color="auto"/>
        <w:bottom w:val="none" w:sz="0" w:space="0" w:color="auto"/>
        <w:right w:val="none" w:sz="0" w:space="0" w:color="auto"/>
      </w:divBdr>
    </w:div>
    <w:div w:id="433601289">
      <w:bodyDiv w:val="1"/>
      <w:marLeft w:val="0"/>
      <w:marRight w:val="0"/>
      <w:marTop w:val="0"/>
      <w:marBottom w:val="0"/>
      <w:divBdr>
        <w:top w:val="none" w:sz="0" w:space="0" w:color="auto"/>
        <w:left w:val="none" w:sz="0" w:space="0" w:color="auto"/>
        <w:bottom w:val="none" w:sz="0" w:space="0" w:color="auto"/>
        <w:right w:val="none" w:sz="0" w:space="0" w:color="auto"/>
      </w:divBdr>
    </w:div>
    <w:div w:id="433987294">
      <w:bodyDiv w:val="1"/>
      <w:marLeft w:val="0"/>
      <w:marRight w:val="0"/>
      <w:marTop w:val="0"/>
      <w:marBottom w:val="0"/>
      <w:divBdr>
        <w:top w:val="none" w:sz="0" w:space="0" w:color="auto"/>
        <w:left w:val="none" w:sz="0" w:space="0" w:color="auto"/>
        <w:bottom w:val="none" w:sz="0" w:space="0" w:color="auto"/>
        <w:right w:val="none" w:sz="0" w:space="0" w:color="auto"/>
      </w:divBdr>
    </w:div>
    <w:div w:id="434372949">
      <w:bodyDiv w:val="1"/>
      <w:marLeft w:val="0"/>
      <w:marRight w:val="0"/>
      <w:marTop w:val="0"/>
      <w:marBottom w:val="0"/>
      <w:divBdr>
        <w:top w:val="none" w:sz="0" w:space="0" w:color="auto"/>
        <w:left w:val="none" w:sz="0" w:space="0" w:color="auto"/>
        <w:bottom w:val="none" w:sz="0" w:space="0" w:color="auto"/>
        <w:right w:val="none" w:sz="0" w:space="0" w:color="auto"/>
      </w:divBdr>
    </w:div>
    <w:div w:id="434714666">
      <w:bodyDiv w:val="1"/>
      <w:marLeft w:val="0"/>
      <w:marRight w:val="0"/>
      <w:marTop w:val="0"/>
      <w:marBottom w:val="0"/>
      <w:divBdr>
        <w:top w:val="none" w:sz="0" w:space="0" w:color="auto"/>
        <w:left w:val="none" w:sz="0" w:space="0" w:color="auto"/>
        <w:bottom w:val="none" w:sz="0" w:space="0" w:color="auto"/>
        <w:right w:val="none" w:sz="0" w:space="0" w:color="auto"/>
      </w:divBdr>
    </w:div>
    <w:div w:id="434911915">
      <w:bodyDiv w:val="1"/>
      <w:marLeft w:val="0"/>
      <w:marRight w:val="0"/>
      <w:marTop w:val="0"/>
      <w:marBottom w:val="0"/>
      <w:divBdr>
        <w:top w:val="none" w:sz="0" w:space="0" w:color="auto"/>
        <w:left w:val="none" w:sz="0" w:space="0" w:color="auto"/>
        <w:bottom w:val="none" w:sz="0" w:space="0" w:color="auto"/>
        <w:right w:val="none" w:sz="0" w:space="0" w:color="auto"/>
      </w:divBdr>
    </w:div>
    <w:div w:id="434985645">
      <w:bodyDiv w:val="1"/>
      <w:marLeft w:val="0"/>
      <w:marRight w:val="0"/>
      <w:marTop w:val="0"/>
      <w:marBottom w:val="0"/>
      <w:divBdr>
        <w:top w:val="none" w:sz="0" w:space="0" w:color="auto"/>
        <w:left w:val="none" w:sz="0" w:space="0" w:color="auto"/>
        <w:bottom w:val="none" w:sz="0" w:space="0" w:color="auto"/>
        <w:right w:val="none" w:sz="0" w:space="0" w:color="auto"/>
      </w:divBdr>
    </w:div>
    <w:div w:id="435059214">
      <w:bodyDiv w:val="1"/>
      <w:marLeft w:val="0"/>
      <w:marRight w:val="0"/>
      <w:marTop w:val="0"/>
      <w:marBottom w:val="0"/>
      <w:divBdr>
        <w:top w:val="none" w:sz="0" w:space="0" w:color="auto"/>
        <w:left w:val="none" w:sz="0" w:space="0" w:color="auto"/>
        <w:bottom w:val="none" w:sz="0" w:space="0" w:color="auto"/>
        <w:right w:val="none" w:sz="0" w:space="0" w:color="auto"/>
      </w:divBdr>
    </w:div>
    <w:div w:id="435367516">
      <w:bodyDiv w:val="1"/>
      <w:marLeft w:val="0"/>
      <w:marRight w:val="0"/>
      <w:marTop w:val="0"/>
      <w:marBottom w:val="0"/>
      <w:divBdr>
        <w:top w:val="none" w:sz="0" w:space="0" w:color="auto"/>
        <w:left w:val="none" w:sz="0" w:space="0" w:color="auto"/>
        <w:bottom w:val="none" w:sz="0" w:space="0" w:color="auto"/>
        <w:right w:val="none" w:sz="0" w:space="0" w:color="auto"/>
      </w:divBdr>
    </w:div>
    <w:div w:id="435642659">
      <w:bodyDiv w:val="1"/>
      <w:marLeft w:val="0"/>
      <w:marRight w:val="0"/>
      <w:marTop w:val="0"/>
      <w:marBottom w:val="0"/>
      <w:divBdr>
        <w:top w:val="none" w:sz="0" w:space="0" w:color="auto"/>
        <w:left w:val="none" w:sz="0" w:space="0" w:color="auto"/>
        <w:bottom w:val="none" w:sz="0" w:space="0" w:color="auto"/>
        <w:right w:val="none" w:sz="0" w:space="0" w:color="auto"/>
      </w:divBdr>
    </w:div>
    <w:div w:id="435712010">
      <w:bodyDiv w:val="1"/>
      <w:marLeft w:val="0"/>
      <w:marRight w:val="0"/>
      <w:marTop w:val="0"/>
      <w:marBottom w:val="0"/>
      <w:divBdr>
        <w:top w:val="none" w:sz="0" w:space="0" w:color="auto"/>
        <w:left w:val="none" w:sz="0" w:space="0" w:color="auto"/>
        <w:bottom w:val="none" w:sz="0" w:space="0" w:color="auto"/>
        <w:right w:val="none" w:sz="0" w:space="0" w:color="auto"/>
      </w:divBdr>
    </w:div>
    <w:div w:id="435712655">
      <w:bodyDiv w:val="1"/>
      <w:marLeft w:val="0"/>
      <w:marRight w:val="0"/>
      <w:marTop w:val="0"/>
      <w:marBottom w:val="0"/>
      <w:divBdr>
        <w:top w:val="none" w:sz="0" w:space="0" w:color="auto"/>
        <w:left w:val="none" w:sz="0" w:space="0" w:color="auto"/>
        <w:bottom w:val="none" w:sz="0" w:space="0" w:color="auto"/>
        <w:right w:val="none" w:sz="0" w:space="0" w:color="auto"/>
      </w:divBdr>
    </w:div>
    <w:div w:id="436557656">
      <w:bodyDiv w:val="1"/>
      <w:marLeft w:val="0"/>
      <w:marRight w:val="0"/>
      <w:marTop w:val="0"/>
      <w:marBottom w:val="0"/>
      <w:divBdr>
        <w:top w:val="none" w:sz="0" w:space="0" w:color="auto"/>
        <w:left w:val="none" w:sz="0" w:space="0" w:color="auto"/>
        <w:bottom w:val="none" w:sz="0" w:space="0" w:color="auto"/>
        <w:right w:val="none" w:sz="0" w:space="0" w:color="auto"/>
      </w:divBdr>
    </w:div>
    <w:div w:id="436632378">
      <w:bodyDiv w:val="1"/>
      <w:marLeft w:val="0"/>
      <w:marRight w:val="0"/>
      <w:marTop w:val="0"/>
      <w:marBottom w:val="0"/>
      <w:divBdr>
        <w:top w:val="none" w:sz="0" w:space="0" w:color="auto"/>
        <w:left w:val="none" w:sz="0" w:space="0" w:color="auto"/>
        <w:bottom w:val="none" w:sz="0" w:space="0" w:color="auto"/>
        <w:right w:val="none" w:sz="0" w:space="0" w:color="auto"/>
      </w:divBdr>
    </w:div>
    <w:div w:id="436995034">
      <w:bodyDiv w:val="1"/>
      <w:marLeft w:val="0"/>
      <w:marRight w:val="0"/>
      <w:marTop w:val="0"/>
      <w:marBottom w:val="0"/>
      <w:divBdr>
        <w:top w:val="none" w:sz="0" w:space="0" w:color="auto"/>
        <w:left w:val="none" w:sz="0" w:space="0" w:color="auto"/>
        <w:bottom w:val="none" w:sz="0" w:space="0" w:color="auto"/>
        <w:right w:val="none" w:sz="0" w:space="0" w:color="auto"/>
      </w:divBdr>
    </w:div>
    <w:div w:id="437022563">
      <w:bodyDiv w:val="1"/>
      <w:marLeft w:val="0"/>
      <w:marRight w:val="0"/>
      <w:marTop w:val="0"/>
      <w:marBottom w:val="0"/>
      <w:divBdr>
        <w:top w:val="none" w:sz="0" w:space="0" w:color="auto"/>
        <w:left w:val="none" w:sz="0" w:space="0" w:color="auto"/>
        <w:bottom w:val="none" w:sz="0" w:space="0" w:color="auto"/>
        <w:right w:val="none" w:sz="0" w:space="0" w:color="auto"/>
      </w:divBdr>
    </w:div>
    <w:div w:id="437026527">
      <w:bodyDiv w:val="1"/>
      <w:marLeft w:val="0"/>
      <w:marRight w:val="0"/>
      <w:marTop w:val="0"/>
      <w:marBottom w:val="0"/>
      <w:divBdr>
        <w:top w:val="none" w:sz="0" w:space="0" w:color="auto"/>
        <w:left w:val="none" w:sz="0" w:space="0" w:color="auto"/>
        <w:bottom w:val="none" w:sz="0" w:space="0" w:color="auto"/>
        <w:right w:val="none" w:sz="0" w:space="0" w:color="auto"/>
      </w:divBdr>
    </w:div>
    <w:div w:id="437410609">
      <w:bodyDiv w:val="1"/>
      <w:marLeft w:val="0"/>
      <w:marRight w:val="0"/>
      <w:marTop w:val="0"/>
      <w:marBottom w:val="0"/>
      <w:divBdr>
        <w:top w:val="none" w:sz="0" w:space="0" w:color="auto"/>
        <w:left w:val="none" w:sz="0" w:space="0" w:color="auto"/>
        <w:bottom w:val="none" w:sz="0" w:space="0" w:color="auto"/>
        <w:right w:val="none" w:sz="0" w:space="0" w:color="auto"/>
      </w:divBdr>
    </w:div>
    <w:div w:id="437607974">
      <w:bodyDiv w:val="1"/>
      <w:marLeft w:val="0"/>
      <w:marRight w:val="0"/>
      <w:marTop w:val="0"/>
      <w:marBottom w:val="0"/>
      <w:divBdr>
        <w:top w:val="none" w:sz="0" w:space="0" w:color="auto"/>
        <w:left w:val="none" w:sz="0" w:space="0" w:color="auto"/>
        <w:bottom w:val="none" w:sz="0" w:space="0" w:color="auto"/>
        <w:right w:val="none" w:sz="0" w:space="0" w:color="auto"/>
      </w:divBdr>
    </w:div>
    <w:div w:id="438257296">
      <w:bodyDiv w:val="1"/>
      <w:marLeft w:val="0"/>
      <w:marRight w:val="0"/>
      <w:marTop w:val="0"/>
      <w:marBottom w:val="0"/>
      <w:divBdr>
        <w:top w:val="none" w:sz="0" w:space="0" w:color="auto"/>
        <w:left w:val="none" w:sz="0" w:space="0" w:color="auto"/>
        <w:bottom w:val="none" w:sz="0" w:space="0" w:color="auto"/>
        <w:right w:val="none" w:sz="0" w:space="0" w:color="auto"/>
      </w:divBdr>
    </w:div>
    <w:div w:id="439033293">
      <w:bodyDiv w:val="1"/>
      <w:marLeft w:val="0"/>
      <w:marRight w:val="0"/>
      <w:marTop w:val="0"/>
      <w:marBottom w:val="0"/>
      <w:divBdr>
        <w:top w:val="none" w:sz="0" w:space="0" w:color="auto"/>
        <w:left w:val="none" w:sz="0" w:space="0" w:color="auto"/>
        <w:bottom w:val="none" w:sz="0" w:space="0" w:color="auto"/>
        <w:right w:val="none" w:sz="0" w:space="0" w:color="auto"/>
      </w:divBdr>
    </w:div>
    <w:div w:id="439034935">
      <w:bodyDiv w:val="1"/>
      <w:marLeft w:val="0"/>
      <w:marRight w:val="0"/>
      <w:marTop w:val="0"/>
      <w:marBottom w:val="0"/>
      <w:divBdr>
        <w:top w:val="none" w:sz="0" w:space="0" w:color="auto"/>
        <w:left w:val="none" w:sz="0" w:space="0" w:color="auto"/>
        <w:bottom w:val="none" w:sz="0" w:space="0" w:color="auto"/>
        <w:right w:val="none" w:sz="0" w:space="0" w:color="auto"/>
      </w:divBdr>
    </w:div>
    <w:div w:id="439109993">
      <w:bodyDiv w:val="1"/>
      <w:marLeft w:val="0"/>
      <w:marRight w:val="0"/>
      <w:marTop w:val="0"/>
      <w:marBottom w:val="0"/>
      <w:divBdr>
        <w:top w:val="none" w:sz="0" w:space="0" w:color="auto"/>
        <w:left w:val="none" w:sz="0" w:space="0" w:color="auto"/>
        <w:bottom w:val="none" w:sz="0" w:space="0" w:color="auto"/>
        <w:right w:val="none" w:sz="0" w:space="0" w:color="auto"/>
      </w:divBdr>
    </w:div>
    <w:div w:id="439841609">
      <w:bodyDiv w:val="1"/>
      <w:marLeft w:val="0"/>
      <w:marRight w:val="0"/>
      <w:marTop w:val="0"/>
      <w:marBottom w:val="0"/>
      <w:divBdr>
        <w:top w:val="none" w:sz="0" w:space="0" w:color="auto"/>
        <w:left w:val="none" w:sz="0" w:space="0" w:color="auto"/>
        <w:bottom w:val="none" w:sz="0" w:space="0" w:color="auto"/>
        <w:right w:val="none" w:sz="0" w:space="0" w:color="auto"/>
      </w:divBdr>
    </w:div>
    <w:div w:id="440030344">
      <w:bodyDiv w:val="1"/>
      <w:marLeft w:val="0"/>
      <w:marRight w:val="0"/>
      <w:marTop w:val="0"/>
      <w:marBottom w:val="0"/>
      <w:divBdr>
        <w:top w:val="none" w:sz="0" w:space="0" w:color="auto"/>
        <w:left w:val="none" w:sz="0" w:space="0" w:color="auto"/>
        <w:bottom w:val="none" w:sz="0" w:space="0" w:color="auto"/>
        <w:right w:val="none" w:sz="0" w:space="0" w:color="auto"/>
      </w:divBdr>
    </w:div>
    <w:div w:id="440685286">
      <w:bodyDiv w:val="1"/>
      <w:marLeft w:val="0"/>
      <w:marRight w:val="0"/>
      <w:marTop w:val="0"/>
      <w:marBottom w:val="0"/>
      <w:divBdr>
        <w:top w:val="none" w:sz="0" w:space="0" w:color="auto"/>
        <w:left w:val="none" w:sz="0" w:space="0" w:color="auto"/>
        <w:bottom w:val="none" w:sz="0" w:space="0" w:color="auto"/>
        <w:right w:val="none" w:sz="0" w:space="0" w:color="auto"/>
      </w:divBdr>
    </w:div>
    <w:div w:id="441075011">
      <w:bodyDiv w:val="1"/>
      <w:marLeft w:val="0"/>
      <w:marRight w:val="0"/>
      <w:marTop w:val="0"/>
      <w:marBottom w:val="0"/>
      <w:divBdr>
        <w:top w:val="none" w:sz="0" w:space="0" w:color="auto"/>
        <w:left w:val="none" w:sz="0" w:space="0" w:color="auto"/>
        <w:bottom w:val="none" w:sz="0" w:space="0" w:color="auto"/>
        <w:right w:val="none" w:sz="0" w:space="0" w:color="auto"/>
      </w:divBdr>
    </w:div>
    <w:div w:id="441344024">
      <w:bodyDiv w:val="1"/>
      <w:marLeft w:val="0"/>
      <w:marRight w:val="0"/>
      <w:marTop w:val="0"/>
      <w:marBottom w:val="0"/>
      <w:divBdr>
        <w:top w:val="none" w:sz="0" w:space="0" w:color="auto"/>
        <w:left w:val="none" w:sz="0" w:space="0" w:color="auto"/>
        <w:bottom w:val="none" w:sz="0" w:space="0" w:color="auto"/>
        <w:right w:val="none" w:sz="0" w:space="0" w:color="auto"/>
      </w:divBdr>
    </w:div>
    <w:div w:id="442504636">
      <w:bodyDiv w:val="1"/>
      <w:marLeft w:val="0"/>
      <w:marRight w:val="0"/>
      <w:marTop w:val="0"/>
      <w:marBottom w:val="0"/>
      <w:divBdr>
        <w:top w:val="none" w:sz="0" w:space="0" w:color="auto"/>
        <w:left w:val="none" w:sz="0" w:space="0" w:color="auto"/>
        <w:bottom w:val="none" w:sz="0" w:space="0" w:color="auto"/>
        <w:right w:val="none" w:sz="0" w:space="0" w:color="auto"/>
      </w:divBdr>
    </w:div>
    <w:div w:id="442847696">
      <w:bodyDiv w:val="1"/>
      <w:marLeft w:val="0"/>
      <w:marRight w:val="0"/>
      <w:marTop w:val="0"/>
      <w:marBottom w:val="0"/>
      <w:divBdr>
        <w:top w:val="none" w:sz="0" w:space="0" w:color="auto"/>
        <w:left w:val="none" w:sz="0" w:space="0" w:color="auto"/>
        <w:bottom w:val="none" w:sz="0" w:space="0" w:color="auto"/>
        <w:right w:val="none" w:sz="0" w:space="0" w:color="auto"/>
      </w:divBdr>
    </w:div>
    <w:div w:id="443160672">
      <w:bodyDiv w:val="1"/>
      <w:marLeft w:val="0"/>
      <w:marRight w:val="0"/>
      <w:marTop w:val="0"/>
      <w:marBottom w:val="0"/>
      <w:divBdr>
        <w:top w:val="none" w:sz="0" w:space="0" w:color="auto"/>
        <w:left w:val="none" w:sz="0" w:space="0" w:color="auto"/>
        <w:bottom w:val="none" w:sz="0" w:space="0" w:color="auto"/>
        <w:right w:val="none" w:sz="0" w:space="0" w:color="auto"/>
      </w:divBdr>
    </w:div>
    <w:div w:id="443501232">
      <w:bodyDiv w:val="1"/>
      <w:marLeft w:val="0"/>
      <w:marRight w:val="0"/>
      <w:marTop w:val="0"/>
      <w:marBottom w:val="0"/>
      <w:divBdr>
        <w:top w:val="none" w:sz="0" w:space="0" w:color="auto"/>
        <w:left w:val="none" w:sz="0" w:space="0" w:color="auto"/>
        <w:bottom w:val="none" w:sz="0" w:space="0" w:color="auto"/>
        <w:right w:val="none" w:sz="0" w:space="0" w:color="auto"/>
      </w:divBdr>
    </w:div>
    <w:div w:id="443574446">
      <w:bodyDiv w:val="1"/>
      <w:marLeft w:val="0"/>
      <w:marRight w:val="0"/>
      <w:marTop w:val="0"/>
      <w:marBottom w:val="0"/>
      <w:divBdr>
        <w:top w:val="none" w:sz="0" w:space="0" w:color="auto"/>
        <w:left w:val="none" w:sz="0" w:space="0" w:color="auto"/>
        <w:bottom w:val="none" w:sz="0" w:space="0" w:color="auto"/>
        <w:right w:val="none" w:sz="0" w:space="0" w:color="auto"/>
      </w:divBdr>
    </w:div>
    <w:div w:id="444663371">
      <w:bodyDiv w:val="1"/>
      <w:marLeft w:val="0"/>
      <w:marRight w:val="0"/>
      <w:marTop w:val="0"/>
      <w:marBottom w:val="0"/>
      <w:divBdr>
        <w:top w:val="none" w:sz="0" w:space="0" w:color="auto"/>
        <w:left w:val="none" w:sz="0" w:space="0" w:color="auto"/>
        <w:bottom w:val="none" w:sz="0" w:space="0" w:color="auto"/>
        <w:right w:val="none" w:sz="0" w:space="0" w:color="auto"/>
      </w:divBdr>
    </w:div>
    <w:div w:id="444740460">
      <w:bodyDiv w:val="1"/>
      <w:marLeft w:val="0"/>
      <w:marRight w:val="0"/>
      <w:marTop w:val="0"/>
      <w:marBottom w:val="0"/>
      <w:divBdr>
        <w:top w:val="none" w:sz="0" w:space="0" w:color="auto"/>
        <w:left w:val="none" w:sz="0" w:space="0" w:color="auto"/>
        <w:bottom w:val="none" w:sz="0" w:space="0" w:color="auto"/>
        <w:right w:val="none" w:sz="0" w:space="0" w:color="auto"/>
      </w:divBdr>
    </w:div>
    <w:div w:id="445007397">
      <w:bodyDiv w:val="1"/>
      <w:marLeft w:val="0"/>
      <w:marRight w:val="0"/>
      <w:marTop w:val="0"/>
      <w:marBottom w:val="0"/>
      <w:divBdr>
        <w:top w:val="none" w:sz="0" w:space="0" w:color="auto"/>
        <w:left w:val="none" w:sz="0" w:space="0" w:color="auto"/>
        <w:bottom w:val="none" w:sz="0" w:space="0" w:color="auto"/>
        <w:right w:val="none" w:sz="0" w:space="0" w:color="auto"/>
      </w:divBdr>
    </w:div>
    <w:div w:id="445122144">
      <w:bodyDiv w:val="1"/>
      <w:marLeft w:val="0"/>
      <w:marRight w:val="0"/>
      <w:marTop w:val="0"/>
      <w:marBottom w:val="0"/>
      <w:divBdr>
        <w:top w:val="none" w:sz="0" w:space="0" w:color="auto"/>
        <w:left w:val="none" w:sz="0" w:space="0" w:color="auto"/>
        <w:bottom w:val="none" w:sz="0" w:space="0" w:color="auto"/>
        <w:right w:val="none" w:sz="0" w:space="0" w:color="auto"/>
      </w:divBdr>
    </w:div>
    <w:div w:id="445278137">
      <w:bodyDiv w:val="1"/>
      <w:marLeft w:val="0"/>
      <w:marRight w:val="0"/>
      <w:marTop w:val="0"/>
      <w:marBottom w:val="0"/>
      <w:divBdr>
        <w:top w:val="none" w:sz="0" w:space="0" w:color="auto"/>
        <w:left w:val="none" w:sz="0" w:space="0" w:color="auto"/>
        <w:bottom w:val="none" w:sz="0" w:space="0" w:color="auto"/>
        <w:right w:val="none" w:sz="0" w:space="0" w:color="auto"/>
      </w:divBdr>
    </w:div>
    <w:div w:id="445320017">
      <w:bodyDiv w:val="1"/>
      <w:marLeft w:val="0"/>
      <w:marRight w:val="0"/>
      <w:marTop w:val="0"/>
      <w:marBottom w:val="0"/>
      <w:divBdr>
        <w:top w:val="none" w:sz="0" w:space="0" w:color="auto"/>
        <w:left w:val="none" w:sz="0" w:space="0" w:color="auto"/>
        <w:bottom w:val="none" w:sz="0" w:space="0" w:color="auto"/>
        <w:right w:val="none" w:sz="0" w:space="0" w:color="auto"/>
      </w:divBdr>
    </w:div>
    <w:div w:id="445513876">
      <w:bodyDiv w:val="1"/>
      <w:marLeft w:val="0"/>
      <w:marRight w:val="0"/>
      <w:marTop w:val="0"/>
      <w:marBottom w:val="0"/>
      <w:divBdr>
        <w:top w:val="none" w:sz="0" w:space="0" w:color="auto"/>
        <w:left w:val="none" w:sz="0" w:space="0" w:color="auto"/>
        <w:bottom w:val="none" w:sz="0" w:space="0" w:color="auto"/>
        <w:right w:val="none" w:sz="0" w:space="0" w:color="auto"/>
      </w:divBdr>
    </w:div>
    <w:div w:id="445807299">
      <w:bodyDiv w:val="1"/>
      <w:marLeft w:val="0"/>
      <w:marRight w:val="0"/>
      <w:marTop w:val="0"/>
      <w:marBottom w:val="0"/>
      <w:divBdr>
        <w:top w:val="none" w:sz="0" w:space="0" w:color="auto"/>
        <w:left w:val="none" w:sz="0" w:space="0" w:color="auto"/>
        <w:bottom w:val="none" w:sz="0" w:space="0" w:color="auto"/>
        <w:right w:val="none" w:sz="0" w:space="0" w:color="auto"/>
      </w:divBdr>
    </w:div>
    <w:div w:id="446000431">
      <w:bodyDiv w:val="1"/>
      <w:marLeft w:val="0"/>
      <w:marRight w:val="0"/>
      <w:marTop w:val="0"/>
      <w:marBottom w:val="0"/>
      <w:divBdr>
        <w:top w:val="none" w:sz="0" w:space="0" w:color="auto"/>
        <w:left w:val="none" w:sz="0" w:space="0" w:color="auto"/>
        <w:bottom w:val="none" w:sz="0" w:space="0" w:color="auto"/>
        <w:right w:val="none" w:sz="0" w:space="0" w:color="auto"/>
      </w:divBdr>
    </w:div>
    <w:div w:id="446315906">
      <w:bodyDiv w:val="1"/>
      <w:marLeft w:val="0"/>
      <w:marRight w:val="0"/>
      <w:marTop w:val="0"/>
      <w:marBottom w:val="0"/>
      <w:divBdr>
        <w:top w:val="none" w:sz="0" w:space="0" w:color="auto"/>
        <w:left w:val="none" w:sz="0" w:space="0" w:color="auto"/>
        <w:bottom w:val="none" w:sz="0" w:space="0" w:color="auto"/>
        <w:right w:val="none" w:sz="0" w:space="0" w:color="auto"/>
      </w:divBdr>
    </w:div>
    <w:div w:id="446657385">
      <w:bodyDiv w:val="1"/>
      <w:marLeft w:val="0"/>
      <w:marRight w:val="0"/>
      <w:marTop w:val="0"/>
      <w:marBottom w:val="0"/>
      <w:divBdr>
        <w:top w:val="none" w:sz="0" w:space="0" w:color="auto"/>
        <w:left w:val="none" w:sz="0" w:space="0" w:color="auto"/>
        <w:bottom w:val="none" w:sz="0" w:space="0" w:color="auto"/>
        <w:right w:val="none" w:sz="0" w:space="0" w:color="auto"/>
      </w:divBdr>
    </w:div>
    <w:div w:id="447162695">
      <w:bodyDiv w:val="1"/>
      <w:marLeft w:val="0"/>
      <w:marRight w:val="0"/>
      <w:marTop w:val="0"/>
      <w:marBottom w:val="0"/>
      <w:divBdr>
        <w:top w:val="none" w:sz="0" w:space="0" w:color="auto"/>
        <w:left w:val="none" w:sz="0" w:space="0" w:color="auto"/>
        <w:bottom w:val="none" w:sz="0" w:space="0" w:color="auto"/>
        <w:right w:val="none" w:sz="0" w:space="0" w:color="auto"/>
      </w:divBdr>
    </w:div>
    <w:div w:id="447745587">
      <w:bodyDiv w:val="1"/>
      <w:marLeft w:val="0"/>
      <w:marRight w:val="0"/>
      <w:marTop w:val="0"/>
      <w:marBottom w:val="0"/>
      <w:divBdr>
        <w:top w:val="none" w:sz="0" w:space="0" w:color="auto"/>
        <w:left w:val="none" w:sz="0" w:space="0" w:color="auto"/>
        <w:bottom w:val="none" w:sz="0" w:space="0" w:color="auto"/>
        <w:right w:val="none" w:sz="0" w:space="0" w:color="auto"/>
      </w:divBdr>
    </w:div>
    <w:div w:id="449132851">
      <w:bodyDiv w:val="1"/>
      <w:marLeft w:val="0"/>
      <w:marRight w:val="0"/>
      <w:marTop w:val="0"/>
      <w:marBottom w:val="0"/>
      <w:divBdr>
        <w:top w:val="none" w:sz="0" w:space="0" w:color="auto"/>
        <w:left w:val="none" w:sz="0" w:space="0" w:color="auto"/>
        <w:bottom w:val="none" w:sz="0" w:space="0" w:color="auto"/>
        <w:right w:val="none" w:sz="0" w:space="0" w:color="auto"/>
      </w:divBdr>
    </w:div>
    <w:div w:id="449204708">
      <w:bodyDiv w:val="1"/>
      <w:marLeft w:val="0"/>
      <w:marRight w:val="0"/>
      <w:marTop w:val="0"/>
      <w:marBottom w:val="0"/>
      <w:divBdr>
        <w:top w:val="none" w:sz="0" w:space="0" w:color="auto"/>
        <w:left w:val="none" w:sz="0" w:space="0" w:color="auto"/>
        <w:bottom w:val="none" w:sz="0" w:space="0" w:color="auto"/>
        <w:right w:val="none" w:sz="0" w:space="0" w:color="auto"/>
      </w:divBdr>
    </w:div>
    <w:div w:id="449205786">
      <w:bodyDiv w:val="1"/>
      <w:marLeft w:val="0"/>
      <w:marRight w:val="0"/>
      <w:marTop w:val="0"/>
      <w:marBottom w:val="0"/>
      <w:divBdr>
        <w:top w:val="none" w:sz="0" w:space="0" w:color="auto"/>
        <w:left w:val="none" w:sz="0" w:space="0" w:color="auto"/>
        <w:bottom w:val="none" w:sz="0" w:space="0" w:color="auto"/>
        <w:right w:val="none" w:sz="0" w:space="0" w:color="auto"/>
      </w:divBdr>
    </w:div>
    <w:div w:id="449401102">
      <w:bodyDiv w:val="1"/>
      <w:marLeft w:val="0"/>
      <w:marRight w:val="0"/>
      <w:marTop w:val="0"/>
      <w:marBottom w:val="0"/>
      <w:divBdr>
        <w:top w:val="none" w:sz="0" w:space="0" w:color="auto"/>
        <w:left w:val="none" w:sz="0" w:space="0" w:color="auto"/>
        <w:bottom w:val="none" w:sz="0" w:space="0" w:color="auto"/>
        <w:right w:val="none" w:sz="0" w:space="0" w:color="auto"/>
      </w:divBdr>
    </w:div>
    <w:div w:id="449472633">
      <w:bodyDiv w:val="1"/>
      <w:marLeft w:val="0"/>
      <w:marRight w:val="0"/>
      <w:marTop w:val="0"/>
      <w:marBottom w:val="0"/>
      <w:divBdr>
        <w:top w:val="none" w:sz="0" w:space="0" w:color="auto"/>
        <w:left w:val="none" w:sz="0" w:space="0" w:color="auto"/>
        <w:bottom w:val="none" w:sz="0" w:space="0" w:color="auto"/>
        <w:right w:val="none" w:sz="0" w:space="0" w:color="auto"/>
      </w:divBdr>
    </w:div>
    <w:div w:id="449974433">
      <w:bodyDiv w:val="1"/>
      <w:marLeft w:val="0"/>
      <w:marRight w:val="0"/>
      <w:marTop w:val="0"/>
      <w:marBottom w:val="0"/>
      <w:divBdr>
        <w:top w:val="none" w:sz="0" w:space="0" w:color="auto"/>
        <w:left w:val="none" w:sz="0" w:space="0" w:color="auto"/>
        <w:bottom w:val="none" w:sz="0" w:space="0" w:color="auto"/>
        <w:right w:val="none" w:sz="0" w:space="0" w:color="auto"/>
      </w:divBdr>
    </w:div>
    <w:div w:id="452214615">
      <w:bodyDiv w:val="1"/>
      <w:marLeft w:val="0"/>
      <w:marRight w:val="0"/>
      <w:marTop w:val="0"/>
      <w:marBottom w:val="0"/>
      <w:divBdr>
        <w:top w:val="none" w:sz="0" w:space="0" w:color="auto"/>
        <w:left w:val="none" w:sz="0" w:space="0" w:color="auto"/>
        <w:bottom w:val="none" w:sz="0" w:space="0" w:color="auto"/>
        <w:right w:val="none" w:sz="0" w:space="0" w:color="auto"/>
      </w:divBdr>
    </w:div>
    <w:div w:id="452406243">
      <w:bodyDiv w:val="1"/>
      <w:marLeft w:val="0"/>
      <w:marRight w:val="0"/>
      <w:marTop w:val="0"/>
      <w:marBottom w:val="0"/>
      <w:divBdr>
        <w:top w:val="none" w:sz="0" w:space="0" w:color="auto"/>
        <w:left w:val="none" w:sz="0" w:space="0" w:color="auto"/>
        <w:bottom w:val="none" w:sz="0" w:space="0" w:color="auto"/>
        <w:right w:val="none" w:sz="0" w:space="0" w:color="auto"/>
      </w:divBdr>
    </w:div>
    <w:div w:id="452477998">
      <w:bodyDiv w:val="1"/>
      <w:marLeft w:val="0"/>
      <w:marRight w:val="0"/>
      <w:marTop w:val="0"/>
      <w:marBottom w:val="0"/>
      <w:divBdr>
        <w:top w:val="none" w:sz="0" w:space="0" w:color="auto"/>
        <w:left w:val="none" w:sz="0" w:space="0" w:color="auto"/>
        <w:bottom w:val="none" w:sz="0" w:space="0" w:color="auto"/>
        <w:right w:val="none" w:sz="0" w:space="0" w:color="auto"/>
      </w:divBdr>
    </w:div>
    <w:div w:id="452484376">
      <w:bodyDiv w:val="1"/>
      <w:marLeft w:val="0"/>
      <w:marRight w:val="0"/>
      <w:marTop w:val="0"/>
      <w:marBottom w:val="0"/>
      <w:divBdr>
        <w:top w:val="none" w:sz="0" w:space="0" w:color="auto"/>
        <w:left w:val="none" w:sz="0" w:space="0" w:color="auto"/>
        <w:bottom w:val="none" w:sz="0" w:space="0" w:color="auto"/>
        <w:right w:val="none" w:sz="0" w:space="0" w:color="auto"/>
      </w:divBdr>
    </w:div>
    <w:div w:id="452601650">
      <w:bodyDiv w:val="1"/>
      <w:marLeft w:val="0"/>
      <w:marRight w:val="0"/>
      <w:marTop w:val="0"/>
      <w:marBottom w:val="0"/>
      <w:divBdr>
        <w:top w:val="none" w:sz="0" w:space="0" w:color="auto"/>
        <w:left w:val="none" w:sz="0" w:space="0" w:color="auto"/>
        <w:bottom w:val="none" w:sz="0" w:space="0" w:color="auto"/>
        <w:right w:val="none" w:sz="0" w:space="0" w:color="auto"/>
      </w:divBdr>
    </w:div>
    <w:div w:id="452671199">
      <w:bodyDiv w:val="1"/>
      <w:marLeft w:val="0"/>
      <w:marRight w:val="0"/>
      <w:marTop w:val="0"/>
      <w:marBottom w:val="0"/>
      <w:divBdr>
        <w:top w:val="none" w:sz="0" w:space="0" w:color="auto"/>
        <w:left w:val="none" w:sz="0" w:space="0" w:color="auto"/>
        <w:bottom w:val="none" w:sz="0" w:space="0" w:color="auto"/>
        <w:right w:val="none" w:sz="0" w:space="0" w:color="auto"/>
      </w:divBdr>
    </w:div>
    <w:div w:id="453256323">
      <w:bodyDiv w:val="1"/>
      <w:marLeft w:val="0"/>
      <w:marRight w:val="0"/>
      <w:marTop w:val="0"/>
      <w:marBottom w:val="0"/>
      <w:divBdr>
        <w:top w:val="none" w:sz="0" w:space="0" w:color="auto"/>
        <w:left w:val="none" w:sz="0" w:space="0" w:color="auto"/>
        <w:bottom w:val="none" w:sz="0" w:space="0" w:color="auto"/>
        <w:right w:val="none" w:sz="0" w:space="0" w:color="auto"/>
      </w:divBdr>
    </w:div>
    <w:div w:id="453327430">
      <w:bodyDiv w:val="1"/>
      <w:marLeft w:val="0"/>
      <w:marRight w:val="0"/>
      <w:marTop w:val="0"/>
      <w:marBottom w:val="0"/>
      <w:divBdr>
        <w:top w:val="none" w:sz="0" w:space="0" w:color="auto"/>
        <w:left w:val="none" w:sz="0" w:space="0" w:color="auto"/>
        <w:bottom w:val="none" w:sz="0" w:space="0" w:color="auto"/>
        <w:right w:val="none" w:sz="0" w:space="0" w:color="auto"/>
      </w:divBdr>
    </w:div>
    <w:div w:id="453405680">
      <w:bodyDiv w:val="1"/>
      <w:marLeft w:val="0"/>
      <w:marRight w:val="0"/>
      <w:marTop w:val="0"/>
      <w:marBottom w:val="0"/>
      <w:divBdr>
        <w:top w:val="none" w:sz="0" w:space="0" w:color="auto"/>
        <w:left w:val="none" w:sz="0" w:space="0" w:color="auto"/>
        <w:bottom w:val="none" w:sz="0" w:space="0" w:color="auto"/>
        <w:right w:val="none" w:sz="0" w:space="0" w:color="auto"/>
      </w:divBdr>
    </w:div>
    <w:div w:id="453408516">
      <w:bodyDiv w:val="1"/>
      <w:marLeft w:val="0"/>
      <w:marRight w:val="0"/>
      <w:marTop w:val="0"/>
      <w:marBottom w:val="0"/>
      <w:divBdr>
        <w:top w:val="none" w:sz="0" w:space="0" w:color="auto"/>
        <w:left w:val="none" w:sz="0" w:space="0" w:color="auto"/>
        <w:bottom w:val="none" w:sz="0" w:space="0" w:color="auto"/>
        <w:right w:val="none" w:sz="0" w:space="0" w:color="auto"/>
      </w:divBdr>
    </w:div>
    <w:div w:id="453524126">
      <w:bodyDiv w:val="1"/>
      <w:marLeft w:val="0"/>
      <w:marRight w:val="0"/>
      <w:marTop w:val="0"/>
      <w:marBottom w:val="0"/>
      <w:divBdr>
        <w:top w:val="none" w:sz="0" w:space="0" w:color="auto"/>
        <w:left w:val="none" w:sz="0" w:space="0" w:color="auto"/>
        <w:bottom w:val="none" w:sz="0" w:space="0" w:color="auto"/>
        <w:right w:val="none" w:sz="0" w:space="0" w:color="auto"/>
      </w:divBdr>
    </w:div>
    <w:div w:id="453596571">
      <w:bodyDiv w:val="1"/>
      <w:marLeft w:val="0"/>
      <w:marRight w:val="0"/>
      <w:marTop w:val="0"/>
      <w:marBottom w:val="0"/>
      <w:divBdr>
        <w:top w:val="none" w:sz="0" w:space="0" w:color="auto"/>
        <w:left w:val="none" w:sz="0" w:space="0" w:color="auto"/>
        <w:bottom w:val="none" w:sz="0" w:space="0" w:color="auto"/>
        <w:right w:val="none" w:sz="0" w:space="0" w:color="auto"/>
      </w:divBdr>
    </w:div>
    <w:div w:id="454058343">
      <w:bodyDiv w:val="1"/>
      <w:marLeft w:val="0"/>
      <w:marRight w:val="0"/>
      <w:marTop w:val="0"/>
      <w:marBottom w:val="0"/>
      <w:divBdr>
        <w:top w:val="none" w:sz="0" w:space="0" w:color="auto"/>
        <w:left w:val="none" w:sz="0" w:space="0" w:color="auto"/>
        <w:bottom w:val="none" w:sz="0" w:space="0" w:color="auto"/>
        <w:right w:val="none" w:sz="0" w:space="0" w:color="auto"/>
      </w:divBdr>
    </w:div>
    <w:div w:id="454519924">
      <w:bodyDiv w:val="1"/>
      <w:marLeft w:val="0"/>
      <w:marRight w:val="0"/>
      <w:marTop w:val="0"/>
      <w:marBottom w:val="0"/>
      <w:divBdr>
        <w:top w:val="none" w:sz="0" w:space="0" w:color="auto"/>
        <w:left w:val="none" w:sz="0" w:space="0" w:color="auto"/>
        <w:bottom w:val="none" w:sz="0" w:space="0" w:color="auto"/>
        <w:right w:val="none" w:sz="0" w:space="0" w:color="auto"/>
      </w:divBdr>
    </w:div>
    <w:div w:id="454523140">
      <w:bodyDiv w:val="1"/>
      <w:marLeft w:val="0"/>
      <w:marRight w:val="0"/>
      <w:marTop w:val="0"/>
      <w:marBottom w:val="0"/>
      <w:divBdr>
        <w:top w:val="none" w:sz="0" w:space="0" w:color="auto"/>
        <w:left w:val="none" w:sz="0" w:space="0" w:color="auto"/>
        <w:bottom w:val="none" w:sz="0" w:space="0" w:color="auto"/>
        <w:right w:val="none" w:sz="0" w:space="0" w:color="auto"/>
      </w:divBdr>
    </w:div>
    <w:div w:id="454951542">
      <w:bodyDiv w:val="1"/>
      <w:marLeft w:val="0"/>
      <w:marRight w:val="0"/>
      <w:marTop w:val="0"/>
      <w:marBottom w:val="0"/>
      <w:divBdr>
        <w:top w:val="none" w:sz="0" w:space="0" w:color="auto"/>
        <w:left w:val="none" w:sz="0" w:space="0" w:color="auto"/>
        <w:bottom w:val="none" w:sz="0" w:space="0" w:color="auto"/>
        <w:right w:val="none" w:sz="0" w:space="0" w:color="auto"/>
      </w:divBdr>
    </w:div>
    <w:div w:id="455568438">
      <w:bodyDiv w:val="1"/>
      <w:marLeft w:val="0"/>
      <w:marRight w:val="0"/>
      <w:marTop w:val="0"/>
      <w:marBottom w:val="0"/>
      <w:divBdr>
        <w:top w:val="none" w:sz="0" w:space="0" w:color="auto"/>
        <w:left w:val="none" w:sz="0" w:space="0" w:color="auto"/>
        <w:bottom w:val="none" w:sz="0" w:space="0" w:color="auto"/>
        <w:right w:val="none" w:sz="0" w:space="0" w:color="auto"/>
      </w:divBdr>
    </w:div>
    <w:div w:id="455636878">
      <w:bodyDiv w:val="1"/>
      <w:marLeft w:val="0"/>
      <w:marRight w:val="0"/>
      <w:marTop w:val="0"/>
      <w:marBottom w:val="0"/>
      <w:divBdr>
        <w:top w:val="none" w:sz="0" w:space="0" w:color="auto"/>
        <w:left w:val="none" w:sz="0" w:space="0" w:color="auto"/>
        <w:bottom w:val="none" w:sz="0" w:space="0" w:color="auto"/>
        <w:right w:val="none" w:sz="0" w:space="0" w:color="auto"/>
      </w:divBdr>
    </w:div>
    <w:div w:id="455955142">
      <w:bodyDiv w:val="1"/>
      <w:marLeft w:val="0"/>
      <w:marRight w:val="0"/>
      <w:marTop w:val="0"/>
      <w:marBottom w:val="0"/>
      <w:divBdr>
        <w:top w:val="none" w:sz="0" w:space="0" w:color="auto"/>
        <w:left w:val="none" w:sz="0" w:space="0" w:color="auto"/>
        <w:bottom w:val="none" w:sz="0" w:space="0" w:color="auto"/>
        <w:right w:val="none" w:sz="0" w:space="0" w:color="auto"/>
      </w:divBdr>
    </w:div>
    <w:div w:id="456218708">
      <w:bodyDiv w:val="1"/>
      <w:marLeft w:val="0"/>
      <w:marRight w:val="0"/>
      <w:marTop w:val="0"/>
      <w:marBottom w:val="0"/>
      <w:divBdr>
        <w:top w:val="none" w:sz="0" w:space="0" w:color="auto"/>
        <w:left w:val="none" w:sz="0" w:space="0" w:color="auto"/>
        <w:bottom w:val="none" w:sz="0" w:space="0" w:color="auto"/>
        <w:right w:val="none" w:sz="0" w:space="0" w:color="auto"/>
      </w:divBdr>
    </w:div>
    <w:div w:id="457190900">
      <w:bodyDiv w:val="1"/>
      <w:marLeft w:val="0"/>
      <w:marRight w:val="0"/>
      <w:marTop w:val="0"/>
      <w:marBottom w:val="0"/>
      <w:divBdr>
        <w:top w:val="none" w:sz="0" w:space="0" w:color="auto"/>
        <w:left w:val="none" w:sz="0" w:space="0" w:color="auto"/>
        <w:bottom w:val="none" w:sz="0" w:space="0" w:color="auto"/>
        <w:right w:val="none" w:sz="0" w:space="0" w:color="auto"/>
      </w:divBdr>
    </w:div>
    <w:div w:id="457724986">
      <w:bodyDiv w:val="1"/>
      <w:marLeft w:val="0"/>
      <w:marRight w:val="0"/>
      <w:marTop w:val="0"/>
      <w:marBottom w:val="0"/>
      <w:divBdr>
        <w:top w:val="none" w:sz="0" w:space="0" w:color="auto"/>
        <w:left w:val="none" w:sz="0" w:space="0" w:color="auto"/>
        <w:bottom w:val="none" w:sz="0" w:space="0" w:color="auto"/>
        <w:right w:val="none" w:sz="0" w:space="0" w:color="auto"/>
      </w:divBdr>
    </w:div>
    <w:div w:id="457845099">
      <w:bodyDiv w:val="1"/>
      <w:marLeft w:val="0"/>
      <w:marRight w:val="0"/>
      <w:marTop w:val="0"/>
      <w:marBottom w:val="0"/>
      <w:divBdr>
        <w:top w:val="none" w:sz="0" w:space="0" w:color="auto"/>
        <w:left w:val="none" w:sz="0" w:space="0" w:color="auto"/>
        <w:bottom w:val="none" w:sz="0" w:space="0" w:color="auto"/>
        <w:right w:val="none" w:sz="0" w:space="0" w:color="auto"/>
      </w:divBdr>
    </w:div>
    <w:div w:id="458718731">
      <w:bodyDiv w:val="1"/>
      <w:marLeft w:val="0"/>
      <w:marRight w:val="0"/>
      <w:marTop w:val="0"/>
      <w:marBottom w:val="0"/>
      <w:divBdr>
        <w:top w:val="none" w:sz="0" w:space="0" w:color="auto"/>
        <w:left w:val="none" w:sz="0" w:space="0" w:color="auto"/>
        <w:bottom w:val="none" w:sz="0" w:space="0" w:color="auto"/>
        <w:right w:val="none" w:sz="0" w:space="0" w:color="auto"/>
      </w:divBdr>
    </w:div>
    <w:div w:id="459736400">
      <w:bodyDiv w:val="1"/>
      <w:marLeft w:val="0"/>
      <w:marRight w:val="0"/>
      <w:marTop w:val="0"/>
      <w:marBottom w:val="0"/>
      <w:divBdr>
        <w:top w:val="none" w:sz="0" w:space="0" w:color="auto"/>
        <w:left w:val="none" w:sz="0" w:space="0" w:color="auto"/>
        <w:bottom w:val="none" w:sz="0" w:space="0" w:color="auto"/>
        <w:right w:val="none" w:sz="0" w:space="0" w:color="auto"/>
      </w:divBdr>
    </w:div>
    <w:div w:id="459763177">
      <w:bodyDiv w:val="1"/>
      <w:marLeft w:val="0"/>
      <w:marRight w:val="0"/>
      <w:marTop w:val="0"/>
      <w:marBottom w:val="0"/>
      <w:divBdr>
        <w:top w:val="none" w:sz="0" w:space="0" w:color="auto"/>
        <w:left w:val="none" w:sz="0" w:space="0" w:color="auto"/>
        <w:bottom w:val="none" w:sz="0" w:space="0" w:color="auto"/>
        <w:right w:val="none" w:sz="0" w:space="0" w:color="auto"/>
      </w:divBdr>
    </w:div>
    <w:div w:id="459765158">
      <w:bodyDiv w:val="1"/>
      <w:marLeft w:val="0"/>
      <w:marRight w:val="0"/>
      <w:marTop w:val="0"/>
      <w:marBottom w:val="0"/>
      <w:divBdr>
        <w:top w:val="none" w:sz="0" w:space="0" w:color="auto"/>
        <w:left w:val="none" w:sz="0" w:space="0" w:color="auto"/>
        <w:bottom w:val="none" w:sz="0" w:space="0" w:color="auto"/>
        <w:right w:val="none" w:sz="0" w:space="0" w:color="auto"/>
      </w:divBdr>
    </w:div>
    <w:div w:id="460852236">
      <w:bodyDiv w:val="1"/>
      <w:marLeft w:val="0"/>
      <w:marRight w:val="0"/>
      <w:marTop w:val="0"/>
      <w:marBottom w:val="0"/>
      <w:divBdr>
        <w:top w:val="none" w:sz="0" w:space="0" w:color="auto"/>
        <w:left w:val="none" w:sz="0" w:space="0" w:color="auto"/>
        <w:bottom w:val="none" w:sz="0" w:space="0" w:color="auto"/>
        <w:right w:val="none" w:sz="0" w:space="0" w:color="auto"/>
      </w:divBdr>
    </w:div>
    <w:div w:id="461461647">
      <w:bodyDiv w:val="1"/>
      <w:marLeft w:val="0"/>
      <w:marRight w:val="0"/>
      <w:marTop w:val="0"/>
      <w:marBottom w:val="0"/>
      <w:divBdr>
        <w:top w:val="none" w:sz="0" w:space="0" w:color="auto"/>
        <w:left w:val="none" w:sz="0" w:space="0" w:color="auto"/>
        <w:bottom w:val="none" w:sz="0" w:space="0" w:color="auto"/>
        <w:right w:val="none" w:sz="0" w:space="0" w:color="auto"/>
      </w:divBdr>
    </w:div>
    <w:div w:id="463086604">
      <w:bodyDiv w:val="1"/>
      <w:marLeft w:val="0"/>
      <w:marRight w:val="0"/>
      <w:marTop w:val="0"/>
      <w:marBottom w:val="0"/>
      <w:divBdr>
        <w:top w:val="none" w:sz="0" w:space="0" w:color="auto"/>
        <w:left w:val="none" w:sz="0" w:space="0" w:color="auto"/>
        <w:bottom w:val="none" w:sz="0" w:space="0" w:color="auto"/>
        <w:right w:val="none" w:sz="0" w:space="0" w:color="auto"/>
      </w:divBdr>
    </w:div>
    <w:div w:id="463351569">
      <w:bodyDiv w:val="1"/>
      <w:marLeft w:val="0"/>
      <w:marRight w:val="0"/>
      <w:marTop w:val="0"/>
      <w:marBottom w:val="0"/>
      <w:divBdr>
        <w:top w:val="none" w:sz="0" w:space="0" w:color="auto"/>
        <w:left w:val="none" w:sz="0" w:space="0" w:color="auto"/>
        <w:bottom w:val="none" w:sz="0" w:space="0" w:color="auto"/>
        <w:right w:val="none" w:sz="0" w:space="0" w:color="auto"/>
      </w:divBdr>
    </w:div>
    <w:div w:id="463812602">
      <w:bodyDiv w:val="1"/>
      <w:marLeft w:val="0"/>
      <w:marRight w:val="0"/>
      <w:marTop w:val="0"/>
      <w:marBottom w:val="0"/>
      <w:divBdr>
        <w:top w:val="none" w:sz="0" w:space="0" w:color="auto"/>
        <w:left w:val="none" w:sz="0" w:space="0" w:color="auto"/>
        <w:bottom w:val="none" w:sz="0" w:space="0" w:color="auto"/>
        <w:right w:val="none" w:sz="0" w:space="0" w:color="auto"/>
      </w:divBdr>
    </w:div>
    <w:div w:id="464547255">
      <w:bodyDiv w:val="1"/>
      <w:marLeft w:val="0"/>
      <w:marRight w:val="0"/>
      <w:marTop w:val="0"/>
      <w:marBottom w:val="0"/>
      <w:divBdr>
        <w:top w:val="none" w:sz="0" w:space="0" w:color="auto"/>
        <w:left w:val="none" w:sz="0" w:space="0" w:color="auto"/>
        <w:bottom w:val="none" w:sz="0" w:space="0" w:color="auto"/>
        <w:right w:val="none" w:sz="0" w:space="0" w:color="auto"/>
      </w:divBdr>
    </w:div>
    <w:div w:id="465051407">
      <w:bodyDiv w:val="1"/>
      <w:marLeft w:val="0"/>
      <w:marRight w:val="0"/>
      <w:marTop w:val="0"/>
      <w:marBottom w:val="0"/>
      <w:divBdr>
        <w:top w:val="none" w:sz="0" w:space="0" w:color="auto"/>
        <w:left w:val="none" w:sz="0" w:space="0" w:color="auto"/>
        <w:bottom w:val="none" w:sz="0" w:space="0" w:color="auto"/>
        <w:right w:val="none" w:sz="0" w:space="0" w:color="auto"/>
      </w:divBdr>
    </w:div>
    <w:div w:id="465393447">
      <w:bodyDiv w:val="1"/>
      <w:marLeft w:val="0"/>
      <w:marRight w:val="0"/>
      <w:marTop w:val="0"/>
      <w:marBottom w:val="0"/>
      <w:divBdr>
        <w:top w:val="none" w:sz="0" w:space="0" w:color="auto"/>
        <w:left w:val="none" w:sz="0" w:space="0" w:color="auto"/>
        <w:bottom w:val="none" w:sz="0" w:space="0" w:color="auto"/>
        <w:right w:val="none" w:sz="0" w:space="0" w:color="auto"/>
      </w:divBdr>
    </w:div>
    <w:div w:id="465709592">
      <w:bodyDiv w:val="1"/>
      <w:marLeft w:val="0"/>
      <w:marRight w:val="0"/>
      <w:marTop w:val="0"/>
      <w:marBottom w:val="0"/>
      <w:divBdr>
        <w:top w:val="none" w:sz="0" w:space="0" w:color="auto"/>
        <w:left w:val="none" w:sz="0" w:space="0" w:color="auto"/>
        <w:bottom w:val="none" w:sz="0" w:space="0" w:color="auto"/>
        <w:right w:val="none" w:sz="0" w:space="0" w:color="auto"/>
      </w:divBdr>
    </w:div>
    <w:div w:id="465854751">
      <w:bodyDiv w:val="1"/>
      <w:marLeft w:val="0"/>
      <w:marRight w:val="0"/>
      <w:marTop w:val="0"/>
      <w:marBottom w:val="0"/>
      <w:divBdr>
        <w:top w:val="none" w:sz="0" w:space="0" w:color="auto"/>
        <w:left w:val="none" w:sz="0" w:space="0" w:color="auto"/>
        <w:bottom w:val="none" w:sz="0" w:space="0" w:color="auto"/>
        <w:right w:val="none" w:sz="0" w:space="0" w:color="auto"/>
      </w:divBdr>
    </w:div>
    <w:div w:id="466093309">
      <w:bodyDiv w:val="1"/>
      <w:marLeft w:val="0"/>
      <w:marRight w:val="0"/>
      <w:marTop w:val="0"/>
      <w:marBottom w:val="0"/>
      <w:divBdr>
        <w:top w:val="none" w:sz="0" w:space="0" w:color="auto"/>
        <w:left w:val="none" w:sz="0" w:space="0" w:color="auto"/>
        <w:bottom w:val="none" w:sz="0" w:space="0" w:color="auto"/>
        <w:right w:val="none" w:sz="0" w:space="0" w:color="auto"/>
      </w:divBdr>
    </w:div>
    <w:div w:id="466242061">
      <w:bodyDiv w:val="1"/>
      <w:marLeft w:val="0"/>
      <w:marRight w:val="0"/>
      <w:marTop w:val="0"/>
      <w:marBottom w:val="0"/>
      <w:divBdr>
        <w:top w:val="none" w:sz="0" w:space="0" w:color="auto"/>
        <w:left w:val="none" w:sz="0" w:space="0" w:color="auto"/>
        <w:bottom w:val="none" w:sz="0" w:space="0" w:color="auto"/>
        <w:right w:val="none" w:sz="0" w:space="0" w:color="auto"/>
      </w:divBdr>
    </w:div>
    <w:div w:id="466437556">
      <w:bodyDiv w:val="1"/>
      <w:marLeft w:val="0"/>
      <w:marRight w:val="0"/>
      <w:marTop w:val="0"/>
      <w:marBottom w:val="0"/>
      <w:divBdr>
        <w:top w:val="none" w:sz="0" w:space="0" w:color="auto"/>
        <w:left w:val="none" w:sz="0" w:space="0" w:color="auto"/>
        <w:bottom w:val="none" w:sz="0" w:space="0" w:color="auto"/>
        <w:right w:val="none" w:sz="0" w:space="0" w:color="auto"/>
      </w:divBdr>
    </w:div>
    <w:div w:id="466702702">
      <w:bodyDiv w:val="1"/>
      <w:marLeft w:val="0"/>
      <w:marRight w:val="0"/>
      <w:marTop w:val="0"/>
      <w:marBottom w:val="0"/>
      <w:divBdr>
        <w:top w:val="none" w:sz="0" w:space="0" w:color="auto"/>
        <w:left w:val="none" w:sz="0" w:space="0" w:color="auto"/>
        <w:bottom w:val="none" w:sz="0" w:space="0" w:color="auto"/>
        <w:right w:val="none" w:sz="0" w:space="0" w:color="auto"/>
      </w:divBdr>
    </w:div>
    <w:div w:id="466820158">
      <w:bodyDiv w:val="1"/>
      <w:marLeft w:val="0"/>
      <w:marRight w:val="0"/>
      <w:marTop w:val="0"/>
      <w:marBottom w:val="0"/>
      <w:divBdr>
        <w:top w:val="none" w:sz="0" w:space="0" w:color="auto"/>
        <w:left w:val="none" w:sz="0" w:space="0" w:color="auto"/>
        <w:bottom w:val="none" w:sz="0" w:space="0" w:color="auto"/>
        <w:right w:val="none" w:sz="0" w:space="0" w:color="auto"/>
      </w:divBdr>
    </w:div>
    <w:div w:id="468137130">
      <w:bodyDiv w:val="1"/>
      <w:marLeft w:val="0"/>
      <w:marRight w:val="0"/>
      <w:marTop w:val="0"/>
      <w:marBottom w:val="0"/>
      <w:divBdr>
        <w:top w:val="none" w:sz="0" w:space="0" w:color="auto"/>
        <w:left w:val="none" w:sz="0" w:space="0" w:color="auto"/>
        <w:bottom w:val="none" w:sz="0" w:space="0" w:color="auto"/>
        <w:right w:val="none" w:sz="0" w:space="0" w:color="auto"/>
      </w:divBdr>
    </w:div>
    <w:div w:id="468669329">
      <w:bodyDiv w:val="1"/>
      <w:marLeft w:val="0"/>
      <w:marRight w:val="0"/>
      <w:marTop w:val="0"/>
      <w:marBottom w:val="0"/>
      <w:divBdr>
        <w:top w:val="none" w:sz="0" w:space="0" w:color="auto"/>
        <w:left w:val="none" w:sz="0" w:space="0" w:color="auto"/>
        <w:bottom w:val="none" w:sz="0" w:space="0" w:color="auto"/>
        <w:right w:val="none" w:sz="0" w:space="0" w:color="auto"/>
      </w:divBdr>
    </w:div>
    <w:div w:id="469514492">
      <w:bodyDiv w:val="1"/>
      <w:marLeft w:val="0"/>
      <w:marRight w:val="0"/>
      <w:marTop w:val="0"/>
      <w:marBottom w:val="0"/>
      <w:divBdr>
        <w:top w:val="none" w:sz="0" w:space="0" w:color="auto"/>
        <w:left w:val="none" w:sz="0" w:space="0" w:color="auto"/>
        <w:bottom w:val="none" w:sz="0" w:space="0" w:color="auto"/>
        <w:right w:val="none" w:sz="0" w:space="0" w:color="auto"/>
      </w:divBdr>
    </w:div>
    <w:div w:id="469523117">
      <w:bodyDiv w:val="1"/>
      <w:marLeft w:val="0"/>
      <w:marRight w:val="0"/>
      <w:marTop w:val="0"/>
      <w:marBottom w:val="0"/>
      <w:divBdr>
        <w:top w:val="none" w:sz="0" w:space="0" w:color="auto"/>
        <w:left w:val="none" w:sz="0" w:space="0" w:color="auto"/>
        <w:bottom w:val="none" w:sz="0" w:space="0" w:color="auto"/>
        <w:right w:val="none" w:sz="0" w:space="0" w:color="auto"/>
      </w:divBdr>
    </w:div>
    <w:div w:id="469713543">
      <w:bodyDiv w:val="1"/>
      <w:marLeft w:val="0"/>
      <w:marRight w:val="0"/>
      <w:marTop w:val="0"/>
      <w:marBottom w:val="0"/>
      <w:divBdr>
        <w:top w:val="none" w:sz="0" w:space="0" w:color="auto"/>
        <w:left w:val="none" w:sz="0" w:space="0" w:color="auto"/>
        <w:bottom w:val="none" w:sz="0" w:space="0" w:color="auto"/>
        <w:right w:val="none" w:sz="0" w:space="0" w:color="auto"/>
      </w:divBdr>
    </w:div>
    <w:div w:id="471479901">
      <w:bodyDiv w:val="1"/>
      <w:marLeft w:val="0"/>
      <w:marRight w:val="0"/>
      <w:marTop w:val="0"/>
      <w:marBottom w:val="0"/>
      <w:divBdr>
        <w:top w:val="none" w:sz="0" w:space="0" w:color="auto"/>
        <w:left w:val="none" w:sz="0" w:space="0" w:color="auto"/>
        <w:bottom w:val="none" w:sz="0" w:space="0" w:color="auto"/>
        <w:right w:val="none" w:sz="0" w:space="0" w:color="auto"/>
      </w:divBdr>
    </w:div>
    <w:div w:id="471487244">
      <w:bodyDiv w:val="1"/>
      <w:marLeft w:val="0"/>
      <w:marRight w:val="0"/>
      <w:marTop w:val="0"/>
      <w:marBottom w:val="0"/>
      <w:divBdr>
        <w:top w:val="none" w:sz="0" w:space="0" w:color="auto"/>
        <w:left w:val="none" w:sz="0" w:space="0" w:color="auto"/>
        <w:bottom w:val="none" w:sz="0" w:space="0" w:color="auto"/>
        <w:right w:val="none" w:sz="0" w:space="0" w:color="auto"/>
      </w:divBdr>
    </w:div>
    <w:div w:id="471487470">
      <w:bodyDiv w:val="1"/>
      <w:marLeft w:val="0"/>
      <w:marRight w:val="0"/>
      <w:marTop w:val="0"/>
      <w:marBottom w:val="0"/>
      <w:divBdr>
        <w:top w:val="none" w:sz="0" w:space="0" w:color="auto"/>
        <w:left w:val="none" w:sz="0" w:space="0" w:color="auto"/>
        <w:bottom w:val="none" w:sz="0" w:space="0" w:color="auto"/>
        <w:right w:val="none" w:sz="0" w:space="0" w:color="auto"/>
      </w:divBdr>
    </w:div>
    <w:div w:id="472062157">
      <w:bodyDiv w:val="1"/>
      <w:marLeft w:val="0"/>
      <w:marRight w:val="0"/>
      <w:marTop w:val="0"/>
      <w:marBottom w:val="0"/>
      <w:divBdr>
        <w:top w:val="none" w:sz="0" w:space="0" w:color="auto"/>
        <w:left w:val="none" w:sz="0" w:space="0" w:color="auto"/>
        <w:bottom w:val="none" w:sz="0" w:space="0" w:color="auto"/>
        <w:right w:val="none" w:sz="0" w:space="0" w:color="auto"/>
      </w:divBdr>
    </w:div>
    <w:div w:id="472136841">
      <w:bodyDiv w:val="1"/>
      <w:marLeft w:val="0"/>
      <w:marRight w:val="0"/>
      <w:marTop w:val="0"/>
      <w:marBottom w:val="0"/>
      <w:divBdr>
        <w:top w:val="none" w:sz="0" w:space="0" w:color="auto"/>
        <w:left w:val="none" w:sz="0" w:space="0" w:color="auto"/>
        <w:bottom w:val="none" w:sz="0" w:space="0" w:color="auto"/>
        <w:right w:val="none" w:sz="0" w:space="0" w:color="auto"/>
      </w:divBdr>
    </w:div>
    <w:div w:id="473060327">
      <w:bodyDiv w:val="1"/>
      <w:marLeft w:val="0"/>
      <w:marRight w:val="0"/>
      <w:marTop w:val="0"/>
      <w:marBottom w:val="0"/>
      <w:divBdr>
        <w:top w:val="none" w:sz="0" w:space="0" w:color="auto"/>
        <w:left w:val="none" w:sz="0" w:space="0" w:color="auto"/>
        <w:bottom w:val="none" w:sz="0" w:space="0" w:color="auto"/>
        <w:right w:val="none" w:sz="0" w:space="0" w:color="auto"/>
      </w:divBdr>
    </w:div>
    <w:div w:id="473909982">
      <w:bodyDiv w:val="1"/>
      <w:marLeft w:val="0"/>
      <w:marRight w:val="0"/>
      <w:marTop w:val="0"/>
      <w:marBottom w:val="0"/>
      <w:divBdr>
        <w:top w:val="none" w:sz="0" w:space="0" w:color="auto"/>
        <w:left w:val="none" w:sz="0" w:space="0" w:color="auto"/>
        <w:bottom w:val="none" w:sz="0" w:space="0" w:color="auto"/>
        <w:right w:val="none" w:sz="0" w:space="0" w:color="auto"/>
      </w:divBdr>
    </w:div>
    <w:div w:id="473916393">
      <w:bodyDiv w:val="1"/>
      <w:marLeft w:val="0"/>
      <w:marRight w:val="0"/>
      <w:marTop w:val="0"/>
      <w:marBottom w:val="0"/>
      <w:divBdr>
        <w:top w:val="none" w:sz="0" w:space="0" w:color="auto"/>
        <w:left w:val="none" w:sz="0" w:space="0" w:color="auto"/>
        <w:bottom w:val="none" w:sz="0" w:space="0" w:color="auto"/>
        <w:right w:val="none" w:sz="0" w:space="0" w:color="auto"/>
      </w:divBdr>
    </w:div>
    <w:div w:id="475538487">
      <w:bodyDiv w:val="1"/>
      <w:marLeft w:val="0"/>
      <w:marRight w:val="0"/>
      <w:marTop w:val="0"/>
      <w:marBottom w:val="0"/>
      <w:divBdr>
        <w:top w:val="none" w:sz="0" w:space="0" w:color="auto"/>
        <w:left w:val="none" w:sz="0" w:space="0" w:color="auto"/>
        <w:bottom w:val="none" w:sz="0" w:space="0" w:color="auto"/>
        <w:right w:val="none" w:sz="0" w:space="0" w:color="auto"/>
      </w:divBdr>
    </w:div>
    <w:div w:id="475798801">
      <w:bodyDiv w:val="1"/>
      <w:marLeft w:val="0"/>
      <w:marRight w:val="0"/>
      <w:marTop w:val="0"/>
      <w:marBottom w:val="0"/>
      <w:divBdr>
        <w:top w:val="none" w:sz="0" w:space="0" w:color="auto"/>
        <w:left w:val="none" w:sz="0" w:space="0" w:color="auto"/>
        <w:bottom w:val="none" w:sz="0" w:space="0" w:color="auto"/>
        <w:right w:val="none" w:sz="0" w:space="0" w:color="auto"/>
      </w:divBdr>
    </w:div>
    <w:div w:id="475873638">
      <w:bodyDiv w:val="1"/>
      <w:marLeft w:val="0"/>
      <w:marRight w:val="0"/>
      <w:marTop w:val="0"/>
      <w:marBottom w:val="0"/>
      <w:divBdr>
        <w:top w:val="none" w:sz="0" w:space="0" w:color="auto"/>
        <w:left w:val="none" w:sz="0" w:space="0" w:color="auto"/>
        <w:bottom w:val="none" w:sz="0" w:space="0" w:color="auto"/>
        <w:right w:val="none" w:sz="0" w:space="0" w:color="auto"/>
      </w:divBdr>
    </w:div>
    <w:div w:id="476654058">
      <w:bodyDiv w:val="1"/>
      <w:marLeft w:val="0"/>
      <w:marRight w:val="0"/>
      <w:marTop w:val="0"/>
      <w:marBottom w:val="0"/>
      <w:divBdr>
        <w:top w:val="none" w:sz="0" w:space="0" w:color="auto"/>
        <w:left w:val="none" w:sz="0" w:space="0" w:color="auto"/>
        <w:bottom w:val="none" w:sz="0" w:space="0" w:color="auto"/>
        <w:right w:val="none" w:sz="0" w:space="0" w:color="auto"/>
      </w:divBdr>
    </w:div>
    <w:div w:id="476803714">
      <w:bodyDiv w:val="1"/>
      <w:marLeft w:val="0"/>
      <w:marRight w:val="0"/>
      <w:marTop w:val="0"/>
      <w:marBottom w:val="0"/>
      <w:divBdr>
        <w:top w:val="none" w:sz="0" w:space="0" w:color="auto"/>
        <w:left w:val="none" w:sz="0" w:space="0" w:color="auto"/>
        <w:bottom w:val="none" w:sz="0" w:space="0" w:color="auto"/>
        <w:right w:val="none" w:sz="0" w:space="0" w:color="auto"/>
      </w:divBdr>
    </w:div>
    <w:div w:id="477263493">
      <w:bodyDiv w:val="1"/>
      <w:marLeft w:val="0"/>
      <w:marRight w:val="0"/>
      <w:marTop w:val="0"/>
      <w:marBottom w:val="0"/>
      <w:divBdr>
        <w:top w:val="none" w:sz="0" w:space="0" w:color="auto"/>
        <w:left w:val="none" w:sz="0" w:space="0" w:color="auto"/>
        <w:bottom w:val="none" w:sz="0" w:space="0" w:color="auto"/>
        <w:right w:val="none" w:sz="0" w:space="0" w:color="auto"/>
      </w:divBdr>
    </w:div>
    <w:div w:id="477692920">
      <w:bodyDiv w:val="1"/>
      <w:marLeft w:val="0"/>
      <w:marRight w:val="0"/>
      <w:marTop w:val="0"/>
      <w:marBottom w:val="0"/>
      <w:divBdr>
        <w:top w:val="none" w:sz="0" w:space="0" w:color="auto"/>
        <w:left w:val="none" w:sz="0" w:space="0" w:color="auto"/>
        <w:bottom w:val="none" w:sz="0" w:space="0" w:color="auto"/>
        <w:right w:val="none" w:sz="0" w:space="0" w:color="auto"/>
      </w:divBdr>
    </w:div>
    <w:div w:id="478427219">
      <w:bodyDiv w:val="1"/>
      <w:marLeft w:val="0"/>
      <w:marRight w:val="0"/>
      <w:marTop w:val="0"/>
      <w:marBottom w:val="0"/>
      <w:divBdr>
        <w:top w:val="none" w:sz="0" w:space="0" w:color="auto"/>
        <w:left w:val="none" w:sz="0" w:space="0" w:color="auto"/>
        <w:bottom w:val="none" w:sz="0" w:space="0" w:color="auto"/>
        <w:right w:val="none" w:sz="0" w:space="0" w:color="auto"/>
      </w:divBdr>
    </w:div>
    <w:div w:id="479616498">
      <w:bodyDiv w:val="1"/>
      <w:marLeft w:val="0"/>
      <w:marRight w:val="0"/>
      <w:marTop w:val="0"/>
      <w:marBottom w:val="0"/>
      <w:divBdr>
        <w:top w:val="none" w:sz="0" w:space="0" w:color="auto"/>
        <w:left w:val="none" w:sz="0" w:space="0" w:color="auto"/>
        <w:bottom w:val="none" w:sz="0" w:space="0" w:color="auto"/>
        <w:right w:val="none" w:sz="0" w:space="0" w:color="auto"/>
      </w:divBdr>
    </w:div>
    <w:div w:id="480461322">
      <w:bodyDiv w:val="1"/>
      <w:marLeft w:val="0"/>
      <w:marRight w:val="0"/>
      <w:marTop w:val="0"/>
      <w:marBottom w:val="0"/>
      <w:divBdr>
        <w:top w:val="none" w:sz="0" w:space="0" w:color="auto"/>
        <w:left w:val="none" w:sz="0" w:space="0" w:color="auto"/>
        <w:bottom w:val="none" w:sz="0" w:space="0" w:color="auto"/>
        <w:right w:val="none" w:sz="0" w:space="0" w:color="auto"/>
      </w:divBdr>
    </w:div>
    <w:div w:id="480732021">
      <w:bodyDiv w:val="1"/>
      <w:marLeft w:val="0"/>
      <w:marRight w:val="0"/>
      <w:marTop w:val="0"/>
      <w:marBottom w:val="0"/>
      <w:divBdr>
        <w:top w:val="none" w:sz="0" w:space="0" w:color="auto"/>
        <w:left w:val="none" w:sz="0" w:space="0" w:color="auto"/>
        <w:bottom w:val="none" w:sz="0" w:space="0" w:color="auto"/>
        <w:right w:val="none" w:sz="0" w:space="0" w:color="auto"/>
      </w:divBdr>
    </w:div>
    <w:div w:id="480732816">
      <w:bodyDiv w:val="1"/>
      <w:marLeft w:val="0"/>
      <w:marRight w:val="0"/>
      <w:marTop w:val="0"/>
      <w:marBottom w:val="0"/>
      <w:divBdr>
        <w:top w:val="none" w:sz="0" w:space="0" w:color="auto"/>
        <w:left w:val="none" w:sz="0" w:space="0" w:color="auto"/>
        <w:bottom w:val="none" w:sz="0" w:space="0" w:color="auto"/>
        <w:right w:val="none" w:sz="0" w:space="0" w:color="auto"/>
      </w:divBdr>
    </w:div>
    <w:div w:id="480973989">
      <w:bodyDiv w:val="1"/>
      <w:marLeft w:val="0"/>
      <w:marRight w:val="0"/>
      <w:marTop w:val="0"/>
      <w:marBottom w:val="0"/>
      <w:divBdr>
        <w:top w:val="none" w:sz="0" w:space="0" w:color="auto"/>
        <w:left w:val="none" w:sz="0" w:space="0" w:color="auto"/>
        <w:bottom w:val="none" w:sz="0" w:space="0" w:color="auto"/>
        <w:right w:val="none" w:sz="0" w:space="0" w:color="auto"/>
      </w:divBdr>
    </w:div>
    <w:div w:id="481627083">
      <w:bodyDiv w:val="1"/>
      <w:marLeft w:val="0"/>
      <w:marRight w:val="0"/>
      <w:marTop w:val="0"/>
      <w:marBottom w:val="0"/>
      <w:divBdr>
        <w:top w:val="none" w:sz="0" w:space="0" w:color="auto"/>
        <w:left w:val="none" w:sz="0" w:space="0" w:color="auto"/>
        <w:bottom w:val="none" w:sz="0" w:space="0" w:color="auto"/>
        <w:right w:val="none" w:sz="0" w:space="0" w:color="auto"/>
      </w:divBdr>
    </w:div>
    <w:div w:id="481775884">
      <w:bodyDiv w:val="1"/>
      <w:marLeft w:val="0"/>
      <w:marRight w:val="0"/>
      <w:marTop w:val="0"/>
      <w:marBottom w:val="0"/>
      <w:divBdr>
        <w:top w:val="none" w:sz="0" w:space="0" w:color="auto"/>
        <w:left w:val="none" w:sz="0" w:space="0" w:color="auto"/>
        <w:bottom w:val="none" w:sz="0" w:space="0" w:color="auto"/>
        <w:right w:val="none" w:sz="0" w:space="0" w:color="auto"/>
      </w:divBdr>
    </w:div>
    <w:div w:id="482234413">
      <w:bodyDiv w:val="1"/>
      <w:marLeft w:val="0"/>
      <w:marRight w:val="0"/>
      <w:marTop w:val="0"/>
      <w:marBottom w:val="0"/>
      <w:divBdr>
        <w:top w:val="none" w:sz="0" w:space="0" w:color="auto"/>
        <w:left w:val="none" w:sz="0" w:space="0" w:color="auto"/>
        <w:bottom w:val="none" w:sz="0" w:space="0" w:color="auto"/>
        <w:right w:val="none" w:sz="0" w:space="0" w:color="auto"/>
      </w:divBdr>
    </w:div>
    <w:div w:id="482434509">
      <w:bodyDiv w:val="1"/>
      <w:marLeft w:val="0"/>
      <w:marRight w:val="0"/>
      <w:marTop w:val="0"/>
      <w:marBottom w:val="0"/>
      <w:divBdr>
        <w:top w:val="none" w:sz="0" w:space="0" w:color="auto"/>
        <w:left w:val="none" w:sz="0" w:space="0" w:color="auto"/>
        <w:bottom w:val="none" w:sz="0" w:space="0" w:color="auto"/>
        <w:right w:val="none" w:sz="0" w:space="0" w:color="auto"/>
      </w:divBdr>
    </w:div>
    <w:div w:id="482891426">
      <w:bodyDiv w:val="1"/>
      <w:marLeft w:val="0"/>
      <w:marRight w:val="0"/>
      <w:marTop w:val="0"/>
      <w:marBottom w:val="0"/>
      <w:divBdr>
        <w:top w:val="none" w:sz="0" w:space="0" w:color="auto"/>
        <w:left w:val="none" w:sz="0" w:space="0" w:color="auto"/>
        <w:bottom w:val="none" w:sz="0" w:space="0" w:color="auto"/>
        <w:right w:val="none" w:sz="0" w:space="0" w:color="auto"/>
      </w:divBdr>
    </w:div>
    <w:div w:id="483740755">
      <w:bodyDiv w:val="1"/>
      <w:marLeft w:val="0"/>
      <w:marRight w:val="0"/>
      <w:marTop w:val="0"/>
      <w:marBottom w:val="0"/>
      <w:divBdr>
        <w:top w:val="none" w:sz="0" w:space="0" w:color="auto"/>
        <w:left w:val="none" w:sz="0" w:space="0" w:color="auto"/>
        <w:bottom w:val="none" w:sz="0" w:space="0" w:color="auto"/>
        <w:right w:val="none" w:sz="0" w:space="0" w:color="auto"/>
      </w:divBdr>
    </w:div>
    <w:div w:id="483863937">
      <w:bodyDiv w:val="1"/>
      <w:marLeft w:val="0"/>
      <w:marRight w:val="0"/>
      <w:marTop w:val="0"/>
      <w:marBottom w:val="0"/>
      <w:divBdr>
        <w:top w:val="none" w:sz="0" w:space="0" w:color="auto"/>
        <w:left w:val="none" w:sz="0" w:space="0" w:color="auto"/>
        <w:bottom w:val="none" w:sz="0" w:space="0" w:color="auto"/>
        <w:right w:val="none" w:sz="0" w:space="0" w:color="auto"/>
      </w:divBdr>
    </w:div>
    <w:div w:id="484391691">
      <w:bodyDiv w:val="1"/>
      <w:marLeft w:val="0"/>
      <w:marRight w:val="0"/>
      <w:marTop w:val="0"/>
      <w:marBottom w:val="0"/>
      <w:divBdr>
        <w:top w:val="none" w:sz="0" w:space="0" w:color="auto"/>
        <w:left w:val="none" w:sz="0" w:space="0" w:color="auto"/>
        <w:bottom w:val="none" w:sz="0" w:space="0" w:color="auto"/>
        <w:right w:val="none" w:sz="0" w:space="0" w:color="auto"/>
      </w:divBdr>
    </w:div>
    <w:div w:id="484668212">
      <w:bodyDiv w:val="1"/>
      <w:marLeft w:val="0"/>
      <w:marRight w:val="0"/>
      <w:marTop w:val="0"/>
      <w:marBottom w:val="0"/>
      <w:divBdr>
        <w:top w:val="none" w:sz="0" w:space="0" w:color="auto"/>
        <w:left w:val="none" w:sz="0" w:space="0" w:color="auto"/>
        <w:bottom w:val="none" w:sz="0" w:space="0" w:color="auto"/>
        <w:right w:val="none" w:sz="0" w:space="0" w:color="auto"/>
      </w:divBdr>
    </w:div>
    <w:div w:id="485248489">
      <w:bodyDiv w:val="1"/>
      <w:marLeft w:val="0"/>
      <w:marRight w:val="0"/>
      <w:marTop w:val="0"/>
      <w:marBottom w:val="0"/>
      <w:divBdr>
        <w:top w:val="none" w:sz="0" w:space="0" w:color="auto"/>
        <w:left w:val="none" w:sz="0" w:space="0" w:color="auto"/>
        <w:bottom w:val="none" w:sz="0" w:space="0" w:color="auto"/>
        <w:right w:val="none" w:sz="0" w:space="0" w:color="auto"/>
      </w:divBdr>
    </w:div>
    <w:div w:id="485367704">
      <w:bodyDiv w:val="1"/>
      <w:marLeft w:val="0"/>
      <w:marRight w:val="0"/>
      <w:marTop w:val="0"/>
      <w:marBottom w:val="0"/>
      <w:divBdr>
        <w:top w:val="none" w:sz="0" w:space="0" w:color="auto"/>
        <w:left w:val="none" w:sz="0" w:space="0" w:color="auto"/>
        <w:bottom w:val="none" w:sz="0" w:space="0" w:color="auto"/>
        <w:right w:val="none" w:sz="0" w:space="0" w:color="auto"/>
      </w:divBdr>
    </w:div>
    <w:div w:id="486702285">
      <w:bodyDiv w:val="1"/>
      <w:marLeft w:val="0"/>
      <w:marRight w:val="0"/>
      <w:marTop w:val="0"/>
      <w:marBottom w:val="0"/>
      <w:divBdr>
        <w:top w:val="none" w:sz="0" w:space="0" w:color="auto"/>
        <w:left w:val="none" w:sz="0" w:space="0" w:color="auto"/>
        <w:bottom w:val="none" w:sz="0" w:space="0" w:color="auto"/>
        <w:right w:val="none" w:sz="0" w:space="0" w:color="auto"/>
      </w:divBdr>
    </w:div>
    <w:div w:id="486752830">
      <w:bodyDiv w:val="1"/>
      <w:marLeft w:val="0"/>
      <w:marRight w:val="0"/>
      <w:marTop w:val="0"/>
      <w:marBottom w:val="0"/>
      <w:divBdr>
        <w:top w:val="none" w:sz="0" w:space="0" w:color="auto"/>
        <w:left w:val="none" w:sz="0" w:space="0" w:color="auto"/>
        <w:bottom w:val="none" w:sz="0" w:space="0" w:color="auto"/>
        <w:right w:val="none" w:sz="0" w:space="0" w:color="auto"/>
      </w:divBdr>
    </w:div>
    <w:div w:id="486945206">
      <w:bodyDiv w:val="1"/>
      <w:marLeft w:val="0"/>
      <w:marRight w:val="0"/>
      <w:marTop w:val="0"/>
      <w:marBottom w:val="0"/>
      <w:divBdr>
        <w:top w:val="none" w:sz="0" w:space="0" w:color="auto"/>
        <w:left w:val="none" w:sz="0" w:space="0" w:color="auto"/>
        <w:bottom w:val="none" w:sz="0" w:space="0" w:color="auto"/>
        <w:right w:val="none" w:sz="0" w:space="0" w:color="auto"/>
      </w:divBdr>
    </w:div>
    <w:div w:id="487289677">
      <w:bodyDiv w:val="1"/>
      <w:marLeft w:val="0"/>
      <w:marRight w:val="0"/>
      <w:marTop w:val="0"/>
      <w:marBottom w:val="0"/>
      <w:divBdr>
        <w:top w:val="none" w:sz="0" w:space="0" w:color="auto"/>
        <w:left w:val="none" w:sz="0" w:space="0" w:color="auto"/>
        <w:bottom w:val="none" w:sz="0" w:space="0" w:color="auto"/>
        <w:right w:val="none" w:sz="0" w:space="0" w:color="auto"/>
      </w:divBdr>
    </w:div>
    <w:div w:id="487408939">
      <w:bodyDiv w:val="1"/>
      <w:marLeft w:val="0"/>
      <w:marRight w:val="0"/>
      <w:marTop w:val="0"/>
      <w:marBottom w:val="0"/>
      <w:divBdr>
        <w:top w:val="none" w:sz="0" w:space="0" w:color="auto"/>
        <w:left w:val="none" w:sz="0" w:space="0" w:color="auto"/>
        <w:bottom w:val="none" w:sz="0" w:space="0" w:color="auto"/>
        <w:right w:val="none" w:sz="0" w:space="0" w:color="auto"/>
      </w:divBdr>
    </w:div>
    <w:div w:id="487672558">
      <w:bodyDiv w:val="1"/>
      <w:marLeft w:val="0"/>
      <w:marRight w:val="0"/>
      <w:marTop w:val="0"/>
      <w:marBottom w:val="0"/>
      <w:divBdr>
        <w:top w:val="none" w:sz="0" w:space="0" w:color="auto"/>
        <w:left w:val="none" w:sz="0" w:space="0" w:color="auto"/>
        <w:bottom w:val="none" w:sz="0" w:space="0" w:color="auto"/>
        <w:right w:val="none" w:sz="0" w:space="0" w:color="auto"/>
      </w:divBdr>
    </w:div>
    <w:div w:id="487789033">
      <w:bodyDiv w:val="1"/>
      <w:marLeft w:val="0"/>
      <w:marRight w:val="0"/>
      <w:marTop w:val="0"/>
      <w:marBottom w:val="0"/>
      <w:divBdr>
        <w:top w:val="none" w:sz="0" w:space="0" w:color="auto"/>
        <w:left w:val="none" w:sz="0" w:space="0" w:color="auto"/>
        <w:bottom w:val="none" w:sz="0" w:space="0" w:color="auto"/>
        <w:right w:val="none" w:sz="0" w:space="0" w:color="auto"/>
      </w:divBdr>
    </w:div>
    <w:div w:id="487943901">
      <w:bodyDiv w:val="1"/>
      <w:marLeft w:val="0"/>
      <w:marRight w:val="0"/>
      <w:marTop w:val="0"/>
      <w:marBottom w:val="0"/>
      <w:divBdr>
        <w:top w:val="none" w:sz="0" w:space="0" w:color="auto"/>
        <w:left w:val="none" w:sz="0" w:space="0" w:color="auto"/>
        <w:bottom w:val="none" w:sz="0" w:space="0" w:color="auto"/>
        <w:right w:val="none" w:sz="0" w:space="0" w:color="auto"/>
      </w:divBdr>
    </w:div>
    <w:div w:id="488012729">
      <w:bodyDiv w:val="1"/>
      <w:marLeft w:val="0"/>
      <w:marRight w:val="0"/>
      <w:marTop w:val="0"/>
      <w:marBottom w:val="0"/>
      <w:divBdr>
        <w:top w:val="none" w:sz="0" w:space="0" w:color="auto"/>
        <w:left w:val="none" w:sz="0" w:space="0" w:color="auto"/>
        <w:bottom w:val="none" w:sz="0" w:space="0" w:color="auto"/>
        <w:right w:val="none" w:sz="0" w:space="0" w:color="auto"/>
      </w:divBdr>
    </w:div>
    <w:div w:id="488794751">
      <w:bodyDiv w:val="1"/>
      <w:marLeft w:val="0"/>
      <w:marRight w:val="0"/>
      <w:marTop w:val="0"/>
      <w:marBottom w:val="0"/>
      <w:divBdr>
        <w:top w:val="none" w:sz="0" w:space="0" w:color="auto"/>
        <w:left w:val="none" w:sz="0" w:space="0" w:color="auto"/>
        <w:bottom w:val="none" w:sz="0" w:space="0" w:color="auto"/>
        <w:right w:val="none" w:sz="0" w:space="0" w:color="auto"/>
      </w:divBdr>
    </w:div>
    <w:div w:id="490101217">
      <w:bodyDiv w:val="1"/>
      <w:marLeft w:val="0"/>
      <w:marRight w:val="0"/>
      <w:marTop w:val="0"/>
      <w:marBottom w:val="0"/>
      <w:divBdr>
        <w:top w:val="none" w:sz="0" w:space="0" w:color="auto"/>
        <w:left w:val="none" w:sz="0" w:space="0" w:color="auto"/>
        <w:bottom w:val="none" w:sz="0" w:space="0" w:color="auto"/>
        <w:right w:val="none" w:sz="0" w:space="0" w:color="auto"/>
      </w:divBdr>
    </w:div>
    <w:div w:id="490409782">
      <w:bodyDiv w:val="1"/>
      <w:marLeft w:val="0"/>
      <w:marRight w:val="0"/>
      <w:marTop w:val="0"/>
      <w:marBottom w:val="0"/>
      <w:divBdr>
        <w:top w:val="none" w:sz="0" w:space="0" w:color="auto"/>
        <w:left w:val="none" w:sz="0" w:space="0" w:color="auto"/>
        <w:bottom w:val="none" w:sz="0" w:space="0" w:color="auto"/>
        <w:right w:val="none" w:sz="0" w:space="0" w:color="auto"/>
      </w:divBdr>
    </w:div>
    <w:div w:id="493111834">
      <w:bodyDiv w:val="1"/>
      <w:marLeft w:val="0"/>
      <w:marRight w:val="0"/>
      <w:marTop w:val="0"/>
      <w:marBottom w:val="0"/>
      <w:divBdr>
        <w:top w:val="none" w:sz="0" w:space="0" w:color="auto"/>
        <w:left w:val="none" w:sz="0" w:space="0" w:color="auto"/>
        <w:bottom w:val="none" w:sz="0" w:space="0" w:color="auto"/>
        <w:right w:val="none" w:sz="0" w:space="0" w:color="auto"/>
      </w:divBdr>
    </w:div>
    <w:div w:id="493296925">
      <w:bodyDiv w:val="1"/>
      <w:marLeft w:val="0"/>
      <w:marRight w:val="0"/>
      <w:marTop w:val="0"/>
      <w:marBottom w:val="0"/>
      <w:divBdr>
        <w:top w:val="none" w:sz="0" w:space="0" w:color="auto"/>
        <w:left w:val="none" w:sz="0" w:space="0" w:color="auto"/>
        <w:bottom w:val="none" w:sz="0" w:space="0" w:color="auto"/>
        <w:right w:val="none" w:sz="0" w:space="0" w:color="auto"/>
      </w:divBdr>
    </w:div>
    <w:div w:id="493570661">
      <w:bodyDiv w:val="1"/>
      <w:marLeft w:val="0"/>
      <w:marRight w:val="0"/>
      <w:marTop w:val="0"/>
      <w:marBottom w:val="0"/>
      <w:divBdr>
        <w:top w:val="none" w:sz="0" w:space="0" w:color="auto"/>
        <w:left w:val="none" w:sz="0" w:space="0" w:color="auto"/>
        <w:bottom w:val="none" w:sz="0" w:space="0" w:color="auto"/>
        <w:right w:val="none" w:sz="0" w:space="0" w:color="auto"/>
      </w:divBdr>
    </w:div>
    <w:div w:id="494028657">
      <w:bodyDiv w:val="1"/>
      <w:marLeft w:val="0"/>
      <w:marRight w:val="0"/>
      <w:marTop w:val="0"/>
      <w:marBottom w:val="0"/>
      <w:divBdr>
        <w:top w:val="none" w:sz="0" w:space="0" w:color="auto"/>
        <w:left w:val="none" w:sz="0" w:space="0" w:color="auto"/>
        <w:bottom w:val="none" w:sz="0" w:space="0" w:color="auto"/>
        <w:right w:val="none" w:sz="0" w:space="0" w:color="auto"/>
      </w:divBdr>
    </w:div>
    <w:div w:id="494342231">
      <w:bodyDiv w:val="1"/>
      <w:marLeft w:val="0"/>
      <w:marRight w:val="0"/>
      <w:marTop w:val="0"/>
      <w:marBottom w:val="0"/>
      <w:divBdr>
        <w:top w:val="none" w:sz="0" w:space="0" w:color="auto"/>
        <w:left w:val="none" w:sz="0" w:space="0" w:color="auto"/>
        <w:bottom w:val="none" w:sz="0" w:space="0" w:color="auto"/>
        <w:right w:val="none" w:sz="0" w:space="0" w:color="auto"/>
      </w:divBdr>
    </w:div>
    <w:div w:id="494492601">
      <w:bodyDiv w:val="1"/>
      <w:marLeft w:val="0"/>
      <w:marRight w:val="0"/>
      <w:marTop w:val="0"/>
      <w:marBottom w:val="0"/>
      <w:divBdr>
        <w:top w:val="none" w:sz="0" w:space="0" w:color="auto"/>
        <w:left w:val="none" w:sz="0" w:space="0" w:color="auto"/>
        <w:bottom w:val="none" w:sz="0" w:space="0" w:color="auto"/>
        <w:right w:val="none" w:sz="0" w:space="0" w:color="auto"/>
      </w:divBdr>
    </w:div>
    <w:div w:id="494610385">
      <w:bodyDiv w:val="1"/>
      <w:marLeft w:val="0"/>
      <w:marRight w:val="0"/>
      <w:marTop w:val="0"/>
      <w:marBottom w:val="0"/>
      <w:divBdr>
        <w:top w:val="none" w:sz="0" w:space="0" w:color="auto"/>
        <w:left w:val="none" w:sz="0" w:space="0" w:color="auto"/>
        <w:bottom w:val="none" w:sz="0" w:space="0" w:color="auto"/>
        <w:right w:val="none" w:sz="0" w:space="0" w:color="auto"/>
      </w:divBdr>
    </w:div>
    <w:div w:id="494613293">
      <w:bodyDiv w:val="1"/>
      <w:marLeft w:val="0"/>
      <w:marRight w:val="0"/>
      <w:marTop w:val="0"/>
      <w:marBottom w:val="0"/>
      <w:divBdr>
        <w:top w:val="none" w:sz="0" w:space="0" w:color="auto"/>
        <w:left w:val="none" w:sz="0" w:space="0" w:color="auto"/>
        <w:bottom w:val="none" w:sz="0" w:space="0" w:color="auto"/>
        <w:right w:val="none" w:sz="0" w:space="0" w:color="auto"/>
      </w:divBdr>
    </w:div>
    <w:div w:id="495340749">
      <w:bodyDiv w:val="1"/>
      <w:marLeft w:val="0"/>
      <w:marRight w:val="0"/>
      <w:marTop w:val="0"/>
      <w:marBottom w:val="0"/>
      <w:divBdr>
        <w:top w:val="none" w:sz="0" w:space="0" w:color="auto"/>
        <w:left w:val="none" w:sz="0" w:space="0" w:color="auto"/>
        <w:bottom w:val="none" w:sz="0" w:space="0" w:color="auto"/>
        <w:right w:val="none" w:sz="0" w:space="0" w:color="auto"/>
      </w:divBdr>
    </w:div>
    <w:div w:id="496657907">
      <w:bodyDiv w:val="1"/>
      <w:marLeft w:val="0"/>
      <w:marRight w:val="0"/>
      <w:marTop w:val="0"/>
      <w:marBottom w:val="0"/>
      <w:divBdr>
        <w:top w:val="none" w:sz="0" w:space="0" w:color="auto"/>
        <w:left w:val="none" w:sz="0" w:space="0" w:color="auto"/>
        <w:bottom w:val="none" w:sz="0" w:space="0" w:color="auto"/>
        <w:right w:val="none" w:sz="0" w:space="0" w:color="auto"/>
      </w:divBdr>
    </w:div>
    <w:div w:id="497043868">
      <w:bodyDiv w:val="1"/>
      <w:marLeft w:val="0"/>
      <w:marRight w:val="0"/>
      <w:marTop w:val="0"/>
      <w:marBottom w:val="0"/>
      <w:divBdr>
        <w:top w:val="none" w:sz="0" w:space="0" w:color="auto"/>
        <w:left w:val="none" w:sz="0" w:space="0" w:color="auto"/>
        <w:bottom w:val="none" w:sz="0" w:space="0" w:color="auto"/>
        <w:right w:val="none" w:sz="0" w:space="0" w:color="auto"/>
      </w:divBdr>
    </w:div>
    <w:div w:id="497156434">
      <w:bodyDiv w:val="1"/>
      <w:marLeft w:val="0"/>
      <w:marRight w:val="0"/>
      <w:marTop w:val="0"/>
      <w:marBottom w:val="0"/>
      <w:divBdr>
        <w:top w:val="none" w:sz="0" w:space="0" w:color="auto"/>
        <w:left w:val="none" w:sz="0" w:space="0" w:color="auto"/>
        <w:bottom w:val="none" w:sz="0" w:space="0" w:color="auto"/>
        <w:right w:val="none" w:sz="0" w:space="0" w:color="auto"/>
      </w:divBdr>
    </w:div>
    <w:div w:id="497425663">
      <w:bodyDiv w:val="1"/>
      <w:marLeft w:val="0"/>
      <w:marRight w:val="0"/>
      <w:marTop w:val="0"/>
      <w:marBottom w:val="0"/>
      <w:divBdr>
        <w:top w:val="none" w:sz="0" w:space="0" w:color="auto"/>
        <w:left w:val="none" w:sz="0" w:space="0" w:color="auto"/>
        <w:bottom w:val="none" w:sz="0" w:space="0" w:color="auto"/>
        <w:right w:val="none" w:sz="0" w:space="0" w:color="auto"/>
      </w:divBdr>
    </w:div>
    <w:div w:id="497504520">
      <w:bodyDiv w:val="1"/>
      <w:marLeft w:val="0"/>
      <w:marRight w:val="0"/>
      <w:marTop w:val="0"/>
      <w:marBottom w:val="0"/>
      <w:divBdr>
        <w:top w:val="none" w:sz="0" w:space="0" w:color="auto"/>
        <w:left w:val="none" w:sz="0" w:space="0" w:color="auto"/>
        <w:bottom w:val="none" w:sz="0" w:space="0" w:color="auto"/>
        <w:right w:val="none" w:sz="0" w:space="0" w:color="auto"/>
      </w:divBdr>
    </w:div>
    <w:div w:id="498085739">
      <w:bodyDiv w:val="1"/>
      <w:marLeft w:val="0"/>
      <w:marRight w:val="0"/>
      <w:marTop w:val="0"/>
      <w:marBottom w:val="0"/>
      <w:divBdr>
        <w:top w:val="none" w:sz="0" w:space="0" w:color="auto"/>
        <w:left w:val="none" w:sz="0" w:space="0" w:color="auto"/>
        <w:bottom w:val="none" w:sz="0" w:space="0" w:color="auto"/>
        <w:right w:val="none" w:sz="0" w:space="0" w:color="auto"/>
      </w:divBdr>
    </w:div>
    <w:div w:id="498235861">
      <w:bodyDiv w:val="1"/>
      <w:marLeft w:val="0"/>
      <w:marRight w:val="0"/>
      <w:marTop w:val="0"/>
      <w:marBottom w:val="0"/>
      <w:divBdr>
        <w:top w:val="none" w:sz="0" w:space="0" w:color="auto"/>
        <w:left w:val="none" w:sz="0" w:space="0" w:color="auto"/>
        <w:bottom w:val="none" w:sz="0" w:space="0" w:color="auto"/>
        <w:right w:val="none" w:sz="0" w:space="0" w:color="auto"/>
      </w:divBdr>
    </w:div>
    <w:div w:id="498739530">
      <w:bodyDiv w:val="1"/>
      <w:marLeft w:val="0"/>
      <w:marRight w:val="0"/>
      <w:marTop w:val="0"/>
      <w:marBottom w:val="0"/>
      <w:divBdr>
        <w:top w:val="none" w:sz="0" w:space="0" w:color="auto"/>
        <w:left w:val="none" w:sz="0" w:space="0" w:color="auto"/>
        <w:bottom w:val="none" w:sz="0" w:space="0" w:color="auto"/>
        <w:right w:val="none" w:sz="0" w:space="0" w:color="auto"/>
      </w:divBdr>
    </w:div>
    <w:div w:id="498810980">
      <w:bodyDiv w:val="1"/>
      <w:marLeft w:val="0"/>
      <w:marRight w:val="0"/>
      <w:marTop w:val="0"/>
      <w:marBottom w:val="0"/>
      <w:divBdr>
        <w:top w:val="none" w:sz="0" w:space="0" w:color="auto"/>
        <w:left w:val="none" w:sz="0" w:space="0" w:color="auto"/>
        <w:bottom w:val="none" w:sz="0" w:space="0" w:color="auto"/>
        <w:right w:val="none" w:sz="0" w:space="0" w:color="auto"/>
      </w:divBdr>
    </w:div>
    <w:div w:id="499200839">
      <w:bodyDiv w:val="1"/>
      <w:marLeft w:val="0"/>
      <w:marRight w:val="0"/>
      <w:marTop w:val="0"/>
      <w:marBottom w:val="0"/>
      <w:divBdr>
        <w:top w:val="none" w:sz="0" w:space="0" w:color="auto"/>
        <w:left w:val="none" w:sz="0" w:space="0" w:color="auto"/>
        <w:bottom w:val="none" w:sz="0" w:space="0" w:color="auto"/>
        <w:right w:val="none" w:sz="0" w:space="0" w:color="auto"/>
      </w:divBdr>
    </w:div>
    <w:div w:id="500044384">
      <w:bodyDiv w:val="1"/>
      <w:marLeft w:val="0"/>
      <w:marRight w:val="0"/>
      <w:marTop w:val="0"/>
      <w:marBottom w:val="0"/>
      <w:divBdr>
        <w:top w:val="none" w:sz="0" w:space="0" w:color="auto"/>
        <w:left w:val="none" w:sz="0" w:space="0" w:color="auto"/>
        <w:bottom w:val="none" w:sz="0" w:space="0" w:color="auto"/>
        <w:right w:val="none" w:sz="0" w:space="0" w:color="auto"/>
      </w:divBdr>
    </w:div>
    <w:div w:id="501117847">
      <w:bodyDiv w:val="1"/>
      <w:marLeft w:val="0"/>
      <w:marRight w:val="0"/>
      <w:marTop w:val="0"/>
      <w:marBottom w:val="0"/>
      <w:divBdr>
        <w:top w:val="none" w:sz="0" w:space="0" w:color="auto"/>
        <w:left w:val="none" w:sz="0" w:space="0" w:color="auto"/>
        <w:bottom w:val="none" w:sz="0" w:space="0" w:color="auto"/>
        <w:right w:val="none" w:sz="0" w:space="0" w:color="auto"/>
      </w:divBdr>
    </w:div>
    <w:div w:id="502088498">
      <w:bodyDiv w:val="1"/>
      <w:marLeft w:val="0"/>
      <w:marRight w:val="0"/>
      <w:marTop w:val="0"/>
      <w:marBottom w:val="0"/>
      <w:divBdr>
        <w:top w:val="none" w:sz="0" w:space="0" w:color="auto"/>
        <w:left w:val="none" w:sz="0" w:space="0" w:color="auto"/>
        <w:bottom w:val="none" w:sz="0" w:space="0" w:color="auto"/>
        <w:right w:val="none" w:sz="0" w:space="0" w:color="auto"/>
      </w:divBdr>
    </w:div>
    <w:div w:id="502090377">
      <w:bodyDiv w:val="1"/>
      <w:marLeft w:val="0"/>
      <w:marRight w:val="0"/>
      <w:marTop w:val="0"/>
      <w:marBottom w:val="0"/>
      <w:divBdr>
        <w:top w:val="none" w:sz="0" w:space="0" w:color="auto"/>
        <w:left w:val="none" w:sz="0" w:space="0" w:color="auto"/>
        <w:bottom w:val="none" w:sz="0" w:space="0" w:color="auto"/>
        <w:right w:val="none" w:sz="0" w:space="0" w:color="auto"/>
      </w:divBdr>
    </w:div>
    <w:div w:id="502403830">
      <w:bodyDiv w:val="1"/>
      <w:marLeft w:val="0"/>
      <w:marRight w:val="0"/>
      <w:marTop w:val="0"/>
      <w:marBottom w:val="0"/>
      <w:divBdr>
        <w:top w:val="none" w:sz="0" w:space="0" w:color="auto"/>
        <w:left w:val="none" w:sz="0" w:space="0" w:color="auto"/>
        <w:bottom w:val="none" w:sz="0" w:space="0" w:color="auto"/>
        <w:right w:val="none" w:sz="0" w:space="0" w:color="auto"/>
      </w:divBdr>
    </w:div>
    <w:div w:id="502555548">
      <w:bodyDiv w:val="1"/>
      <w:marLeft w:val="0"/>
      <w:marRight w:val="0"/>
      <w:marTop w:val="0"/>
      <w:marBottom w:val="0"/>
      <w:divBdr>
        <w:top w:val="none" w:sz="0" w:space="0" w:color="auto"/>
        <w:left w:val="none" w:sz="0" w:space="0" w:color="auto"/>
        <w:bottom w:val="none" w:sz="0" w:space="0" w:color="auto"/>
        <w:right w:val="none" w:sz="0" w:space="0" w:color="auto"/>
      </w:divBdr>
    </w:div>
    <w:div w:id="502743003">
      <w:bodyDiv w:val="1"/>
      <w:marLeft w:val="0"/>
      <w:marRight w:val="0"/>
      <w:marTop w:val="0"/>
      <w:marBottom w:val="0"/>
      <w:divBdr>
        <w:top w:val="none" w:sz="0" w:space="0" w:color="auto"/>
        <w:left w:val="none" w:sz="0" w:space="0" w:color="auto"/>
        <w:bottom w:val="none" w:sz="0" w:space="0" w:color="auto"/>
        <w:right w:val="none" w:sz="0" w:space="0" w:color="auto"/>
      </w:divBdr>
    </w:div>
    <w:div w:id="503739279">
      <w:bodyDiv w:val="1"/>
      <w:marLeft w:val="0"/>
      <w:marRight w:val="0"/>
      <w:marTop w:val="0"/>
      <w:marBottom w:val="0"/>
      <w:divBdr>
        <w:top w:val="none" w:sz="0" w:space="0" w:color="auto"/>
        <w:left w:val="none" w:sz="0" w:space="0" w:color="auto"/>
        <w:bottom w:val="none" w:sz="0" w:space="0" w:color="auto"/>
        <w:right w:val="none" w:sz="0" w:space="0" w:color="auto"/>
      </w:divBdr>
    </w:div>
    <w:div w:id="504175257">
      <w:bodyDiv w:val="1"/>
      <w:marLeft w:val="0"/>
      <w:marRight w:val="0"/>
      <w:marTop w:val="0"/>
      <w:marBottom w:val="0"/>
      <w:divBdr>
        <w:top w:val="none" w:sz="0" w:space="0" w:color="auto"/>
        <w:left w:val="none" w:sz="0" w:space="0" w:color="auto"/>
        <w:bottom w:val="none" w:sz="0" w:space="0" w:color="auto"/>
        <w:right w:val="none" w:sz="0" w:space="0" w:color="auto"/>
      </w:divBdr>
    </w:div>
    <w:div w:id="504632543">
      <w:bodyDiv w:val="1"/>
      <w:marLeft w:val="0"/>
      <w:marRight w:val="0"/>
      <w:marTop w:val="0"/>
      <w:marBottom w:val="0"/>
      <w:divBdr>
        <w:top w:val="none" w:sz="0" w:space="0" w:color="auto"/>
        <w:left w:val="none" w:sz="0" w:space="0" w:color="auto"/>
        <w:bottom w:val="none" w:sz="0" w:space="0" w:color="auto"/>
        <w:right w:val="none" w:sz="0" w:space="0" w:color="auto"/>
      </w:divBdr>
    </w:div>
    <w:div w:id="505292870">
      <w:bodyDiv w:val="1"/>
      <w:marLeft w:val="0"/>
      <w:marRight w:val="0"/>
      <w:marTop w:val="0"/>
      <w:marBottom w:val="0"/>
      <w:divBdr>
        <w:top w:val="none" w:sz="0" w:space="0" w:color="auto"/>
        <w:left w:val="none" w:sz="0" w:space="0" w:color="auto"/>
        <w:bottom w:val="none" w:sz="0" w:space="0" w:color="auto"/>
        <w:right w:val="none" w:sz="0" w:space="0" w:color="auto"/>
      </w:divBdr>
    </w:div>
    <w:div w:id="506748376">
      <w:bodyDiv w:val="1"/>
      <w:marLeft w:val="0"/>
      <w:marRight w:val="0"/>
      <w:marTop w:val="0"/>
      <w:marBottom w:val="0"/>
      <w:divBdr>
        <w:top w:val="none" w:sz="0" w:space="0" w:color="auto"/>
        <w:left w:val="none" w:sz="0" w:space="0" w:color="auto"/>
        <w:bottom w:val="none" w:sz="0" w:space="0" w:color="auto"/>
        <w:right w:val="none" w:sz="0" w:space="0" w:color="auto"/>
      </w:divBdr>
    </w:div>
    <w:div w:id="508720153">
      <w:bodyDiv w:val="1"/>
      <w:marLeft w:val="0"/>
      <w:marRight w:val="0"/>
      <w:marTop w:val="0"/>
      <w:marBottom w:val="0"/>
      <w:divBdr>
        <w:top w:val="none" w:sz="0" w:space="0" w:color="auto"/>
        <w:left w:val="none" w:sz="0" w:space="0" w:color="auto"/>
        <w:bottom w:val="none" w:sz="0" w:space="0" w:color="auto"/>
        <w:right w:val="none" w:sz="0" w:space="0" w:color="auto"/>
      </w:divBdr>
    </w:div>
    <w:div w:id="509367284">
      <w:bodyDiv w:val="1"/>
      <w:marLeft w:val="0"/>
      <w:marRight w:val="0"/>
      <w:marTop w:val="0"/>
      <w:marBottom w:val="0"/>
      <w:divBdr>
        <w:top w:val="none" w:sz="0" w:space="0" w:color="auto"/>
        <w:left w:val="none" w:sz="0" w:space="0" w:color="auto"/>
        <w:bottom w:val="none" w:sz="0" w:space="0" w:color="auto"/>
        <w:right w:val="none" w:sz="0" w:space="0" w:color="auto"/>
      </w:divBdr>
    </w:div>
    <w:div w:id="509415482">
      <w:bodyDiv w:val="1"/>
      <w:marLeft w:val="0"/>
      <w:marRight w:val="0"/>
      <w:marTop w:val="0"/>
      <w:marBottom w:val="0"/>
      <w:divBdr>
        <w:top w:val="none" w:sz="0" w:space="0" w:color="auto"/>
        <w:left w:val="none" w:sz="0" w:space="0" w:color="auto"/>
        <w:bottom w:val="none" w:sz="0" w:space="0" w:color="auto"/>
        <w:right w:val="none" w:sz="0" w:space="0" w:color="auto"/>
      </w:divBdr>
    </w:div>
    <w:div w:id="509684195">
      <w:bodyDiv w:val="1"/>
      <w:marLeft w:val="0"/>
      <w:marRight w:val="0"/>
      <w:marTop w:val="0"/>
      <w:marBottom w:val="0"/>
      <w:divBdr>
        <w:top w:val="none" w:sz="0" w:space="0" w:color="auto"/>
        <w:left w:val="none" w:sz="0" w:space="0" w:color="auto"/>
        <w:bottom w:val="none" w:sz="0" w:space="0" w:color="auto"/>
        <w:right w:val="none" w:sz="0" w:space="0" w:color="auto"/>
      </w:divBdr>
    </w:div>
    <w:div w:id="509874799">
      <w:bodyDiv w:val="1"/>
      <w:marLeft w:val="0"/>
      <w:marRight w:val="0"/>
      <w:marTop w:val="0"/>
      <w:marBottom w:val="0"/>
      <w:divBdr>
        <w:top w:val="none" w:sz="0" w:space="0" w:color="auto"/>
        <w:left w:val="none" w:sz="0" w:space="0" w:color="auto"/>
        <w:bottom w:val="none" w:sz="0" w:space="0" w:color="auto"/>
        <w:right w:val="none" w:sz="0" w:space="0" w:color="auto"/>
      </w:divBdr>
    </w:div>
    <w:div w:id="511259025">
      <w:bodyDiv w:val="1"/>
      <w:marLeft w:val="0"/>
      <w:marRight w:val="0"/>
      <w:marTop w:val="0"/>
      <w:marBottom w:val="0"/>
      <w:divBdr>
        <w:top w:val="none" w:sz="0" w:space="0" w:color="auto"/>
        <w:left w:val="none" w:sz="0" w:space="0" w:color="auto"/>
        <w:bottom w:val="none" w:sz="0" w:space="0" w:color="auto"/>
        <w:right w:val="none" w:sz="0" w:space="0" w:color="auto"/>
      </w:divBdr>
    </w:div>
    <w:div w:id="511340520">
      <w:bodyDiv w:val="1"/>
      <w:marLeft w:val="0"/>
      <w:marRight w:val="0"/>
      <w:marTop w:val="0"/>
      <w:marBottom w:val="0"/>
      <w:divBdr>
        <w:top w:val="none" w:sz="0" w:space="0" w:color="auto"/>
        <w:left w:val="none" w:sz="0" w:space="0" w:color="auto"/>
        <w:bottom w:val="none" w:sz="0" w:space="0" w:color="auto"/>
        <w:right w:val="none" w:sz="0" w:space="0" w:color="auto"/>
      </w:divBdr>
    </w:div>
    <w:div w:id="511647750">
      <w:bodyDiv w:val="1"/>
      <w:marLeft w:val="0"/>
      <w:marRight w:val="0"/>
      <w:marTop w:val="0"/>
      <w:marBottom w:val="0"/>
      <w:divBdr>
        <w:top w:val="none" w:sz="0" w:space="0" w:color="auto"/>
        <w:left w:val="none" w:sz="0" w:space="0" w:color="auto"/>
        <w:bottom w:val="none" w:sz="0" w:space="0" w:color="auto"/>
        <w:right w:val="none" w:sz="0" w:space="0" w:color="auto"/>
      </w:divBdr>
    </w:div>
    <w:div w:id="511990334">
      <w:bodyDiv w:val="1"/>
      <w:marLeft w:val="0"/>
      <w:marRight w:val="0"/>
      <w:marTop w:val="0"/>
      <w:marBottom w:val="0"/>
      <w:divBdr>
        <w:top w:val="none" w:sz="0" w:space="0" w:color="auto"/>
        <w:left w:val="none" w:sz="0" w:space="0" w:color="auto"/>
        <w:bottom w:val="none" w:sz="0" w:space="0" w:color="auto"/>
        <w:right w:val="none" w:sz="0" w:space="0" w:color="auto"/>
      </w:divBdr>
    </w:div>
    <w:div w:id="512107350">
      <w:bodyDiv w:val="1"/>
      <w:marLeft w:val="0"/>
      <w:marRight w:val="0"/>
      <w:marTop w:val="0"/>
      <w:marBottom w:val="0"/>
      <w:divBdr>
        <w:top w:val="none" w:sz="0" w:space="0" w:color="auto"/>
        <w:left w:val="none" w:sz="0" w:space="0" w:color="auto"/>
        <w:bottom w:val="none" w:sz="0" w:space="0" w:color="auto"/>
        <w:right w:val="none" w:sz="0" w:space="0" w:color="auto"/>
      </w:divBdr>
    </w:div>
    <w:div w:id="512115130">
      <w:bodyDiv w:val="1"/>
      <w:marLeft w:val="0"/>
      <w:marRight w:val="0"/>
      <w:marTop w:val="0"/>
      <w:marBottom w:val="0"/>
      <w:divBdr>
        <w:top w:val="none" w:sz="0" w:space="0" w:color="auto"/>
        <w:left w:val="none" w:sz="0" w:space="0" w:color="auto"/>
        <w:bottom w:val="none" w:sz="0" w:space="0" w:color="auto"/>
        <w:right w:val="none" w:sz="0" w:space="0" w:color="auto"/>
      </w:divBdr>
    </w:div>
    <w:div w:id="512956909">
      <w:bodyDiv w:val="1"/>
      <w:marLeft w:val="0"/>
      <w:marRight w:val="0"/>
      <w:marTop w:val="0"/>
      <w:marBottom w:val="0"/>
      <w:divBdr>
        <w:top w:val="none" w:sz="0" w:space="0" w:color="auto"/>
        <w:left w:val="none" w:sz="0" w:space="0" w:color="auto"/>
        <w:bottom w:val="none" w:sz="0" w:space="0" w:color="auto"/>
        <w:right w:val="none" w:sz="0" w:space="0" w:color="auto"/>
      </w:divBdr>
    </w:div>
    <w:div w:id="513229271">
      <w:bodyDiv w:val="1"/>
      <w:marLeft w:val="0"/>
      <w:marRight w:val="0"/>
      <w:marTop w:val="0"/>
      <w:marBottom w:val="0"/>
      <w:divBdr>
        <w:top w:val="none" w:sz="0" w:space="0" w:color="auto"/>
        <w:left w:val="none" w:sz="0" w:space="0" w:color="auto"/>
        <w:bottom w:val="none" w:sz="0" w:space="0" w:color="auto"/>
        <w:right w:val="none" w:sz="0" w:space="0" w:color="auto"/>
      </w:divBdr>
    </w:div>
    <w:div w:id="513691807">
      <w:bodyDiv w:val="1"/>
      <w:marLeft w:val="0"/>
      <w:marRight w:val="0"/>
      <w:marTop w:val="0"/>
      <w:marBottom w:val="0"/>
      <w:divBdr>
        <w:top w:val="none" w:sz="0" w:space="0" w:color="auto"/>
        <w:left w:val="none" w:sz="0" w:space="0" w:color="auto"/>
        <w:bottom w:val="none" w:sz="0" w:space="0" w:color="auto"/>
        <w:right w:val="none" w:sz="0" w:space="0" w:color="auto"/>
      </w:divBdr>
    </w:div>
    <w:div w:id="514342688">
      <w:bodyDiv w:val="1"/>
      <w:marLeft w:val="0"/>
      <w:marRight w:val="0"/>
      <w:marTop w:val="0"/>
      <w:marBottom w:val="0"/>
      <w:divBdr>
        <w:top w:val="none" w:sz="0" w:space="0" w:color="auto"/>
        <w:left w:val="none" w:sz="0" w:space="0" w:color="auto"/>
        <w:bottom w:val="none" w:sz="0" w:space="0" w:color="auto"/>
        <w:right w:val="none" w:sz="0" w:space="0" w:color="auto"/>
      </w:divBdr>
    </w:div>
    <w:div w:id="514463683">
      <w:bodyDiv w:val="1"/>
      <w:marLeft w:val="0"/>
      <w:marRight w:val="0"/>
      <w:marTop w:val="0"/>
      <w:marBottom w:val="0"/>
      <w:divBdr>
        <w:top w:val="none" w:sz="0" w:space="0" w:color="auto"/>
        <w:left w:val="none" w:sz="0" w:space="0" w:color="auto"/>
        <w:bottom w:val="none" w:sz="0" w:space="0" w:color="auto"/>
        <w:right w:val="none" w:sz="0" w:space="0" w:color="auto"/>
      </w:divBdr>
    </w:div>
    <w:div w:id="514611130">
      <w:bodyDiv w:val="1"/>
      <w:marLeft w:val="0"/>
      <w:marRight w:val="0"/>
      <w:marTop w:val="0"/>
      <w:marBottom w:val="0"/>
      <w:divBdr>
        <w:top w:val="none" w:sz="0" w:space="0" w:color="auto"/>
        <w:left w:val="none" w:sz="0" w:space="0" w:color="auto"/>
        <w:bottom w:val="none" w:sz="0" w:space="0" w:color="auto"/>
        <w:right w:val="none" w:sz="0" w:space="0" w:color="auto"/>
      </w:divBdr>
    </w:div>
    <w:div w:id="515460228">
      <w:bodyDiv w:val="1"/>
      <w:marLeft w:val="0"/>
      <w:marRight w:val="0"/>
      <w:marTop w:val="0"/>
      <w:marBottom w:val="0"/>
      <w:divBdr>
        <w:top w:val="none" w:sz="0" w:space="0" w:color="auto"/>
        <w:left w:val="none" w:sz="0" w:space="0" w:color="auto"/>
        <w:bottom w:val="none" w:sz="0" w:space="0" w:color="auto"/>
        <w:right w:val="none" w:sz="0" w:space="0" w:color="auto"/>
      </w:divBdr>
    </w:div>
    <w:div w:id="515769739">
      <w:bodyDiv w:val="1"/>
      <w:marLeft w:val="0"/>
      <w:marRight w:val="0"/>
      <w:marTop w:val="0"/>
      <w:marBottom w:val="0"/>
      <w:divBdr>
        <w:top w:val="none" w:sz="0" w:space="0" w:color="auto"/>
        <w:left w:val="none" w:sz="0" w:space="0" w:color="auto"/>
        <w:bottom w:val="none" w:sz="0" w:space="0" w:color="auto"/>
        <w:right w:val="none" w:sz="0" w:space="0" w:color="auto"/>
      </w:divBdr>
    </w:div>
    <w:div w:id="515972111">
      <w:bodyDiv w:val="1"/>
      <w:marLeft w:val="0"/>
      <w:marRight w:val="0"/>
      <w:marTop w:val="0"/>
      <w:marBottom w:val="0"/>
      <w:divBdr>
        <w:top w:val="none" w:sz="0" w:space="0" w:color="auto"/>
        <w:left w:val="none" w:sz="0" w:space="0" w:color="auto"/>
        <w:bottom w:val="none" w:sz="0" w:space="0" w:color="auto"/>
        <w:right w:val="none" w:sz="0" w:space="0" w:color="auto"/>
      </w:divBdr>
    </w:div>
    <w:div w:id="517163482">
      <w:bodyDiv w:val="1"/>
      <w:marLeft w:val="0"/>
      <w:marRight w:val="0"/>
      <w:marTop w:val="0"/>
      <w:marBottom w:val="0"/>
      <w:divBdr>
        <w:top w:val="none" w:sz="0" w:space="0" w:color="auto"/>
        <w:left w:val="none" w:sz="0" w:space="0" w:color="auto"/>
        <w:bottom w:val="none" w:sz="0" w:space="0" w:color="auto"/>
        <w:right w:val="none" w:sz="0" w:space="0" w:color="auto"/>
      </w:divBdr>
    </w:div>
    <w:div w:id="517935637">
      <w:bodyDiv w:val="1"/>
      <w:marLeft w:val="0"/>
      <w:marRight w:val="0"/>
      <w:marTop w:val="0"/>
      <w:marBottom w:val="0"/>
      <w:divBdr>
        <w:top w:val="none" w:sz="0" w:space="0" w:color="auto"/>
        <w:left w:val="none" w:sz="0" w:space="0" w:color="auto"/>
        <w:bottom w:val="none" w:sz="0" w:space="0" w:color="auto"/>
        <w:right w:val="none" w:sz="0" w:space="0" w:color="auto"/>
      </w:divBdr>
    </w:div>
    <w:div w:id="518154481">
      <w:bodyDiv w:val="1"/>
      <w:marLeft w:val="0"/>
      <w:marRight w:val="0"/>
      <w:marTop w:val="0"/>
      <w:marBottom w:val="0"/>
      <w:divBdr>
        <w:top w:val="none" w:sz="0" w:space="0" w:color="auto"/>
        <w:left w:val="none" w:sz="0" w:space="0" w:color="auto"/>
        <w:bottom w:val="none" w:sz="0" w:space="0" w:color="auto"/>
        <w:right w:val="none" w:sz="0" w:space="0" w:color="auto"/>
      </w:divBdr>
    </w:div>
    <w:div w:id="518740158">
      <w:bodyDiv w:val="1"/>
      <w:marLeft w:val="0"/>
      <w:marRight w:val="0"/>
      <w:marTop w:val="0"/>
      <w:marBottom w:val="0"/>
      <w:divBdr>
        <w:top w:val="none" w:sz="0" w:space="0" w:color="auto"/>
        <w:left w:val="none" w:sz="0" w:space="0" w:color="auto"/>
        <w:bottom w:val="none" w:sz="0" w:space="0" w:color="auto"/>
        <w:right w:val="none" w:sz="0" w:space="0" w:color="auto"/>
      </w:divBdr>
    </w:div>
    <w:div w:id="518786250">
      <w:bodyDiv w:val="1"/>
      <w:marLeft w:val="0"/>
      <w:marRight w:val="0"/>
      <w:marTop w:val="0"/>
      <w:marBottom w:val="0"/>
      <w:divBdr>
        <w:top w:val="none" w:sz="0" w:space="0" w:color="auto"/>
        <w:left w:val="none" w:sz="0" w:space="0" w:color="auto"/>
        <w:bottom w:val="none" w:sz="0" w:space="0" w:color="auto"/>
        <w:right w:val="none" w:sz="0" w:space="0" w:color="auto"/>
      </w:divBdr>
    </w:div>
    <w:div w:id="519395613">
      <w:bodyDiv w:val="1"/>
      <w:marLeft w:val="0"/>
      <w:marRight w:val="0"/>
      <w:marTop w:val="0"/>
      <w:marBottom w:val="0"/>
      <w:divBdr>
        <w:top w:val="none" w:sz="0" w:space="0" w:color="auto"/>
        <w:left w:val="none" w:sz="0" w:space="0" w:color="auto"/>
        <w:bottom w:val="none" w:sz="0" w:space="0" w:color="auto"/>
        <w:right w:val="none" w:sz="0" w:space="0" w:color="auto"/>
      </w:divBdr>
    </w:div>
    <w:div w:id="519470464">
      <w:bodyDiv w:val="1"/>
      <w:marLeft w:val="0"/>
      <w:marRight w:val="0"/>
      <w:marTop w:val="0"/>
      <w:marBottom w:val="0"/>
      <w:divBdr>
        <w:top w:val="none" w:sz="0" w:space="0" w:color="auto"/>
        <w:left w:val="none" w:sz="0" w:space="0" w:color="auto"/>
        <w:bottom w:val="none" w:sz="0" w:space="0" w:color="auto"/>
        <w:right w:val="none" w:sz="0" w:space="0" w:color="auto"/>
      </w:divBdr>
    </w:div>
    <w:div w:id="519853642">
      <w:bodyDiv w:val="1"/>
      <w:marLeft w:val="0"/>
      <w:marRight w:val="0"/>
      <w:marTop w:val="0"/>
      <w:marBottom w:val="0"/>
      <w:divBdr>
        <w:top w:val="none" w:sz="0" w:space="0" w:color="auto"/>
        <w:left w:val="none" w:sz="0" w:space="0" w:color="auto"/>
        <w:bottom w:val="none" w:sz="0" w:space="0" w:color="auto"/>
        <w:right w:val="none" w:sz="0" w:space="0" w:color="auto"/>
      </w:divBdr>
    </w:div>
    <w:div w:id="519926949">
      <w:bodyDiv w:val="1"/>
      <w:marLeft w:val="0"/>
      <w:marRight w:val="0"/>
      <w:marTop w:val="0"/>
      <w:marBottom w:val="0"/>
      <w:divBdr>
        <w:top w:val="none" w:sz="0" w:space="0" w:color="auto"/>
        <w:left w:val="none" w:sz="0" w:space="0" w:color="auto"/>
        <w:bottom w:val="none" w:sz="0" w:space="0" w:color="auto"/>
        <w:right w:val="none" w:sz="0" w:space="0" w:color="auto"/>
      </w:divBdr>
    </w:div>
    <w:div w:id="519975226">
      <w:bodyDiv w:val="1"/>
      <w:marLeft w:val="0"/>
      <w:marRight w:val="0"/>
      <w:marTop w:val="0"/>
      <w:marBottom w:val="0"/>
      <w:divBdr>
        <w:top w:val="none" w:sz="0" w:space="0" w:color="auto"/>
        <w:left w:val="none" w:sz="0" w:space="0" w:color="auto"/>
        <w:bottom w:val="none" w:sz="0" w:space="0" w:color="auto"/>
        <w:right w:val="none" w:sz="0" w:space="0" w:color="auto"/>
      </w:divBdr>
    </w:div>
    <w:div w:id="520166542">
      <w:bodyDiv w:val="1"/>
      <w:marLeft w:val="0"/>
      <w:marRight w:val="0"/>
      <w:marTop w:val="0"/>
      <w:marBottom w:val="0"/>
      <w:divBdr>
        <w:top w:val="none" w:sz="0" w:space="0" w:color="auto"/>
        <w:left w:val="none" w:sz="0" w:space="0" w:color="auto"/>
        <w:bottom w:val="none" w:sz="0" w:space="0" w:color="auto"/>
        <w:right w:val="none" w:sz="0" w:space="0" w:color="auto"/>
      </w:divBdr>
    </w:div>
    <w:div w:id="520627937">
      <w:bodyDiv w:val="1"/>
      <w:marLeft w:val="0"/>
      <w:marRight w:val="0"/>
      <w:marTop w:val="0"/>
      <w:marBottom w:val="0"/>
      <w:divBdr>
        <w:top w:val="none" w:sz="0" w:space="0" w:color="auto"/>
        <w:left w:val="none" w:sz="0" w:space="0" w:color="auto"/>
        <w:bottom w:val="none" w:sz="0" w:space="0" w:color="auto"/>
        <w:right w:val="none" w:sz="0" w:space="0" w:color="auto"/>
      </w:divBdr>
    </w:div>
    <w:div w:id="521289512">
      <w:bodyDiv w:val="1"/>
      <w:marLeft w:val="0"/>
      <w:marRight w:val="0"/>
      <w:marTop w:val="0"/>
      <w:marBottom w:val="0"/>
      <w:divBdr>
        <w:top w:val="none" w:sz="0" w:space="0" w:color="auto"/>
        <w:left w:val="none" w:sz="0" w:space="0" w:color="auto"/>
        <w:bottom w:val="none" w:sz="0" w:space="0" w:color="auto"/>
        <w:right w:val="none" w:sz="0" w:space="0" w:color="auto"/>
      </w:divBdr>
    </w:div>
    <w:div w:id="522019458">
      <w:bodyDiv w:val="1"/>
      <w:marLeft w:val="0"/>
      <w:marRight w:val="0"/>
      <w:marTop w:val="0"/>
      <w:marBottom w:val="0"/>
      <w:divBdr>
        <w:top w:val="none" w:sz="0" w:space="0" w:color="auto"/>
        <w:left w:val="none" w:sz="0" w:space="0" w:color="auto"/>
        <w:bottom w:val="none" w:sz="0" w:space="0" w:color="auto"/>
        <w:right w:val="none" w:sz="0" w:space="0" w:color="auto"/>
      </w:divBdr>
    </w:div>
    <w:div w:id="523330653">
      <w:bodyDiv w:val="1"/>
      <w:marLeft w:val="0"/>
      <w:marRight w:val="0"/>
      <w:marTop w:val="0"/>
      <w:marBottom w:val="0"/>
      <w:divBdr>
        <w:top w:val="none" w:sz="0" w:space="0" w:color="auto"/>
        <w:left w:val="none" w:sz="0" w:space="0" w:color="auto"/>
        <w:bottom w:val="none" w:sz="0" w:space="0" w:color="auto"/>
        <w:right w:val="none" w:sz="0" w:space="0" w:color="auto"/>
      </w:divBdr>
    </w:div>
    <w:div w:id="524293371">
      <w:bodyDiv w:val="1"/>
      <w:marLeft w:val="0"/>
      <w:marRight w:val="0"/>
      <w:marTop w:val="0"/>
      <w:marBottom w:val="0"/>
      <w:divBdr>
        <w:top w:val="none" w:sz="0" w:space="0" w:color="auto"/>
        <w:left w:val="none" w:sz="0" w:space="0" w:color="auto"/>
        <w:bottom w:val="none" w:sz="0" w:space="0" w:color="auto"/>
        <w:right w:val="none" w:sz="0" w:space="0" w:color="auto"/>
      </w:divBdr>
    </w:div>
    <w:div w:id="526255135">
      <w:bodyDiv w:val="1"/>
      <w:marLeft w:val="0"/>
      <w:marRight w:val="0"/>
      <w:marTop w:val="0"/>
      <w:marBottom w:val="0"/>
      <w:divBdr>
        <w:top w:val="none" w:sz="0" w:space="0" w:color="auto"/>
        <w:left w:val="none" w:sz="0" w:space="0" w:color="auto"/>
        <w:bottom w:val="none" w:sz="0" w:space="0" w:color="auto"/>
        <w:right w:val="none" w:sz="0" w:space="0" w:color="auto"/>
      </w:divBdr>
    </w:div>
    <w:div w:id="526404698">
      <w:bodyDiv w:val="1"/>
      <w:marLeft w:val="0"/>
      <w:marRight w:val="0"/>
      <w:marTop w:val="0"/>
      <w:marBottom w:val="0"/>
      <w:divBdr>
        <w:top w:val="none" w:sz="0" w:space="0" w:color="auto"/>
        <w:left w:val="none" w:sz="0" w:space="0" w:color="auto"/>
        <w:bottom w:val="none" w:sz="0" w:space="0" w:color="auto"/>
        <w:right w:val="none" w:sz="0" w:space="0" w:color="auto"/>
      </w:divBdr>
    </w:div>
    <w:div w:id="526524923">
      <w:bodyDiv w:val="1"/>
      <w:marLeft w:val="0"/>
      <w:marRight w:val="0"/>
      <w:marTop w:val="0"/>
      <w:marBottom w:val="0"/>
      <w:divBdr>
        <w:top w:val="none" w:sz="0" w:space="0" w:color="auto"/>
        <w:left w:val="none" w:sz="0" w:space="0" w:color="auto"/>
        <w:bottom w:val="none" w:sz="0" w:space="0" w:color="auto"/>
        <w:right w:val="none" w:sz="0" w:space="0" w:color="auto"/>
      </w:divBdr>
    </w:div>
    <w:div w:id="526723661">
      <w:bodyDiv w:val="1"/>
      <w:marLeft w:val="0"/>
      <w:marRight w:val="0"/>
      <w:marTop w:val="0"/>
      <w:marBottom w:val="0"/>
      <w:divBdr>
        <w:top w:val="none" w:sz="0" w:space="0" w:color="auto"/>
        <w:left w:val="none" w:sz="0" w:space="0" w:color="auto"/>
        <w:bottom w:val="none" w:sz="0" w:space="0" w:color="auto"/>
        <w:right w:val="none" w:sz="0" w:space="0" w:color="auto"/>
      </w:divBdr>
    </w:div>
    <w:div w:id="526990610">
      <w:bodyDiv w:val="1"/>
      <w:marLeft w:val="0"/>
      <w:marRight w:val="0"/>
      <w:marTop w:val="0"/>
      <w:marBottom w:val="0"/>
      <w:divBdr>
        <w:top w:val="none" w:sz="0" w:space="0" w:color="auto"/>
        <w:left w:val="none" w:sz="0" w:space="0" w:color="auto"/>
        <w:bottom w:val="none" w:sz="0" w:space="0" w:color="auto"/>
        <w:right w:val="none" w:sz="0" w:space="0" w:color="auto"/>
      </w:divBdr>
    </w:div>
    <w:div w:id="527137816">
      <w:bodyDiv w:val="1"/>
      <w:marLeft w:val="0"/>
      <w:marRight w:val="0"/>
      <w:marTop w:val="0"/>
      <w:marBottom w:val="0"/>
      <w:divBdr>
        <w:top w:val="none" w:sz="0" w:space="0" w:color="auto"/>
        <w:left w:val="none" w:sz="0" w:space="0" w:color="auto"/>
        <w:bottom w:val="none" w:sz="0" w:space="0" w:color="auto"/>
        <w:right w:val="none" w:sz="0" w:space="0" w:color="auto"/>
      </w:divBdr>
    </w:div>
    <w:div w:id="527332186">
      <w:bodyDiv w:val="1"/>
      <w:marLeft w:val="0"/>
      <w:marRight w:val="0"/>
      <w:marTop w:val="0"/>
      <w:marBottom w:val="0"/>
      <w:divBdr>
        <w:top w:val="none" w:sz="0" w:space="0" w:color="auto"/>
        <w:left w:val="none" w:sz="0" w:space="0" w:color="auto"/>
        <w:bottom w:val="none" w:sz="0" w:space="0" w:color="auto"/>
        <w:right w:val="none" w:sz="0" w:space="0" w:color="auto"/>
      </w:divBdr>
    </w:div>
    <w:div w:id="527568238">
      <w:bodyDiv w:val="1"/>
      <w:marLeft w:val="0"/>
      <w:marRight w:val="0"/>
      <w:marTop w:val="0"/>
      <w:marBottom w:val="0"/>
      <w:divBdr>
        <w:top w:val="none" w:sz="0" w:space="0" w:color="auto"/>
        <w:left w:val="none" w:sz="0" w:space="0" w:color="auto"/>
        <w:bottom w:val="none" w:sz="0" w:space="0" w:color="auto"/>
        <w:right w:val="none" w:sz="0" w:space="0" w:color="auto"/>
      </w:divBdr>
    </w:div>
    <w:div w:id="527908114">
      <w:bodyDiv w:val="1"/>
      <w:marLeft w:val="0"/>
      <w:marRight w:val="0"/>
      <w:marTop w:val="0"/>
      <w:marBottom w:val="0"/>
      <w:divBdr>
        <w:top w:val="none" w:sz="0" w:space="0" w:color="auto"/>
        <w:left w:val="none" w:sz="0" w:space="0" w:color="auto"/>
        <w:bottom w:val="none" w:sz="0" w:space="0" w:color="auto"/>
        <w:right w:val="none" w:sz="0" w:space="0" w:color="auto"/>
      </w:divBdr>
    </w:div>
    <w:div w:id="527912615">
      <w:bodyDiv w:val="1"/>
      <w:marLeft w:val="0"/>
      <w:marRight w:val="0"/>
      <w:marTop w:val="0"/>
      <w:marBottom w:val="0"/>
      <w:divBdr>
        <w:top w:val="none" w:sz="0" w:space="0" w:color="auto"/>
        <w:left w:val="none" w:sz="0" w:space="0" w:color="auto"/>
        <w:bottom w:val="none" w:sz="0" w:space="0" w:color="auto"/>
        <w:right w:val="none" w:sz="0" w:space="0" w:color="auto"/>
      </w:divBdr>
    </w:div>
    <w:div w:id="528764097">
      <w:bodyDiv w:val="1"/>
      <w:marLeft w:val="0"/>
      <w:marRight w:val="0"/>
      <w:marTop w:val="0"/>
      <w:marBottom w:val="0"/>
      <w:divBdr>
        <w:top w:val="none" w:sz="0" w:space="0" w:color="auto"/>
        <w:left w:val="none" w:sz="0" w:space="0" w:color="auto"/>
        <w:bottom w:val="none" w:sz="0" w:space="0" w:color="auto"/>
        <w:right w:val="none" w:sz="0" w:space="0" w:color="auto"/>
      </w:divBdr>
    </w:div>
    <w:div w:id="528835324">
      <w:bodyDiv w:val="1"/>
      <w:marLeft w:val="0"/>
      <w:marRight w:val="0"/>
      <w:marTop w:val="0"/>
      <w:marBottom w:val="0"/>
      <w:divBdr>
        <w:top w:val="none" w:sz="0" w:space="0" w:color="auto"/>
        <w:left w:val="none" w:sz="0" w:space="0" w:color="auto"/>
        <w:bottom w:val="none" w:sz="0" w:space="0" w:color="auto"/>
        <w:right w:val="none" w:sz="0" w:space="0" w:color="auto"/>
      </w:divBdr>
    </w:div>
    <w:div w:id="529073387">
      <w:bodyDiv w:val="1"/>
      <w:marLeft w:val="0"/>
      <w:marRight w:val="0"/>
      <w:marTop w:val="0"/>
      <w:marBottom w:val="0"/>
      <w:divBdr>
        <w:top w:val="none" w:sz="0" w:space="0" w:color="auto"/>
        <w:left w:val="none" w:sz="0" w:space="0" w:color="auto"/>
        <w:bottom w:val="none" w:sz="0" w:space="0" w:color="auto"/>
        <w:right w:val="none" w:sz="0" w:space="0" w:color="auto"/>
      </w:divBdr>
    </w:div>
    <w:div w:id="529226658">
      <w:bodyDiv w:val="1"/>
      <w:marLeft w:val="0"/>
      <w:marRight w:val="0"/>
      <w:marTop w:val="0"/>
      <w:marBottom w:val="0"/>
      <w:divBdr>
        <w:top w:val="none" w:sz="0" w:space="0" w:color="auto"/>
        <w:left w:val="none" w:sz="0" w:space="0" w:color="auto"/>
        <w:bottom w:val="none" w:sz="0" w:space="0" w:color="auto"/>
        <w:right w:val="none" w:sz="0" w:space="0" w:color="auto"/>
      </w:divBdr>
    </w:div>
    <w:div w:id="529412092">
      <w:bodyDiv w:val="1"/>
      <w:marLeft w:val="0"/>
      <w:marRight w:val="0"/>
      <w:marTop w:val="0"/>
      <w:marBottom w:val="0"/>
      <w:divBdr>
        <w:top w:val="none" w:sz="0" w:space="0" w:color="auto"/>
        <w:left w:val="none" w:sz="0" w:space="0" w:color="auto"/>
        <w:bottom w:val="none" w:sz="0" w:space="0" w:color="auto"/>
        <w:right w:val="none" w:sz="0" w:space="0" w:color="auto"/>
      </w:divBdr>
    </w:div>
    <w:div w:id="529491706">
      <w:bodyDiv w:val="1"/>
      <w:marLeft w:val="0"/>
      <w:marRight w:val="0"/>
      <w:marTop w:val="0"/>
      <w:marBottom w:val="0"/>
      <w:divBdr>
        <w:top w:val="none" w:sz="0" w:space="0" w:color="auto"/>
        <w:left w:val="none" w:sz="0" w:space="0" w:color="auto"/>
        <w:bottom w:val="none" w:sz="0" w:space="0" w:color="auto"/>
        <w:right w:val="none" w:sz="0" w:space="0" w:color="auto"/>
      </w:divBdr>
    </w:div>
    <w:div w:id="529495920">
      <w:bodyDiv w:val="1"/>
      <w:marLeft w:val="0"/>
      <w:marRight w:val="0"/>
      <w:marTop w:val="0"/>
      <w:marBottom w:val="0"/>
      <w:divBdr>
        <w:top w:val="none" w:sz="0" w:space="0" w:color="auto"/>
        <w:left w:val="none" w:sz="0" w:space="0" w:color="auto"/>
        <w:bottom w:val="none" w:sz="0" w:space="0" w:color="auto"/>
        <w:right w:val="none" w:sz="0" w:space="0" w:color="auto"/>
      </w:divBdr>
    </w:div>
    <w:div w:id="530260981">
      <w:bodyDiv w:val="1"/>
      <w:marLeft w:val="0"/>
      <w:marRight w:val="0"/>
      <w:marTop w:val="0"/>
      <w:marBottom w:val="0"/>
      <w:divBdr>
        <w:top w:val="none" w:sz="0" w:space="0" w:color="auto"/>
        <w:left w:val="none" w:sz="0" w:space="0" w:color="auto"/>
        <w:bottom w:val="none" w:sz="0" w:space="0" w:color="auto"/>
        <w:right w:val="none" w:sz="0" w:space="0" w:color="auto"/>
      </w:divBdr>
    </w:div>
    <w:div w:id="530654043">
      <w:bodyDiv w:val="1"/>
      <w:marLeft w:val="0"/>
      <w:marRight w:val="0"/>
      <w:marTop w:val="0"/>
      <w:marBottom w:val="0"/>
      <w:divBdr>
        <w:top w:val="none" w:sz="0" w:space="0" w:color="auto"/>
        <w:left w:val="none" w:sz="0" w:space="0" w:color="auto"/>
        <w:bottom w:val="none" w:sz="0" w:space="0" w:color="auto"/>
        <w:right w:val="none" w:sz="0" w:space="0" w:color="auto"/>
      </w:divBdr>
    </w:div>
    <w:div w:id="531572685">
      <w:bodyDiv w:val="1"/>
      <w:marLeft w:val="0"/>
      <w:marRight w:val="0"/>
      <w:marTop w:val="0"/>
      <w:marBottom w:val="0"/>
      <w:divBdr>
        <w:top w:val="none" w:sz="0" w:space="0" w:color="auto"/>
        <w:left w:val="none" w:sz="0" w:space="0" w:color="auto"/>
        <w:bottom w:val="none" w:sz="0" w:space="0" w:color="auto"/>
        <w:right w:val="none" w:sz="0" w:space="0" w:color="auto"/>
      </w:divBdr>
    </w:div>
    <w:div w:id="531724884">
      <w:bodyDiv w:val="1"/>
      <w:marLeft w:val="0"/>
      <w:marRight w:val="0"/>
      <w:marTop w:val="0"/>
      <w:marBottom w:val="0"/>
      <w:divBdr>
        <w:top w:val="none" w:sz="0" w:space="0" w:color="auto"/>
        <w:left w:val="none" w:sz="0" w:space="0" w:color="auto"/>
        <w:bottom w:val="none" w:sz="0" w:space="0" w:color="auto"/>
        <w:right w:val="none" w:sz="0" w:space="0" w:color="auto"/>
      </w:divBdr>
    </w:div>
    <w:div w:id="532157694">
      <w:bodyDiv w:val="1"/>
      <w:marLeft w:val="0"/>
      <w:marRight w:val="0"/>
      <w:marTop w:val="0"/>
      <w:marBottom w:val="0"/>
      <w:divBdr>
        <w:top w:val="none" w:sz="0" w:space="0" w:color="auto"/>
        <w:left w:val="none" w:sz="0" w:space="0" w:color="auto"/>
        <w:bottom w:val="none" w:sz="0" w:space="0" w:color="auto"/>
        <w:right w:val="none" w:sz="0" w:space="0" w:color="auto"/>
      </w:divBdr>
    </w:div>
    <w:div w:id="532695353">
      <w:bodyDiv w:val="1"/>
      <w:marLeft w:val="0"/>
      <w:marRight w:val="0"/>
      <w:marTop w:val="0"/>
      <w:marBottom w:val="0"/>
      <w:divBdr>
        <w:top w:val="none" w:sz="0" w:space="0" w:color="auto"/>
        <w:left w:val="none" w:sz="0" w:space="0" w:color="auto"/>
        <w:bottom w:val="none" w:sz="0" w:space="0" w:color="auto"/>
        <w:right w:val="none" w:sz="0" w:space="0" w:color="auto"/>
      </w:divBdr>
    </w:div>
    <w:div w:id="532888057">
      <w:bodyDiv w:val="1"/>
      <w:marLeft w:val="0"/>
      <w:marRight w:val="0"/>
      <w:marTop w:val="0"/>
      <w:marBottom w:val="0"/>
      <w:divBdr>
        <w:top w:val="none" w:sz="0" w:space="0" w:color="auto"/>
        <w:left w:val="none" w:sz="0" w:space="0" w:color="auto"/>
        <w:bottom w:val="none" w:sz="0" w:space="0" w:color="auto"/>
        <w:right w:val="none" w:sz="0" w:space="0" w:color="auto"/>
      </w:divBdr>
    </w:div>
    <w:div w:id="533005595">
      <w:bodyDiv w:val="1"/>
      <w:marLeft w:val="0"/>
      <w:marRight w:val="0"/>
      <w:marTop w:val="0"/>
      <w:marBottom w:val="0"/>
      <w:divBdr>
        <w:top w:val="none" w:sz="0" w:space="0" w:color="auto"/>
        <w:left w:val="none" w:sz="0" w:space="0" w:color="auto"/>
        <w:bottom w:val="none" w:sz="0" w:space="0" w:color="auto"/>
        <w:right w:val="none" w:sz="0" w:space="0" w:color="auto"/>
      </w:divBdr>
    </w:div>
    <w:div w:id="533272111">
      <w:bodyDiv w:val="1"/>
      <w:marLeft w:val="0"/>
      <w:marRight w:val="0"/>
      <w:marTop w:val="0"/>
      <w:marBottom w:val="0"/>
      <w:divBdr>
        <w:top w:val="none" w:sz="0" w:space="0" w:color="auto"/>
        <w:left w:val="none" w:sz="0" w:space="0" w:color="auto"/>
        <w:bottom w:val="none" w:sz="0" w:space="0" w:color="auto"/>
        <w:right w:val="none" w:sz="0" w:space="0" w:color="auto"/>
      </w:divBdr>
    </w:div>
    <w:div w:id="533739506">
      <w:bodyDiv w:val="1"/>
      <w:marLeft w:val="0"/>
      <w:marRight w:val="0"/>
      <w:marTop w:val="0"/>
      <w:marBottom w:val="0"/>
      <w:divBdr>
        <w:top w:val="none" w:sz="0" w:space="0" w:color="auto"/>
        <w:left w:val="none" w:sz="0" w:space="0" w:color="auto"/>
        <w:bottom w:val="none" w:sz="0" w:space="0" w:color="auto"/>
        <w:right w:val="none" w:sz="0" w:space="0" w:color="auto"/>
      </w:divBdr>
    </w:div>
    <w:div w:id="534150515">
      <w:bodyDiv w:val="1"/>
      <w:marLeft w:val="0"/>
      <w:marRight w:val="0"/>
      <w:marTop w:val="0"/>
      <w:marBottom w:val="0"/>
      <w:divBdr>
        <w:top w:val="none" w:sz="0" w:space="0" w:color="auto"/>
        <w:left w:val="none" w:sz="0" w:space="0" w:color="auto"/>
        <w:bottom w:val="none" w:sz="0" w:space="0" w:color="auto"/>
        <w:right w:val="none" w:sz="0" w:space="0" w:color="auto"/>
      </w:divBdr>
    </w:div>
    <w:div w:id="534461256">
      <w:bodyDiv w:val="1"/>
      <w:marLeft w:val="0"/>
      <w:marRight w:val="0"/>
      <w:marTop w:val="0"/>
      <w:marBottom w:val="0"/>
      <w:divBdr>
        <w:top w:val="none" w:sz="0" w:space="0" w:color="auto"/>
        <w:left w:val="none" w:sz="0" w:space="0" w:color="auto"/>
        <w:bottom w:val="none" w:sz="0" w:space="0" w:color="auto"/>
        <w:right w:val="none" w:sz="0" w:space="0" w:color="auto"/>
      </w:divBdr>
    </w:div>
    <w:div w:id="534847861">
      <w:bodyDiv w:val="1"/>
      <w:marLeft w:val="0"/>
      <w:marRight w:val="0"/>
      <w:marTop w:val="0"/>
      <w:marBottom w:val="0"/>
      <w:divBdr>
        <w:top w:val="none" w:sz="0" w:space="0" w:color="auto"/>
        <w:left w:val="none" w:sz="0" w:space="0" w:color="auto"/>
        <w:bottom w:val="none" w:sz="0" w:space="0" w:color="auto"/>
        <w:right w:val="none" w:sz="0" w:space="0" w:color="auto"/>
      </w:divBdr>
    </w:div>
    <w:div w:id="534929506">
      <w:bodyDiv w:val="1"/>
      <w:marLeft w:val="0"/>
      <w:marRight w:val="0"/>
      <w:marTop w:val="0"/>
      <w:marBottom w:val="0"/>
      <w:divBdr>
        <w:top w:val="none" w:sz="0" w:space="0" w:color="auto"/>
        <w:left w:val="none" w:sz="0" w:space="0" w:color="auto"/>
        <w:bottom w:val="none" w:sz="0" w:space="0" w:color="auto"/>
        <w:right w:val="none" w:sz="0" w:space="0" w:color="auto"/>
      </w:divBdr>
    </w:div>
    <w:div w:id="535234818">
      <w:bodyDiv w:val="1"/>
      <w:marLeft w:val="0"/>
      <w:marRight w:val="0"/>
      <w:marTop w:val="0"/>
      <w:marBottom w:val="0"/>
      <w:divBdr>
        <w:top w:val="none" w:sz="0" w:space="0" w:color="auto"/>
        <w:left w:val="none" w:sz="0" w:space="0" w:color="auto"/>
        <w:bottom w:val="none" w:sz="0" w:space="0" w:color="auto"/>
        <w:right w:val="none" w:sz="0" w:space="0" w:color="auto"/>
      </w:divBdr>
    </w:div>
    <w:div w:id="535627402">
      <w:bodyDiv w:val="1"/>
      <w:marLeft w:val="0"/>
      <w:marRight w:val="0"/>
      <w:marTop w:val="0"/>
      <w:marBottom w:val="0"/>
      <w:divBdr>
        <w:top w:val="none" w:sz="0" w:space="0" w:color="auto"/>
        <w:left w:val="none" w:sz="0" w:space="0" w:color="auto"/>
        <w:bottom w:val="none" w:sz="0" w:space="0" w:color="auto"/>
        <w:right w:val="none" w:sz="0" w:space="0" w:color="auto"/>
      </w:divBdr>
    </w:div>
    <w:div w:id="535775569">
      <w:bodyDiv w:val="1"/>
      <w:marLeft w:val="0"/>
      <w:marRight w:val="0"/>
      <w:marTop w:val="0"/>
      <w:marBottom w:val="0"/>
      <w:divBdr>
        <w:top w:val="none" w:sz="0" w:space="0" w:color="auto"/>
        <w:left w:val="none" w:sz="0" w:space="0" w:color="auto"/>
        <w:bottom w:val="none" w:sz="0" w:space="0" w:color="auto"/>
        <w:right w:val="none" w:sz="0" w:space="0" w:color="auto"/>
      </w:divBdr>
    </w:div>
    <w:div w:id="535847452">
      <w:bodyDiv w:val="1"/>
      <w:marLeft w:val="0"/>
      <w:marRight w:val="0"/>
      <w:marTop w:val="0"/>
      <w:marBottom w:val="0"/>
      <w:divBdr>
        <w:top w:val="none" w:sz="0" w:space="0" w:color="auto"/>
        <w:left w:val="none" w:sz="0" w:space="0" w:color="auto"/>
        <w:bottom w:val="none" w:sz="0" w:space="0" w:color="auto"/>
        <w:right w:val="none" w:sz="0" w:space="0" w:color="auto"/>
      </w:divBdr>
    </w:div>
    <w:div w:id="536357481">
      <w:bodyDiv w:val="1"/>
      <w:marLeft w:val="0"/>
      <w:marRight w:val="0"/>
      <w:marTop w:val="0"/>
      <w:marBottom w:val="0"/>
      <w:divBdr>
        <w:top w:val="none" w:sz="0" w:space="0" w:color="auto"/>
        <w:left w:val="none" w:sz="0" w:space="0" w:color="auto"/>
        <w:bottom w:val="none" w:sz="0" w:space="0" w:color="auto"/>
        <w:right w:val="none" w:sz="0" w:space="0" w:color="auto"/>
      </w:divBdr>
    </w:div>
    <w:div w:id="536813946">
      <w:bodyDiv w:val="1"/>
      <w:marLeft w:val="0"/>
      <w:marRight w:val="0"/>
      <w:marTop w:val="0"/>
      <w:marBottom w:val="0"/>
      <w:divBdr>
        <w:top w:val="none" w:sz="0" w:space="0" w:color="auto"/>
        <w:left w:val="none" w:sz="0" w:space="0" w:color="auto"/>
        <w:bottom w:val="none" w:sz="0" w:space="0" w:color="auto"/>
        <w:right w:val="none" w:sz="0" w:space="0" w:color="auto"/>
      </w:divBdr>
    </w:div>
    <w:div w:id="537820859">
      <w:bodyDiv w:val="1"/>
      <w:marLeft w:val="0"/>
      <w:marRight w:val="0"/>
      <w:marTop w:val="0"/>
      <w:marBottom w:val="0"/>
      <w:divBdr>
        <w:top w:val="none" w:sz="0" w:space="0" w:color="auto"/>
        <w:left w:val="none" w:sz="0" w:space="0" w:color="auto"/>
        <w:bottom w:val="none" w:sz="0" w:space="0" w:color="auto"/>
        <w:right w:val="none" w:sz="0" w:space="0" w:color="auto"/>
      </w:divBdr>
    </w:div>
    <w:div w:id="537858036">
      <w:bodyDiv w:val="1"/>
      <w:marLeft w:val="0"/>
      <w:marRight w:val="0"/>
      <w:marTop w:val="0"/>
      <w:marBottom w:val="0"/>
      <w:divBdr>
        <w:top w:val="none" w:sz="0" w:space="0" w:color="auto"/>
        <w:left w:val="none" w:sz="0" w:space="0" w:color="auto"/>
        <w:bottom w:val="none" w:sz="0" w:space="0" w:color="auto"/>
        <w:right w:val="none" w:sz="0" w:space="0" w:color="auto"/>
      </w:divBdr>
    </w:div>
    <w:div w:id="539047710">
      <w:bodyDiv w:val="1"/>
      <w:marLeft w:val="0"/>
      <w:marRight w:val="0"/>
      <w:marTop w:val="0"/>
      <w:marBottom w:val="0"/>
      <w:divBdr>
        <w:top w:val="none" w:sz="0" w:space="0" w:color="auto"/>
        <w:left w:val="none" w:sz="0" w:space="0" w:color="auto"/>
        <w:bottom w:val="none" w:sz="0" w:space="0" w:color="auto"/>
        <w:right w:val="none" w:sz="0" w:space="0" w:color="auto"/>
      </w:divBdr>
    </w:div>
    <w:div w:id="540215747">
      <w:bodyDiv w:val="1"/>
      <w:marLeft w:val="0"/>
      <w:marRight w:val="0"/>
      <w:marTop w:val="0"/>
      <w:marBottom w:val="0"/>
      <w:divBdr>
        <w:top w:val="none" w:sz="0" w:space="0" w:color="auto"/>
        <w:left w:val="none" w:sz="0" w:space="0" w:color="auto"/>
        <w:bottom w:val="none" w:sz="0" w:space="0" w:color="auto"/>
        <w:right w:val="none" w:sz="0" w:space="0" w:color="auto"/>
      </w:divBdr>
    </w:div>
    <w:div w:id="540439132">
      <w:bodyDiv w:val="1"/>
      <w:marLeft w:val="0"/>
      <w:marRight w:val="0"/>
      <w:marTop w:val="0"/>
      <w:marBottom w:val="0"/>
      <w:divBdr>
        <w:top w:val="none" w:sz="0" w:space="0" w:color="auto"/>
        <w:left w:val="none" w:sz="0" w:space="0" w:color="auto"/>
        <w:bottom w:val="none" w:sz="0" w:space="0" w:color="auto"/>
        <w:right w:val="none" w:sz="0" w:space="0" w:color="auto"/>
      </w:divBdr>
    </w:div>
    <w:div w:id="541524040">
      <w:bodyDiv w:val="1"/>
      <w:marLeft w:val="0"/>
      <w:marRight w:val="0"/>
      <w:marTop w:val="0"/>
      <w:marBottom w:val="0"/>
      <w:divBdr>
        <w:top w:val="none" w:sz="0" w:space="0" w:color="auto"/>
        <w:left w:val="none" w:sz="0" w:space="0" w:color="auto"/>
        <w:bottom w:val="none" w:sz="0" w:space="0" w:color="auto"/>
        <w:right w:val="none" w:sz="0" w:space="0" w:color="auto"/>
      </w:divBdr>
    </w:div>
    <w:div w:id="541596626">
      <w:bodyDiv w:val="1"/>
      <w:marLeft w:val="0"/>
      <w:marRight w:val="0"/>
      <w:marTop w:val="0"/>
      <w:marBottom w:val="0"/>
      <w:divBdr>
        <w:top w:val="none" w:sz="0" w:space="0" w:color="auto"/>
        <w:left w:val="none" w:sz="0" w:space="0" w:color="auto"/>
        <w:bottom w:val="none" w:sz="0" w:space="0" w:color="auto"/>
        <w:right w:val="none" w:sz="0" w:space="0" w:color="auto"/>
      </w:divBdr>
    </w:div>
    <w:div w:id="542401883">
      <w:bodyDiv w:val="1"/>
      <w:marLeft w:val="0"/>
      <w:marRight w:val="0"/>
      <w:marTop w:val="0"/>
      <w:marBottom w:val="0"/>
      <w:divBdr>
        <w:top w:val="none" w:sz="0" w:space="0" w:color="auto"/>
        <w:left w:val="none" w:sz="0" w:space="0" w:color="auto"/>
        <w:bottom w:val="none" w:sz="0" w:space="0" w:color="auto"/>
        <w:right w:val="none" w:sz="0" w:space="0" w:color="auto"/>
      </w:divBdr>
    </w:div>
    <w:div w:id="542520095">
      <w:bodyDiv w:val="1"/>
      <w:marLeft w:val="0"/>
      <w:marRight w:val="0"/>
      <w:marTop w:val="0"/>
      <w:marBottom w:val="0"/>
      <w:divBdr>
        <w:top w:val="none" w:sz="0" w:space="0" w:color="auto"/>
        <w:left w:val="none" w:sz="0" w:space="0" w:color="auto"/>
        <w:bottom w:val="none" w:sz="0" w:space="0" w:color="auto"/>
        <w:right w:val="none" w:sz="0" w:space="0" w:color="auto"/>
      </w:divBdr>
    </w:div>
    <w:div w:id="542523635">
      <w:bodyDiv w:val="1"/>
      <w:marLeft w:val="0"/>
      <w:marRight w:val="0"/>
      <w:marTop w:val="0"/>
      <w:marBottom w:val="0"/>
      <w:divBdr>
        <w:top w:val="none" w:sz="0" w:space="0" w:color="auto"/>
        <w:left w:val="none" w:sz="0" w:space="0" w:color="auto"/>
        <w:bottom w:val="none" w:sz="0" w:space="0" w:color="auto"/>
        <w:right w:val="none" w:sz="0" w:space="0" w:color="auto"/>
      </w:divBdr>
    </w:div>
    <w:div w:id="543181375">
      <w:bodyDiv w:val="1"/>
      <w:marLeft w:val="0"/>
      <w:marRight w:val="0"/>
      <w:marTop w:val="0"/>
      <w:marBottom w:val="0"/>
      <w:divBdr>
        <w:top w:val="none" w:sz="0" w:space="0" w:color="auto"/>
        <w:left w:val="none" w:sz="0" w:space="0" w:color="auto"/>
        <w:bottom w:val="none" w:sz="0" w:space="0" w:color="auto"/>
        <w:right w:val="none" w:sz="0" w:space="0" w:color="auto"/>
      </w:divBdr>
    </w:div>
    <w:div w:id="543448714">
      <w:bodyDiv w:val="1"/>
      <w:marLeft w:val="0"/>
      <w:marRight w:val="0"/>
      <w:marTop w:val="0"/>
      <w:marBottom w:val="0"/>
      <w:divBdr>
        <w:top w:val="none" w:sz="0" w:space="0" w:color="auto"/>
        <w:left w:val="none" w:sz="0" w:space="0" w:color="auto"/>
        <w:bottom w:val="none" w:sz="0" w:space="0" w:color="auto"/>
        <w:right w:val="none" w:sz="0" w:space="0" w:color="auto"/>
      </w:divBdr>
    </w:div>
    <w:div w:id="543563747">
      <w:bodyDiv w:val="1"/>
      <w:marLeft w:val="0"/>
      <w:marRight w:val="0"/>
      <w:marTop w:val="0"/>
      <w:marBottom w:val="0"/>
      <w:divBdr>
        <w:top w:val="none" w:sz="0" w:space="0" w:color="auto"/>
        <w:left w:val="none" w:sz="0" w:space="0" w:color="auto"/>
        <w:bottom w:val="none" w:sz="0" w:space="0" w:color="auto"/>
        <w:right w:val="none" w:sz="0" w:space="0" w:color="auto"/>
      </w:divBdr>
    </w:div>
    <w:div w:id="543637941">
      <w:bodyDiv w:val="1"/>
      <w:marLeft w:val="0"/>
      <w:marRight w:val="0"/>
      <w:marTop w:val="0"/>
      <w:marBottom w:val="0"/>
      <w:divBdr>
        <w:top w:val="none" w:sz="0" w:space="0" w:color="auto"/>
        <w:left w:val="none" w:sz="0" w:space="0" w:color="auto"/>
        <w:bottom w:val="none" w:sz="0" w:space="0" w:color="auto"/>
        <w:right w:val="none" w:sz="0" w:space="0" w:color="auto"/>
      </w:divBdr>
    </w:div>
    <w:div w:id="543639359">
      <w:bodyDiv w:val="1"/>
      <w:marLeft w:val="0"/>
      <w:marRight w:val="0"/>
      <w:marTop w:val="0"/>
      <w:marBottom w:val="0"/>
      <w:divBdr>
        <w:top w:val="none" w:sz="0" w:space="0" w:color="auto"/>
        <w:left w:val="none" w:sz="0" w:space="0" w:color="auto"/>
        <w:bottom w:val="none" w:sz="0" w:space="0" w:color="auto"/>
        <w:right w:val="none" w:sz="0" w:space="0" w:color="auto"/>
      </w:divBdr>
    </w:div>
    <w:div w:id="543952958">
      <w:bodyDiv w:val="1"/>
      <w:marLeft w:val="0"/>
      <w:marRight w:val="0"/>
      <w:marTop w:val="0"/>
      <w:marBottom w:val="0"/>
      <w:divBdr>
        <w:top w:val="none" w:sz="0" w:space="0" w:color="auto"/>
        <w:left w:val="none" w:sz="0" w:space="0" w:color="auto"/>
        <w:bottom w:val="none" w:sz="0" w:space="0" w:color="auto"/>
        <w:right w:val="none" w:sz="0" w:space="0" w:color="auto"/>
      </w:divBdr>
    </w:div>
    <w:div w:id="544483240">
      <w:bodyDiv w:val="1"/>
      <w:marLeft w:val="0"/>
      <w:marRight w:val="0"/>
      <w:marTop w:val="0"/>
      <w:marBottom w:val="0"/>
      <w:divBdr>
        <w:top w:val="none" w:sz="0" w:space="0" w:color="auto"/>
        <w:left w:val="none" w:sz="0" w:space="0" w:color="auto"/>
        <w:bottom w:val="none" w:sz="0" w:space="0" w:color="auto"/>
        <w:right w:val="none" w:sz="0" w:space="0" w:color="auto"/>
      </w:divBdr>
    </w:div>
    <w:div w:id="544636279">
      <w:bodyDiv w:val="1"/>
      <w:marLeft w:val="0"/>
      <w:marRight w:val="0"/>
      <w:marTop w:val="0"/>
      <w:marBottom w:val="0"/>
      <w:divBdr>
        <w:top w:val="none" w:sz="0" w:space="0" w:color="auto"/>
        <w:left w:val="none" w:sz="0" w:space="0" w:color="auto"/>
        <w:bottom w:val="none" w:sz="0" w:space="0" w:color="auto"/>
        <w:right w:val="none" w:sz="0" w:space="0" w:color="auto"/>
      </w:divBdr>
    </w:div>
    <w:div w:id="544685472">
      <w:bodyDiv w:val="1"/>
      <w:marLeft w:val="0"/>
      <w:marRight w:val="0"/>
      <w:marTop w:val="0"/>
      <w:marBottom w:val="0"/>
      <w:divBdr>
        <w:top w:val="none" w:sz="0" w:space="0" w:color="auto"/>
        <w:left w:val="none" w:sz="0" w:space="0" w:color="auto"/>
        <w:bottom w:val="none" w:sz="0" w:space="0" w:color="auto"/>
        <w:right w:val="none" w:sz="0" w:space="0" w:color="auto"/>
      </w:divBdr>
    </w:div>
    <w:div w:id="545026639">
      <w:bodyDiv w:val="1"/>
      <w:marLeft w:val="0"/>
      <w:marRight w:val="0"/>
      <w:marTop w:val="0"/>
      <w:marBottom w:val="0"/>
      <w:divBdr>
        <w:top w:val="none" w:sz="0" w:space="0" w:color="auto"/>
        <w:left w:val="none" w:sz="0" w:space="0" w:color="auto"/>
        <w:bottom w:val="none" w:sz="0" w:space="0" w:color="auto"/>
        <w:right w:val="none" w:sz="0" w:space="0" w:color="auto"/>
      </w:divBdr>
    </w:div>
    <w:div w:id="545139555">
      <w:bodyDiv w:val="1"/>
      <w:marLeft w:val="0"/>
      <w:marRight w:val="0"/>
      <w:marTop w:val="0"/>
      <w:marBottom w:val="0"/>
      <w:divBdr>
        <w:top w:val="none" w:sz="0" w:space="0" w:color="auto"/>
        <w:left w:val="none" w:sz="0" w:space="0" w:color="auto"/>
        <w:bottom w:val="none" w:sz="0" w:space="0" w:color="auto"/>
        <w:right w:val="none" w:sz="0" w:space="0" w:color="auto"/>
      </w:divBdr>
    </w:div>
    <w:div w:id="545726227">
      <w:bodyDiv w:val="1"/>
      <w:marLeft w:val="0"/>
      <w:marRight w:val="0"/>
      <w:marTop w:val="0"/>
      <w:marBottom w:val="0"/>
      <w:divBdr>
        <w:top w:val="none" w:sz="0" w:space="0" w:color="auto"/>
        <w:left w:val="none" w:sz="0" w:space="0" w:color="auto"/>
        <w:bottom w:val="none" w:sz="0" w:space="0" w:color="auto"/>
        <w:right w:val="none" w:sz="0" w:space="0" w:color="auto"/>
      </w:divBdr>
    </w:div>
    <w:div w:id="545796152">
      <w:bodyDiv w:val="1"/>
      <w:marLeft w:val="0"/>
      <w:marRight w:val="0"/>
      <w:marTop w:val="0"/>
      <w:marBottom w:val="0"/>
      <w:divBdr>
        <w:top w:val="none" w:sz="0" w:space="0" w:color="auto"/>
        <w:left w:val="none" w:sz="0" w:space="0" w:color="auto"/>
        <w:bottom w:val="none" w:sz="0" w:space="0" w:color="auto"/>
        <w:right w:val="none" w:sz="0" w:space="0" w:color="auto"/>
      </w:divBdr>
    </w:div>
    <w:div w:id="546456317">
      <w:bodyDiv w:val="1"/>
      <w:marLeft w:val="0"/>
      <w:marRight w:val="0"/>
      <w:marTop w:val="0"/>
      <w:marBottom w:val="0"/>
      <w:divBdr>
        <w:top w:val="none" w:sz="0" w:space="0" w:color="auto"/>
        <w:left w:val="none" w:sz="0" w:space="0" w:color="auto"/>
        <w:bottom w:val="none" w:sz="0" w:space="0" w:color="auto"/>
        <w:right w:val="none" w:sz="0" w:space="0" w:color="auto"/>
      </w:divBdr>
    </w:div>
    <w:div w:id="547180176">
      <w:bodyDiv w:val="1"/>
      <w:marLeft w:val="0"/>
      <w:marRight w:val="0"/>
      <w:marTop w:val="0"/>
      <w:marBottom w:val="0"/>
      <w:divBdr>
        <w:top w:val="none" w:sz="0" w:space="0" w:color="auto"/>
        <w:left w:val="none" w:sz="0" w:space="0" w:color="auto"/>
        <w:bottom w:val="none" w:sz="0" w:space="0" w:color="auto"/>
        <w:right w:val="none" w:sz="0" w:space="0" w:color="auto"/>
      </w:divBdr>
    </w:div>
    <w:div w:id="547305744">
      <w:bodyDiv w:val="1"/>
      <w:marLeft w:val="0"/>
      <w:marRight w:val="0"/>
      <w:marTop w:val="0"/>
      <w:marBottom w:val="0"/>
      <w:divBdr>
        <w:top w:val="none" w:sz="0" w:space="0" w:color="auto"/>
        <w:left w:val="none" w:sz="0" w:space="0" w:color="auto"/>
        <w:bottom w:val="none" w:sz="0" w:space="0" w:color="auto"/>
        <w:right w:val="none" w:sz="0" w:space="0" w:color="auto"/>
      </w:divBdr>
    </w:div>
    <w:div w:id="547567707">
      <w:bodyDiv w:val="1"/>
      <w:marLeft w:val="0"/>
      <w:marRight w:val="0"/>
      <w:marTop w:val="0"/>
      <w:marBottom w:val="0"/>
      <w:divBdr>
        <w:top w:val="none" w:sz="0" w:space="0" w:color="auto"/>
        <w:left w:val="none" w:sz="0" w:space="0" w:color="auto"/>
        <w:bottom w:val="none" w:sz="0" w:space="0" w:color="auto"/>
        <w:right w:val="none" w:sz="0" w:space="0" w:color="auto"/>
      </w:divBdr>
    </w:div>
    <w:div w:id="547763117">
      <w:bodyDiv w:val="1"/>
      <w:marLeft w:val="0"/>
      <w:marRight w:val="0"/>
      <w:marTop w:val="0"/>
      <w:marBottom w:val="0"/>
      <w:divBdr>
        <w:top w:val="none" w:sz="0" w:space="0" w:color="auto"/>
        <w:left w:val="none" w:sz="0" w:space="0" w:color="auto"/>
        <w:bottom w:val="none" w:sz="0" w:space="0" w:color="auto"/>
        <w:right w:val="none" w:sz="0" w:space="0" w:color="auto"/>
      </w:divBdr>
    </w:div>
    <w:div w:id="547886476">
      <w:bodyDiv w:val="1"/>
      <w:marLeft w:val="0"/>
      <w:marRight w:val="0"/>
      <w:marTop w:val="0"/>
      <w:marBottom w:val="0"/>
      <w:divBdr>
        <w:top w:val="none" w:sz="0" w:space="0" w:color="auto"/>
        <w:left w:val="none" w:sz="0" w:space="0" w:color="auto"/>
        <w:bottom w:val="none" w:sz="0" w:space="0" w:color="auto"/>
        <w:right w:val="none" w:sz="0" w:space="0" w:color="auto"/>
      </w:divBdr>
    </w:div>
    <w:div w:id="548032777">
      <w:bodyDiv w:val="1"/>
      <w:marLeft w:val="0"/>
      <w:marRight w:val="0"/>
      <w:marTop w:val="0"/>
      <w:marBottom w:val="0"/>
      <w:divBdr>
        <w:top w:val="none" w:sz="0" w:space="0" w:color="auto"/>
        <w:left w:val="none" w:sz="0" w:space="0" w:color="auto"/>
        <w:bottom w:val="none" w:sz="0" w:space="0" w:color="auto"/>
        <w:right w:val="none" w:sz="0" w:space="0" w:color="auto"/>
      </w:divBdr>
    </w:div>
    <w:div w:id="548298596">
      <w:bodyDiv w:val="1"/>
      <w:marLeft w:val="0"/>
      <w:marRight w:val="0"/>
      <w:marTop w:val="0"/>
      <w:marBottom w:val="0"/>
      <w:divBdr>
        <w:top w:val="none" w:sz="0" w:space="0" w:color="auto"/>
        <w:left w:val="none" w:sz="0" w:space="0" w:color="auto"/>
        <w:bottom w:val="none" w:sz="0" w:space="0" w:color="auto"/>
        <w:right w:val="none" w:sz="0" w:space="0" w:color="auto"/>
      </w:divBdr>
    </w:div>
    <w:div w:id="549347485">
      <w:bodyDiv w:val="1"/>
      <w:marLeft w:val="0"/>
      <w:marRight w:val="0"/>
      <w:marTop w:val="0"/>
      <w:marBottom w:val="0"/>
      <w:divBdr>
        <w:top w:val="none" w:sz="0" w:space="0" w:color="auto"/>
        <w:left w:val="none" w:sz="0" w:space="0" w:color="auto"/>
        <w:bottom w:val="none" w:sz="0" w:space="0" w:color="auto"/>
        <w:right w:val="none" w:sz="0" w:space="0" w:color="auto"/>
      </w:divBdr>
    </w:div>
    <w:div w:id="549459427">
      <w:bodyDiv w:val="1"/>
      <w:marLeft w:val="0"/>
      <w:marRight w:val="0"/>
      <w:marTop w:val="0"/>
      <w:marBottom w:val="0"/>
      <w:divBdr>
        <w:top w:val="none" w:sz="0" w:space="0" w:color="auto"/>
        <w:left w:val="none" w:sz="0" w:space="0" w:color="auto"/>
        <w:bottom w:val="none" w:sz="0" w:space="0" w:color="auto"/>
        <w:right w:val="none" w:sz="0" w:space="0" w:color="auto"/>
      </w:divBdr>
    </w:div>
    <w:div w:id="549997416">
      <w:bodyDiv w:val="1"/>
      <w:marLeft w:val="0"/>
      <w:marRight w:val="0"/>
      <w:marTop w:val="0"/>
      <w:marBottom w:val="0"/>
      <w:divBdr>
        <w:top w:val="none" w:sz="0" w:space="0" w:color="auto"/>
        <w:left w:val="none" w:sz="0" w:space="0" w:color="auto"/>
        <w:bottom w:val="none" w:sz="0" w:space="0" w:color="auto"/>
        <w:right w:val="none" w:sz="0" w:space="0" w:color="auto"/>
      </w:divBdr>
    </w:div>
    <w:div w:id="550115665">
      <w:bodyDiv w:val="1"/>
      <w:marLeft w:val="0"/>
      <w:marRight w:val="0"/>
      <w:marTop w:val="0"/>
      <w:marBottom w:val="0"/>
      <w:divBdr>
        <w:top w:val="none" w:sz="0" w:space="0" w:color="auto"/>
        <w:left w:val="none" w:sz="0" w:space="0" w:color="auto"/>
        <w:bottom w:val="none" w:sz="0" w:space="0" w:color="auto"/>
        <w:right w:val="none" w:sz="0" w:space="0" w:color="auto"/>
      </w:divBdr>
    </w:div>
    <w:div w:id="550195479">
      <w:bodyDiv w:val="1"/>
      <w:marLeft w:val="0"/>
      <w:marRight w:val="0"/>
      <w:marTop w:val="0"/>
      <w:marBottom w:val="0"/>
      <w:divBdr>
        <w:top w:val="none" w:sz="0" w:space="0" w:color="auto"/>
        <w:left w:val="none" w:sz="0" w:space="0" w:color="auto"/>
        <w:bottom w:val="none" w:sz="0" w:space="0" w:color="auto"/>
        <w:right w:val="none" w:sz="0" w:space="0" w:color="auto"/>
      </w:divBdr>
    </w:div>
    <w:div w:id="550921588">
      <w:bodyDiv w:val="1"/>
      <w:marLeft w:val="0"/>
      <w:marRight w:val="0"/>
      <w:marTop w:val="0"/>
      <w:marBottom w:val="0"/>
      <w:divBdr>
        <w:top w:val="none" w:sz="0" w:space="0" w:color="auto"/>
        <w:left w:val="none" w:sz="0" w:space="0" w:color="auto"/>
        <w:bottom w:val="none" w:sz="0" w:space="0" w:color="auto"/>
        <w:right w:val="none" w:sz="0" w:space="0" w:color="auto"/>
      </w:divBdr>
    </w:div>
    <w:div w:id="550967555">
      <w:bodyDiv w:val="1"/>
      <w:marLeft w:val="0"/>
      <w:marRight w:val="0"/>
      <w:marTop w:val="0"/>
      <w:marBottom w:val="0"/>
      <w:divBdr>
        <w:top w:val="none" w:sz="0" w:space="0" w:color="auto"/>
        <w:left w:val="none" w:sz="0" w:space="0" w:color="auto"/>
        <w:bottom w:val="none" w:sz="0" w:space="0" w:color="auto"/>
        <w:right w:val="none" w:sz="0" w:space="0" w:color="auto"/>
      </w:divBdr>
    </w:div>
    <w:div w:id="551380889">
      <w:bodyDiv w:val="1"/>
      <w:marLeft w:val="0"/>
      <w:marRight w:val="0"/>
      <w:marTop w:val="0"/>
      <w:marBottom w:val="0"/>
      <w:divBdr>
        <w:top w:val="none" w:sz="0" w:space="0" w:color="auto"/>
        <w:left w:val="none" w:sz="0" w:space="0" w:color="auto"/>
        <w:bottom w:val="none" w:sz="0" w:space="0" w:color="auto"/>
        <w:right w:val="none" w:sz="0" w:space="0" w:color="auto"/>
      </w:divBdr>
    </w:div>
    <w:div w:id="551968703">
      <w:bodyDiv w:val="1"/>
      <w:marLeft w:val="0"/>
      <w:marRight w:val="0"/>
      <w:marTop w:val="0"/>
      <w:marBottom w:val="0"/>
      <w:divBdr>
        <w:top w:val="none" w:sz="0" w:space="0" w:color="auto"/>
        <w:left w:val="none" w:sz="0" w:space="0" w:color="auto"/>
        <w:bottom w:val="none" w:sz="0" w:space="0" w:color="auto"/>
        <w:right w:val="none" w:sz="0" w:space="0" w:color="auto"/>
      </w:divBdr>
    </w:div>
    <w:div w:id="552616344">
      <w:bodyDiv w:val="1"/>
      <w:marLeft w:val="0"/>
      <w:marRight w:val="0"/>
      <w:marTop w:val="0"/>
      <w:marBottom w:val="0"/>
      <w:divBdr>
        <w:top w:val="none" w:sz="0" w:space="0" w:color="auto"/>
        <w:left w:val="none" w:sz="0" w:space="0" w:color="auto"/>
        <w:bottom w:val="none" w:sz="0" w:space="0" w:color="auto"/>
        <w:right w:val="none" w:sz="0" w:space="0" w:color="auto"/>
      </w:divBdr>
    </w:div>
    <w:div w:id="553007544">
      <w:bodyDiv w:val="1"/>
      <w:marLeft w:val="0"/>
      <w:marRight w:val="0"/>
      <w:marTop w:val="0"/>
      <w:marBottom w:val="0"/>
      <w:divBdr>
        <w:top w:val="none" w:sz="0" w:space="0" w:color="auto"/>
        <w:left w:val="none" w:sz="0" w:space="0" w:color="auto"/>
        <w:bottom w:val="none" w:sz="0" w:space="0" w:color="auto"/>
        <w:right w:val="none" w:sz="0" w:space="0" w:color="auto"/>
      </w:divBdr>
    </w:div>
    <w:div w:id="553156253">
      <w:bodyDiv w:val="1"/>
      <w:marLeft w:val="0"/>
      <w:marRight w:val="0"/>
      <w:marTop w:val="0"/>
      <w:marBottom w:val="0"/>
      <w:divBdr>
        <w:top w:val="none" w:sz="0" w:space="0" w:color="auto"/>
        <w:left w:val="none" w:sz="0" w:space="0" w:color="auto"/>
        <w:bottom w:val="none" w:sz="0" w:space="0" w:color="auto"/>
        <w:right w:val="none" w:sz="0" w:space="0" w:color="auto"/>
      </w:divBdr>
    </w:div>
    <w:div w:id="553738156">
      <w:bodyDiv w:val="1"/>
      <w:marLeft w:val="0"/>
      <w:marRight w:val="0"/>
      <w:marTop w:val="0"/>
      <w:marBottom w:val="0"/>
      <w:divBdr>
        <w:top w:val="none" w:sz="0" w:space="0" w:color="auto"/>
        <w:left w:val="none" w:sz="0" w:space="0" w:color="auto"/>
        <w:bottom w:val="none" w:sz="0" w:space="0" w:color="auto"/>
        <w:right w:val="none" w:sz="0" w:space="0" w:color="auto"/>
      </w:divBdr>
    </w:div>
    <w:div w:id="554005924">
      <w:bodyDiv w:val="1"/>
      <w:marLeft w:val="0"/>
      <w:marRight w:val="0"/>
      <w:marTop w:val="0"/>
      <w:marBottom w:val="0"/>
      <w:divBdr>
        <w:top w:val="none" w:sz="0" w:space="0" w:color="auto"/>
        <w:left w:val="none" w:sz="0" w:space="0" w:color="auto"/>
        <w:bottom w:val="none" w:sz="0" w:space="0" w:color="auto"/>
        <w:right w:val="none" w:sz="0" w:space="0" w:color="auto"/>
      </w:divBdr>
    </w:div>
    <w:div w:id="554120144">
      <w:bodyDiv w:val="1"/>
      <w:marLeft w:val="0"/>
      <w:marRight w:val="0"/>
      <w:marTop w:val="0"/>
      <w:marBottom w:val="0"/>
      <w:divBdr>
        <w:top w:val="none" w:sz="0" w:space="0" w:color="auto"/>
        <w:left w:val="none" w:sz="0" w:space="0" w:color="auto"/>
        <w:bottom w:val="none" w:sz="0" w:space="0" w:color="auto"/>
        <w:right w:val="none" w:sz="0" w:space="0" w:color="auto"/>
      </w:divBdr>
    </w:div>
    <w:div w:id="554388881">
      <w:bodyDiv w:val="1"/>
      <w:marLeft w:val="0"/>
      <w:marRight w:val="0"/>
      <w:marTop w:val="0"/>
      <w:marBottom w:val="0"/>
      <w:divBdr>
        <w:top w:val="none" w:sz="0" w:space="0" w:color="auto"/>
        <w:left w:val="none" w:sz="0" w:space="0" w:color="auto"/>
        <w:bottom w:val="none" w:sz="0" w:space="0" w:color="auto"/>
        <w:right w:val="none" w:sz="0" w:space="0" w:color="auto"/>
      </w:divBdr>
    </w:div>
    <w:div w:id="556357810">
      <w:bodyDiv w:val="1"/>
      <w:marLeft w:val="0"/>
      <w:marRight w:val="0"/>
      <w:marTop w:val="0"/>
      <w:marBottom w:val="0"/>
      <w:divBdr>
        <w:top w:val="none" w:sz="0" w:space="0" w:color="auto"/>
        <w:left w:val="none" w:sz="0" w:space="0" w:color="auto"/>
        <w:bottom w:val="none" w:sz="0" w:space="0" w:color="auto"/>
        <w:right w:val="none" w:sz="0" w:space="0" w:color="auto"/>
      </w:divBdr>
    </w:div>
    <w:div w:id="556430390">
      <w:bodyDiv w:val="1"/>
      <w:marLeft w:val="0"/>
      <w:marRight w:val="0"/>
      <w:marTop w:val="0"/>
      <w:marBottom w:val="0"/>
      <w:divBdr>
        <w:top w:val="none" w:sz="0" w:space="0" w:color="auto"/>
        <w:left w:val="none" w:sz="0" w:space="0" w:color="auto"/>
        <w:bottom w:val="none" w:sz="0" w:space="0" w:color="auto"/>
        <w:right w:val="none" w:sz="0" w:space="0" w:color="auto"/>
      </w:divBdr>
    </w:div>
    <w:div w:id="556820388">
      <w:bodyDiv w:val="1"/>
      <w:marLeft w:val="0"/>
      <w:marRight w:val="0"/>
      <w:marTop w:val="0"/>
      <w:marBottom w:val="0"/>
      <w:divBdr>
        <w:top w:val="none" w:sz="0" w:space="0" w:color="auto"/>
        <w:left w:val="none" w:sz="0" w:space="0" w:color="auto"/>
        <w:bottom w:val="none" w:sz="0" w:space="0" w:color="auto"/>
        <w:right w:val="none" w:sz="0" w:space="0" w:color="auto"/>
      </w:divBdr>
    </w:div>
    <w:div w:id="557056607">
      <w:bodyDiv w:val="1"/>
      <w:marLeft w:val="0"/>
      <w:marRight w:val="0"/>
      <w:marTop w:val="0"/>
      <w:marBottom w:val="0"/>
      <w:divBdr>
        <w:top w:val="none" w:sz="0" w:space="0" w:color="auto"/>
        <w:left w:val="none" w:sz="0" w:space="0" w:color="auto"/>
        <w:bottom w:val="none" w:sz="0" w:space="0" w:color="auto"/>
        <w:right w:val="none" w:sz="0" w:space="0" w:color="auto"/>
      </w:divBdr>
    </w:div>
    <w:div w:id="557282402">
      <w:bodyDiv w:val="1"/>
      <w:marLeft w:val="0"/>
      <w:marRight w:val="0"/>
      <w:marTop w:val="0"/>
      <w:marBottom w:val="0"/>
      <w:divBdr>
        <w:top w:val="none" w:sz="0" w:space="0" w:color="auto"/>
        <w:left w:val="none" w:sz="0" w:space="0" w:color="auto"/>
        <w:bottom w:val="none" w:sz="0" w:space="0" w:color="auto"/>
        <w:right w:val="none" w:sz="0" w:space="0" w:color="auto"/>
      </w:divBdr>
    </w:div>
    <w:div w:id="557742703">
      <w:bodyDiv w:val="1"/>
      <w:marLeft w:val="0"/>
      <w:marRight w:val="0"/>
      <w:marTop w:val="0"/>
      <w:marBottom w:val="0"/>
      <w:divBdr>
        <w:top w:val="none" w:sz="0" w:space="0" w:color="auto"/>
        <w:left w:val="none" w:sz="0" w:space="0" w:color="auto"/>
        <w:bottom w:val="none" w:sz="0" w:space="0" w:color="auto"/>
        <w:right w:val="none" w:sz="0" w:space="0" w:color="auto"/>
      </w:divBdr>
    </w:div>
    <w:div w:id="558170704">
      <w:bodyDiv w:val="1"/>
      <w:marLeft w:val="0"/>
      <w:marRight w:val="0"/>
      <w:marTop w:val="0"/>
      <w:marBottom w:val="0"/>
      <w:divBdr>
        <w:top w:val="none" w:sz="0" w:space="0" w:color="auto"/>
        <w:left w:val="none" w:sz="0" w:space="0" w:color="auto"/>
        <w:bottom w:val="none" w:sz="0" w:space="0" w:color="auto"/>
        <w:right w:val="none" w:sz="0" w:space="0" w:color="auto"/>
      </w:divBdr>
    </w:div>
    <w:div w:id="558518649">
      <w:bodyDiv w:val="1"/>
      <w:marLeft w:val="0"/>
      <w:marRight w:val="0"/>
      <w:marTop w:val="0"/>
      <w:marBottom w:val="0"/>
      <w:divBdr>
        <w:top w:val="none" w:sz="0" w:space="0" w:color="auto"/>
        <w:left w:val="none" w:sz="0" w:space="0" w:color="auto"/>
        <w:bottom w:val="none" w:sz="0" w:space="0" w:color="auto"/>
        <w:right w:val="none" w:sz="0" w:space="0" w:color="auto"/>
      </w:divBdr>
    </w:div>
    <w:div w:id="559635283">
      <w:bodyDiv w:val="1"/>
      <w:marLeft w:val="0"/>
      <w:marRight w:val="0"/>
      <w:marTop w:val="0"/>
      <w:marBottom w:val="0"/>
      <w:divBdr>
        <w:top w:val="none" w:sz="0" w:space="0" w:color="auto"/>
        <w:left w:val="none" w:sz="0" w:space="0" w:color="auto"/>
        <w:bottom w:val="none" w:sz="0" w:space="0" w:color="auto"/>
        <w:right w:val="none" w:sz="0" w:space="0" w:color="auto"/>
      </w:divBdr>
    </w:div>
    <w:div w:id="559899238">
      <w:bodyDiv w:val="1"/>
      <w:marLeft w:val="0"/>
      <w:marRight w:val="0"/>
      <w:marTop w:val="0"/>
      <w:marBottom w:val="0"/>
      <w:divBdr>
        <w:top w:val="none" w:sz="0" w:space="0" w:color="auto"/>
        <w:left w:val="none" w:sz="0" w:space="0" w:color="auto"/>
        <w:bottom w:val="none" w:sz="0" w:space="0" w:color="auto"/>
        <w:right w:val="none" w:sz="0" w:space="0" w:color="auto"/>
      </w:divBdr>
    </w:div>
    <w:div w:id="560290229">
      <w:bodyDiv w:val="1"/>
      <w:marLeft w:val="0"/>
      <w:marRight w:val="0"/>
      <w:marTop w:val="0"/>
      <w:marBottom w:val="0"/>
      <w:divBdr>
        <w:top w:val="none" w:sz="0" w:space="0" w:color="auto"/>
        <w:left w:val="none" w:sz="0" w:space="0" w:color="auto"/>
        <w:bottom w:val="none" w:sz="0" w:space="0" w:color="auto"/>
        <w:right w:val="none" w:sz="0" w:space="0" w:color="auto"/>
      </w:divBdr>
    </w:div>
    <w:div w:id="560335451">
      <w:bodyDiv w:val="1"/>
      <w:marLeft w:val="0"/>
      <w:marRight w:val="0"/>
      <w:marTop w:val="0"/>
      <w:marBottom w:val="0"/>
      <w:divBdr>
        <w:top w:val="none" w:sz="0" w:space="0" w:color="auto"/>
        <w:left w:val="none" w:sz="0" w:space="0" w:color="auto"/>
        <w:bottom w:val="none" w:sz="0" w:space="0" w:color="auto"/>
        <w:right w:val="none" w:sz="0" w:space="0" w:color="auto"/>
      </w:divBdr>
    </w:div>
    <w:div w:id="560406967">
      <w:bodyDiv w:val="1"/>
      <w:marLeft w:val="0"/>
      <w:marRight w:val="0"/>
      <w:marTop w:val="0"/>
      <w:marBottom w:val="0"/>
      <w:divBdr>
        <w:top w:val="none" w:sz="0" w:space="0" w:color="auto"/>
        <w:left w:val="none" w:sz="0" w:space="0" w:color="auto"/>
        <w:bottom w:val="none" w:sz="0" w:space="0" w:color="auto"/>
        <w:right w:val="none" w:sz="0" w:space="0" w:color="auto"/>
      </w:divBdr>
    </w:div>
    <w:div w:id="560407126">
      <w:bodyDiv w:val="1"/>
      <w:marLeft w:val="0"/>
      <w:marRight w:val="0"/>
      <w:marTop w:val="0"/>
      <w:marBottom w:val="0"/>
      <w:divBdr>
        <w:top w:val="none" w:sz="0" w:space="0" w:color="auto"/>
        <w:left w:val="none" w:sz="0" w:space="0" w:color="auto"/>
        <w:bottom w:val="none" w:sz="0" w:space="0" w:color="auto"/>
        <w:right w:val="none" w:sz="0" w:space="0" w:color="auto"/>
      </w:divBdr>
    </w:div>
    <w:div w:id="560755836">
      <w:bodyDiv w:val="1"/>
      <w:marLeft w:val="0"/>
      <w:marRight w:val="0"/>
      <w:marTop w:val="0"/>
      <w:marBottom w:val="0"/>
      <w:divBdr>
        <w:top w:val="none" w:sz="0" w:space="0" w:color="auto"/>
        <w:left w:val="none" w:sz="0" w:space="0" w:color="auto"/>
        <w:bottom w:val="none" w:sz="0" w:space="0" w:color="auto"/>
        <w:right w:val="none" w:sz="0" w:space="0" w:color="auto"/>
      </w:divBdr>
    </w:div>
    <w:div w:id="560989539">
      <w:bodyDiv w:val="1"/>
      <w:marLeft w:val="0"/>
      <w:marRight w:val="0"/>
      <w:marTop w:val="0"/>
      <w:marBottom w:val="0"/>
      <w:divBdr>
        <w:top w:val="none" w:sz="0" w:space="0" w:color="auto"/>
        <w:left w:val="none" w:sz="0" w:space="0" w:color="auto"/>
        <w:bottom w:val="none" w:sz="0" w:space="0" w:color="auto"/>
        <w:right w:val="none" w:sz="0" w:space="0" w:color="auto"/>
      </w:divBdr>
    </w:div>
    <w:div w:id="561410980">
      <w:bodyDiv w:val="1"/>
      <w:marLeft w:val="0"/>
      <w:marRight w:val="0"/>
      <w:marTop w:val="0"/>
      <w:marBottom w:val="0"/>
      <w:divBdr>
        <w:top w:val="none" w:sz="0" w:space="0" w:color="auto"/>
        <w:left w:val="none" w:sz="0" w:space="0" w:color="auto"/>
        <w:bottom w:val="none" w:sz="0" w:space="0" w:color="auto"/>
        <w:right w:val="none" w:sz="0" w:space="0" w:color="auto"/>
      </w:divBdr>
    </w:div>
    <w:div w:id="561865948">
      <w:bodyDiv w:val="1"/>
      <w:marLeft w:val="0"/>
      <w:marRight w:val="0"/>
      <w:marTop w:val="0"/>
      <w:marBottom w:val="0"/>
      <w:divBdr>
        <w:top w:val="none" w:sz="0" w:space="0" w:color="auto"/>
        <w:left w:val="none" w:sz="0" w:space="0" w:color="auto"/>
        <w:bottom w:val="none" w:sz="0" w:space="0" w:color="auto"/>
        <w:right w:val="none" w:sz="0" w:space="0" w:color="auto"/>
      </w:divBdr>
    </w:div>
    <w:div w:id="562251526">
      <w:bodyDiv w:val="1"/>
      <w:marLeft w:val="0"/>
      <w:marRight w:val="0"/>
      <w:marTop w:val="0"/>
      <w:marBottom w:val="0"/>
      <w:divBdr>
        <w:top w:val="none" w:sz="0" w:space="0" w:color="auto"/>
        <w:left w:val="none" w:sz="0" w:space="0" w:color="auto"/>
        <w:bottom w:val="none" w:sz="0" w:space="0" w:color="auto"/>
        <w:right w:val="none" w:sz="0" w:space="0" w:color="auto"/>
      </w:divBdr>
    </w:div>
    <w:div w:id="562721650">
      <w:bodyDiv w:val="1"/>
      <w:marLeft w:val="0"/>
      <w:marRight w:val="0"/>
      <w:marTop w:val="0"/>
      <w:marBottom w:val="0"/>
      <w:divBdr>
        <w:top w:val="none" w:sz="0" w:space="0" w:color="auto"/>
        <w:left w:val="none" w:sz="0" w:space="0" w:color="auto"/>
        <w:bottom w:val="none" w:sz="0" w:space="0" w:color="auto"/>
        <w:right w:val="none" w:sz="0" w:space="0" w:color="auto"/>
      </w:divBdr>
    </w:div>
    <w:div w:id="563099930">
      <w:bodyDiv w:val="1"/>
      <w:marLeft w:val="0"/>
      <w:marRight w:val="0"/>
      <w:marTop w:val="0"/>
      <w:marBottom w:val="0"/>
      <w:divBdr>
        <w:top w:val="none" w:sz="0" w:space="0" w:color="auto"/>
        <w:left w:val="none" w:sz="0" w:space="0" w:color="auto"/>
        <w:bottom w:val="none" w:sz="0" w:space="0" w:color="auto"/>
        <w:right w:val="none" w:sz="0" w:space="0" w:color="auto"/>
      </w:divBdr>
    </w:div>
    <w:div w:id="563107279">
      <w:bodyDiv w:val="1"/>
      <w:marLeft w:val="0"/>
      <w:marRight w:val="0"/>
      <w:marTop w:val="0"/>
      <w:marBottom w:val="0"/>
      <w:divBdr>
        <w:top w:val="none" w:sz="0" w:space="0" w:color="auto"/>
        <w:left w:val="none" w:sz="0" w:space="0" w:color="auto"/>
        <w:bottom w:val="none" w:sz="0" w:space="0" w:color="auto"/>
        <w:right w:val="none" w:sz="0" w:space="0" w:color="auto"/>
      </w:divBdr>
    </w:div>
    <w:div w:id="563180642">
      <w:bodyDiv w:val="1"/>
      <w:marLeft w:val="0"/>
      <w:marRight w:val="0"/>
      <w:marTop w:val="0"/>
      <w:marBottom w:val="0"/>
      <w:divBdr>
        <w:top w:val="none" w:sz="0" w:space="0" w:color="auto"/>
        <w:left w:val="none" w:sz="0" w:space="0" w:color="auto"/>
        <w:bottom w:val="none" w:sz="0" w:space="0" w:color="auto"/>
        <w:right w:val="none" w:sz="0" w:space="0" w:color="auto"/>
      </w:divBdr>
    </w:div>
    <w:div w:id="563611822">
      <w:bodyDiv w:val="1"/>
      <w:marLeft w:val="0"/>
      <w:marRight w:val="0"/>
      <w:marTop w:val="0"/>
      <w:marBottom w:val="0"/>
      <w:divBdr>
        <w:top w:val="none" w:sz="0" w:space="0" w:color="auto"/>
        <w:left w:val="none" w:sz="0" w:space="0" w:color="auto"/>
        <w:bottom w:val="none" w:sz="0" w:space="0" w:color="auto"/>
        <w:right w:val="none" w:sz="0" w:space="0" w:color="auto"/>
      </w:divBdr>
    </w:div>
    <w:div w:id="563831324">
      <w:bodyDiv w:val="1"/>
      <w:marLeft w:val="0"/>
      <w:marRight w:val="0"/>
      <w:marTop w:val="0"/>
      <w:marBottom w:val="0"/>
      <w:divBdr>
        <w:top w:val="none" w:sz="0" w:space="0" w:color="auto"/>
        <w:left w:val="none" w:sz="0" w:space="0" w:color="auto"/>
        <w:bottom w:val="none" w:sz="0" w:space="0" w:color="auto"/>
        <w:right w:val="none" w:sz="0" w:space="0" w:color="auto"/>
      </w:divBdr>
    </w:div>
    <w:div w:id="564031278">
      <w:bodyDiv w:val="1"/>
      <w:marLeft w:val="0"/>
      <w:marRight w:val="0"/>
      <w:marTop w:val="0"/>
      <w:marBottom w:val="0"/>
      <w:divBdr>
        <w:top w:val="none" w:sz="0" w:space="0" w:color="auto"/>
        <w:left w:val="none" w:sz="0" w:space="0" w:color="auto"/>
        <w:bottom w:val="none" w:sz="0" w:space="0" w:color="auto"/>
        <w:right w:val="none" w:sz="0" w:space="0" w:color="auto"/>
      </w:divBdr>
    </w:div>
    <w:div w:id="564804384">
      <w:bodyDiv w:val="1"/>
      <w:marLeft w:val="0"/>
      <w:marRight w:val="0"/>
      <w:marTop w:val="0"/>
      <w:marBottom w:val="0"/>
      <w:divBdr>
        <w:top w:val="none" w:sz="0" w:space="0" w:color="auto"/>
        <w:left w:val="none" w:sz="0" w:space="0" w:color="auto"/>
        <w:bottom w:val="none" w:sz="0" w:space="0" w:color="auto"/>
        <w:right w:val="none" w:sz="0" w:space="0" w:color="auto"/>
      </w:divBdr>
    </w:div>
    <w:div w:id="564949406">
      <w:bodyDiv w:val="1"/>
      <w:marLeft w:val="0"/>
      <w:marRight w:val="0"/>
      <w:marTop w:val="0"/>
      <w:marBottom w:val="0"/>
      <w:divBdr>
        <w:top w:val="none" w:sz="0" w:space="0" w:color="auto"/>
        <w:left w:val="none" w:sz="0" w:space="0" w:color="auto"/>
        <w:bottom w:val="none" w:sz="0" w:space="0" w:color="auto"/>
        <w:right w:val="none" w:sz="0" w:space="0" w:color="auto"/>
      </w:divBdr>
    </w:div>
    <w:div w:id="565261815">
      <w:bodyDiv w:val="1"/>
      <w:marLeft w:val="0"/>
      <w:marRight w:val="0"/>
      <w:marTop w:val="0"/>
      <w:marBottom w:val="0"/>
      <w:divBdr>
        <w:top w:val="none" w:sz="0" w:space="0" w:color="auto"/>
        <w:left w:val="none" w:sz="0" w:space="0" w:color="auto"/>
        <w:bottom w:val="none" w:sz="0" w:space="0" w:color="auto"/>
        <w:right w:val="none" w:sz="0" w:space="0" w:color="auto"/>
      </w:divBdr>
    </w:div>
    <w:div w:id="565576086">
      <w:bodyDiv w:val="1"/>
      <w:marLeft w:val="0"/>
      <w:marRight w:val="0"/>
      <w:marTop w:val="0"/>
      <w:marBottom w:val="0"/>
      <w:divBdr>
        <w:top w:val="none" w:sz="0" w:space="0" w:color="auto"/>
        <w:left w:val="none" w:sz="0" w:space="0" w:color="auto"/>
        <w:bottom w:val="none" w:sz="0" w:space="0" w:color="auto"/>
        <w:right w:val="none" w:sz="0" w:space="0" w:color="auto"/>
      </w:divBdr>
    </w:div>
    <w:div w:id="565607102">
      <w:bodyDiv w:val="1"/>
      <w:marLeft w:val="0"/>
      <w:marRight w:val="0"/>
      <w:marTop w:val="0"/>
      <w:marBottom w:val="0"/>
      <w:divBdr>
        <w:top w:val="none" w:sz="0" w:space="0" w:color="auto"/>
        <w:left w:val="none" w:sz="0" w:space="0" w:color="auto"/>
        <w:bottom w:val="none" w:sz="0" w:space="0" w:color="auto"/>
        <w:right w:val="none" w:sz="0" w:space="0" w:color="auto"/>
      </w:divBdr>
    </w:div>
    <w:div w:id="565921523">
      <w:bodyDiv w:val="1"/>
      <w:marLeft w:val="0"/>
      <w:marRight w:val="0"/>
      <w:marTop w:val="0"/>
      <w:marBottom w:val="0"/>
      <w:divBdr>
        <w:top w:val="none" w:sz="0" w:space="0" w:color="auto"/>
        <w:left w:val="none" w:sz="0" w:space="0" w:color="auto"/>
        <w:bottom w:val="none" w:sz="0" w:space="0" w:color="auto"/>
        <w:right w:val="none" w:sz="0" w:space="0" w:color="auto"/>
      </w:divBdr>
    </w:div>
    <w:div w:id="566888538">
      <w:bodyDiv w:val="1"/>
      <w:marLeft w:val="0"/>
      <w:marRight w:val="0"/>
      <w:marTop w:val="0"/>
      <w:marBottom w:val="0"/>
      <w:divBdr>
        <w:top w:val="none" w:sz="0" w:space="0" w:color="auto"/>
        <w:left w:val="none" w:sz="0" w:space="0" w:color="auto"/>
        <w:bottom w:val="none" w:sz="0" w:space="0" w:color="auto"/>
        <w:right w:val="none" w:sz="0" w:space="0" w:color="auto"/>
      </w:divBdr>
    </w:div>
    <w:div w:id="566963674">
      <w:bodyDiv w:val="1"/>
      <w:marLeft w:val="0"/>
      <w:marRight w:val="0"/>
      <w:marTop w:val="0"/>
      <w:marBottom w:val="0"/>
      <w:divBdr>
        <w:top w:val="none" w:sz="0" w:space="0" w:color="auto"/>
        <w:left w:val="none" w:sz="0" w:space="0" w:color="auto"/>
        <w:bottom w:val="none" w:sz="0" w:space="0" w:color="auto"/>
        <w:right w:val="none" w:sz="0" w:space="0" w:color="auto"/>
      </w:divBdr>
    </w:div>
    <w:div w:id="566964890">
      <w:bodyDiv w:val="1"/>
      <w:marLeft w:val="0"/>
      <w:marRight w:val="0"/>
      <w:marTop w:val="0"/>
      <w:marBottom w:val="0"/>
      <w:divBdr>
        <w:top w:val="none" w:sz="0" w:space="0" w:color="auto"/>
        <w:left w:val="none" w:sz="0" w:space="0" w:color="auto"/>
        <w:bottom w:val="none" w:sz="0" w:space="0" w:color="auto"/>
        <w:right w:val="none" w:sz="0" w:space="0" w:color="auto"/>
      </w:divBdr>
    </w:div>
    <w:div w:id="567083187">
      <w:bodyDiv w:val="1"/>
      <w:marLeft w:val="0"/>
      <w:marRight w:val="0"/>
      <w:marTop w:val="0"/>
      <w:marBottom w:val="0"/>
      <w:divBdr>
        <w:top w:val="none" w:sz="0" w:space="0" w:color="auto"/>
        <w:left w:val="none" w:sz="0" w:space="0" w:color="auto"/>
        <w:bottom w:val="none" w:sz="0" w:space="0" w:color="auto"/>
        <w:right w:val="none" w:sz="0" w:space="0" w:color="auto"/>
      </w:divBdr>
    </w:div>
    <w:div w:id="567686294">
      <w:bodyDiv w:val="1"/>
      <w:marLeft w:val="0"/>
      <w:marRight w:val="0"/>
      <w:marTop w:val="0"/>
      <w:marBottom w:val="0"/>
      <w:divBdr>
        <w:top w:val="none" w:sz="0" w:space="0" w:color="auto"/>
        <w:left w:val="none" w:sz="0" w:space="0" w:color="auto"/>
        <w:bottom w:val="none" w:sz="0" w:space="0" w:color="auto"/>
        <w:right w:val="none" w:sz="0" w:space="0" w:color="auto"/>
      </w:divBdr>
    </w:div>
    <w:div w:id="568535752">
      <w:bodyDiv w:val="1"/>
      <w:marLeft w:val="0"/>
      <w:marRight w:val="0"/>
      <w:marTop w:val="0"/>
      <w:marBottom w:val="0"/>
      <w:divBdr>
        <w:top w:val="none" w:sz="0" w:space="0" w:color="auto"/>
        <w:left w:val="none" w:sz="0" w:space="0" w:color="auto"/>
        <w:bottom w:val="none" w:sz="0" w:space="0" w:color="auto"/>
        <w:right w:val="none" w:sz="0" w:space="0" w:color="auto"/>
      </w:divBdr>
    </w:div>
    <w:div w:id="568734494">
      <w:bodyDiv w:val="1"/>
      <w:marLeft w:val="0"/>
      <w:marRight w:val="0"/>
      <w:marTop w:val="0"/>
      <w:marBottom w:val="0"/>
      <w:divBdr>
        <w:top w:val="none" w:sz="0" w:space="0" w:color="auto"/>
        <w:left w:val="none" w:sz="0" w:space="0" w:color="auto"/>
        <w:bottom w:val="none" w:sz="0" w:space="0" w:color="auto"/>
        <w:right w:val="none" w:sz="0" w:space="0" w:color="auto"/>
      </w:divBdr>
    </w:div>
    <w:div w:id="570576194">
      <w:bodyDiv w:val="1"/>
      <w:marLeft w:val="0"/>
      <w:marRight w:val="0"/>
      <w:marTop w:val="0"/>
      <w:marBottom w:val="0"/>
      <w:divBdr>
        <w:top w:val="none" w:sz="0" w:space="0" w:color="auto"/>
        <w:left w:val="none" w:sz="0" w:space="0" w:color="auto"/>
        <w:bottom w:val="none" w:sz="0" w:space="0" w:color="auto"/>
        <w:right w:val="none" w:sz="0" w:space="0" w:color="auto"/>
      </w:divBdr>
    </w:div>
    <w:div w:id="570963603">
      <w:bodyDiv w:val="1"/>
      <w:marLeft w:val="0"/>
      <w:marRight w:val="0"/>
      <w:marTop w:val="0"/>
      <w:marBottom w:val="0"/>
      <w:divBdr>
        <w:top w:val="none" w:sz="0" w:space="0" w:color="auto"/>
        <w:left w:val="none" w:sz="0" w:space="0" w:color="auto"/>
        <w:bottom w:val="none" w:sz="0" w:space="0" w:color="auto"/>
        <w:right w:val="none" w:sz="0" w:space="0" w:color="auto"/>
      </w:divBdr>
    </w:div>
    <w:div w:id="571427998">
      <w:bodyDiv w:val="1"/>
      <w:marLeft w:val="0"/>
      <w:marRight w:val="0"/>
      <w:marTop w:val="0"/>
      <w:marBottom w:val="0"/>
      <w:divBdr>
        <w:top w:val="none" w:sz="0" w:space="0" w:color="auto"/>
        <w:left w:val="none" w:sz="0" w:space="0" w:color="auto"/>
        <w:bottom w:val="none" w:sz="0" w:space="0" w:color="auto"/>
        <w:right w:val="none" w:sz="0" w:space="0" w:color="auto"/>
      </w:divBdr>
    </w:div>
    <w:div w:id="572811547">
      <w:bodyDiv w:val="1"/>
      <w:marLeft w:val="0"/>
      <w:marRight w:val="0"/>
      <w:marTop w:val="0"/>
      <w:marBottom w:val="0"/>
      <w:divBdr>
        <w:top w:val="none" w:sz="0" w:space="0" w:color="auto"/>
        <w:left w:val="none" w:sz="0" w:space="0" w:color="auto"/>
        <w:bottom w:val="none" w:sz="0" w:space="0" w:color="auto"/>
        <w:right w:val="none" w:sz="0" w:space="0" w:color="auto"/>
      </w:divBdr>
    </w:div>
    <w:div w:id="573126390">
      <w:bodyDiv w:val="1"/>
      <w:marLeft w:val="0"/>
      <w:marRight w:val="0"/>
      <w:marTop w:val="0"/>
      <w:marBottom w:val="0"/>
      <w:divBdr>
        <w:top w:val="none" w:sz="0" w:space="0" w:color="auto"/>
        <w:left w:val="none" w:sz="0" w:space="0" w:color="auto"/>
        <w:bottom w:val="none" w:sz="0" w:space="0" w:color="auto"/>
        <w:right w:val="none" w:sz="0" w:space="0" w:color="auto"/>
      </w:divBdr>
    </w:div>
    <w:div w:id="574322518">
      <w:bodyDiv w:val="1"/>
      <w:marLeft w:val="0"/>
      <w:marRight w:val="0"/>
      <w:marTop w:val="0"/>
      <w:marBottom w:val="0"/>
      <w:divBdr>
        <w:top w:val="none" w:sz="0" w:space="0" w:color="auto"/>
        <w:left w:val="none" w:sz="0" w:space="0" w:color="auto"/>
        <w:bottom w:val="none" w:sz="0" w:space="0" w:color="auto"/>
        <w:right w:val="none" w:sz="0" w:space="0" w:color="auto"/>
      </w:divBdr>
    </w:div>
    <w:div w:id="574634375">
      <w:bodyDiv w:val="1"/>
      <w:marLeft w:val="0"/>
      <w:marRight w:val="0"/>
      <w:marTop w:val="0"/>
      <w:marBottom w:val="0"/>
      <w:divBdr>
        <w:top w:val="none" w:sz="0" w:space="0" w:color="auto"/>
        <w:left w:val="none" w:sz="0" w:space="0" w:color="auto"/>
        <w:bottom w:val="none" w:sz="0" w:space="0" w:color="auto"/>
        <w:right w:val="none" w:sz="0" w:space="0" w:color="auto"/>
      </w:divBdr>
    </w:div>
    <w:div w:id="574702486">
      <w:bodyDiv w:val="1"/>
      <w:marLeft w:val="0"/>
      <w:marRight w:val="0"/>
      <w:marTop w:val="0"/>
      <w:marBottom w:val="0"/>
      <w:divBdr>
        <w:top w:val="none" w:sz="0" w:space="0" w:color="auto"/>
        <w:left w:val="none" w:sz="0" w:space="0" w:color="auto"/>
        <w:bottom w:val="none" w:sz="0" w:space="0" w:color="auto"/>
        <w:right w:val="none" w:sz="0" w:space="0" w:color="auto"/>
      </w:divBdr>
    </w:div>
    <w:div w:id="574780075">
      <w:bodyDiv w:val="1"/>
      <w:marLeft w:val="0"/>
      <w:marRight w:val="0"/>
      <w:marTop w:val="0"/>
      <w:marBottom w:val="0"/>
      <w:divBdr>
        <w:top w:val="none" w:sz="0" w:space="0" w:color="auto"/>
        <w:left w:val="none" w:sz="0" w:space="0" w:color="auto"/>
        <w:bottom w:val="none" w:sz="0" w:space="0" w:color="auto"/>
        <w:right w:val="none" w:sz="0" w:space="0" w:color="auto"/>
      </w:divBdr>
    </w:div>
    <w:div w:id="576213295">
      <w:bodyDiv w:val="1"/>
      <w:marLeft w:val="0"/>
      <w:marRight w:val="0"/>
      <w:marTop w:val="0"/>
      <w:marBottom w:val="0"/>
      <w:divBdr>
        <w:top w:val="none" w:sz="0" w:space="0" w:color="auto"/>
        <w:left w:val="none" w:sz="0" w:space="0" w:color="auto"/>
        <w:bottom w:val="none" w:sz="0" w:space="0" w:color="auto"/>
        <w:right w:val="none" w:sz="0" w:space="0" w:color="auto"/>
      </w:divBdr>
    </w:div>
    <w:div w:id="577057162">
      <w:bodyDiv w:val="1"/>
      <w:marLeft w:val="0"/>
      <w:marRight w:val="0"/>
      <w:marTop w:val="0"/>
      <w:marBottom w:val="0"/>
      <w:divBdr>
        <w:top w:val="none" w:sz="0" w:space="0" w:color="auto"/>
        <w:left w:val="none" w:sz="0" w:space="0" w:color="auto"/>
        <w:bottom w:val="none" w:sz="0" w:space="0" w:color="auto"/>
        <w:right w:val="none" w:sz="0" w:space="0" w:color="auto"/>
      </w:divBdr>
    </w:div>
    <w:div w:id="578099193">
      <w:bodyDiv w:val="1"/>
      <w:marLeft w:val="0"/>
      <w:marRight w:val="0"/>
      <w:marTop w:val="0"/>
      <w:marBottom w:val="0"/>
      <w:divBdr>
        <w:top w:val="none" w:sz="0" w:space="0" w:color="auto"/>
        <w:left w:val="none" w:sz="0" w:space="0" w:color="auto"/>
        <w:bottom w:val="none" w:sz="0" w:space="0" w:color="auto"/>
        <w:right w:val="none" w:sz="0" w:space="0" w:color="auto"/>
      </w:divBdr>
    </w:div>
    <w:div w:id="578825850">
      <w:bodyDiv w:val="1"/>
      <w:marLeft w:val="0"/>
      <w:marRight w:val="0"/>
      <w:marTop w:val="0"/>
      <w:marBottom w:val="0"/>
      <w:divBdr>
        <w:top w:val="none" w:sz="0" w:space="0" w:color="auto"/>
        <w:left w:val="none" w:sz="0" w:space="0" w:color="auto"/>
        <w:bottom w:val="none" w:sz="0" w:space="0" w:color="auto"/>
        <w:right w:val="none" w:sz="0" w:space="0" w:color="auto"/>
      </w:divBdr>
    </w:div>
    <w:div w:id="578908541">
      <w:bodyDiv w:val="1"/>
      <w:marLeft w:val="0"/>
      <w:marRight w:val="0"/>
      <w:marTop w:val="0"/>
      <w:marBottom w:val="0"/>
      <w:divBdr>
        <w:top w:val="none" w:sz="0" w:space="0" w:color="auto"/>
        <w:left w:val="none" w:sz="0" w:space="0" w:color="auto"/>
        <w:bottom w:val="none" w:sz="0" w:space="0" w:color="auto"/>
        <w:right w:val="none" w:sz="0" w:space="0" w:color="auto"/>
      </w:divBdr>
    </w:div>
    <w:div w:id="578949627">
      <w:bodyDiv w:val="1"/>
      <w:marLeft w:val="0"/>
      <w:marRight w:val="0"/>
      <w:marTop w:val="0"/>
      <w:marBottom w:val="0"/>
      <w:divBdr>
        <w:top w:val="none" w:sz="0" w:space="0" w:color="auto"/>
        <w:left w:val="none" w:sz="0" w:space="0" w:color="auto"/>
        <w:bottom w:val="none" w:sz="0" w:space="0" w:color="auto"/>
        <w:right w:val="none" w:sz="0" w:space="0" w:color="auto"/>
      </w:divBdr>
    </w:div>
    <w:div w:id="579565947">
      <w:bodyDiv w:val="1"/>
      <w:marLeft w:val="0"/>
      <w:marRight w:val="0"/>
      <w:marTop w:val="0"/>
      <w:marBottom w:val="0"/>
      <w:divBdr>
        <w:top w:val="none" w:sz="0" w:space="0" w:color="auto"/>
        <w:left w:val="none" w:sz="0" w:space="0" w:color="auto"/>
        <w:bottom w:val="none" w:sz="0" w:space="0" w:color="auto"/>
        <w:right w:val="none" w:sz="0" w:space="0" w:color="auto"/>
      </w:divBdr>
    </w:div>
    <w:div w:id="580675964">
      <w:bodyDiv w:val="1"/>
      <w:marLeft w:val="0"/>
      <w:marRight w:val="0"/>
      <w:marTop w:val="0"/>
      <w:marBottom w:val="0"/>
      <w:divBdr>
        <w:top w:val="none" w:sz="0" w:space="0" w:color="auto"/>
        <w:left w:val="none" w:sz="0" w:space="0" w:color="auto"/>
        <w:bottom w:val="none" w:sz="0" w:space="0" w:color="auto"/>
        <w:right w:val="none" w:sz="0" w:space="0" w:color="auto"/>
      </w:divBdr>
    </w:div>
    <w:div w:id="581455921">
      <w:bodyDiv w:val="1"/>
      <w:marLeft w:val="0"/>
      <w:marRight w:val="0"/>
      <w:marTop w:val="0"/>
      <w:marBottom w:val="0"/>
      <w:divBdr>
        <w:top w:val="none" w:sz="0" w:space="0" w:color="auto"/>
        <w:left w:val="none" w:sz="0" w:space="0" w:color="auto"/>
        <w:bottom w:val="none" w:sz="0" w:space="0" w:color="auto"/>
        <w:right w:val="none" w:sz="0" w:space="0" w:color="auto"/>
      </w:divBdr>
    </w:div>
    <w:div w:id="581918477">
      <w:bodyDiv w:val="1"/>
      <w:marLeft w:val="0"/>
      <w:marRight w:val="0"/>
      <w:marTop w:val="0"/>
      <w:marBottom w:val="0"/>
      <w:divBdr>
        <w:top w:val="none" w:sz="0" w:space="0" w:color="auto"/>
        <w:left w:val="none" w:sz="0" w:space="0" w:color="auto"/>
        <w:bottom w:val="none" w:sz="0" w:space="0" w:color="auto"/>
        <w:right w:val="none" w:sz="0" w:space="0" w:color="auto"/>
      </w:divBdr>
    </w:div>
    <w:div w:id="582954072">
      <w:bodyDiv w:val="1"/>
      <w:marLeft w:val="0"/>
      <w:marRight w:val="0"/>
      <w:marTop w:val="0"/>
      <w:marBottom w:val="0"/>
      <w:divBdr>
        <w:top w:val="none" w:sz="0" w:space="0" w:color="auto"/>
        <w:left w:val="none" w:sz="0" w:space="0" w:color="auto"/>
        <w:bottom w:val="none" w:sz="0" w:space="0" w:color="auto"/>
        <w:right w:val="none" w:sz="0" w:space="0" w:color="auto"/>
      </w:divBdr>
    </w:div>
    <w:div w:id="583926764">
      <w:bodyDiv w:val="1"/>
      <w:marLeft w:val="0"/>
      <w:marRight w:val="0"/>
      <w:marTop w:val="0"/>
      <w:marBottom w:val="0"/>
      <w:divBdr>
        <w:top w:val="none" w:sz="0" w:space="0" w:color="auto"/>
        <w:left w:val="none" w:sz="0" w:space="0" w:color="auto"/>
        <w:bottom w:val="none" w:sz="0" w:space="0" w:color="auto"/>
        <w:right w:val="none" w:sz="0" w:space="0" w:color="auto"/>
      </w:divBdr>
    </w:div>
    <w:div w:id="584144408">
      <w:bodyDiv w:val="1"/>
      <w:marLeft w:val="0"/>
      <w:marRight w:val="0"/>
      <w:marTop w:val="0"/>
      <w:marBottom w:val="0"/>
      <w:divBdr>
        <w:top w:val="none" w:sz="0" w:space="0" w:color="auto"/>
        <w:left w:val="none" w:sz="0" w:space="0" w:color="auto"/>
        <w:bottom w:val="none" w:sz="0" w:space="0" w:color="auto"/>
        <w:right w:val="none" w:sz="0" w:space="0" w:color="auto"/>
      </w:divBdr>
    </w:div>
    <w:div w:id="584189362">
      <w:bodyDiv w:val="1"/>
      <w:marLeft w:val="0"/>
      <w:marRight w:val="0"/>
      <w:marTop w:val="0"/>
      <w:marBottom w:val="0"/>
      <w:divBdr>
        <w:top w:val="none" w:sz="0" w:space="0" w:color="auto"/>
        <w:left w:val="none" w:sz="0" w:space="0" w:color="auto"/>
        <w:bottom w:val="none" w:sz="0" w:space="0" w:color="auto"/>
        <w:right w:val="none" w:sz="0" w:space="0" w:color="auto"/>
      </w:divBdr>
    </w:div>
    <w:div w:id="584270142">
      <w:bodyDiv w:val="1"/>
      <w:marLeft w:val="0"/>
      <w:marRight w:val="0"/>
      <w:marTop w:val="0"/>
      <w:marBottom w:val="0"/>
      <w:divBdr>
        <w:top w:val="none" w:sz="0" w:space="0" w:color="auto"/>
        <w:left w:val="none" w:sz="0" w:space="0" w:color="auto"/>
        <w:bottom w:val="none" w:sz="0" w:space="0" w:color="auto"/>
        <w:right w:val="none" w:sz="0" w:space="0" w:color="auto"/>
      </w:divBdr>
    </w:div>
    <w:div w:id="584654201">
      <w:bodyDiv w:val="1"/>
      <w:marLeft w:val="0"/>
      <w:marRight w:val="0"/>
      <w:marTop w:val="0"/>
      <w:marBottom w:val="0"/>
      <w:divBdr>
        <w:top w:val="none" w:sz="0" w:space="0" w:color="auto"/>
        <w:left w:val="none" w:sz="0" w:space="0" w:color="auto"/>
        <w:bottom w:val="none" w:sz="0" w:space="0" w:color="auto"/>
        <w:right w:val="none" w:sz="0" w:space="0" w:color="auto"/>
      </w:divBdr>
    </w:div>
    <w:div w:id="585069108">
      <w:bodyDiv w:val="1"/>
      <w:marLeft w:val="0"/>
      <w:marRight w:val="0"/>
      <w:marTop w:val="0"/>
      <w:marBottom w:val="0"/>
      <w:divBdr>
        <w:top w:val="none" w:sz="0" w:space="0" w:color="auto"/>
        <w:left w:val="none" w:sz="0" w:space="0" w:color="auto"/>
        <w:bottom w:val="none" w:sz="0" w:space="0" w:color="auto"/>
        <w:right w:val="none" w:sz="0" w:space="0" w:color="auto"/>
      </w:divBdr>
    </w:div>
    <w:div w:id="585454483">
      <w:bodyDiv w:val="1"/>
      <w:marLeft w:val="0"/>
      <w:marRight w:val="0"/>
      <w:marTop w:val="0"/>
      <w:marBottom w:val="0"/>
      <w:divBdr>
        <w:top w:val="none" w:sz="0" w:space="0" w:color="auto"/>
        <w:left w:val="none" w:sz="0" w:space="0" w:color="auto"/>
        <w:bottom w:val="none" w:sz="0" w:space="0" w:color="auto"/>
        <w:right w:val="none" w:sz="0" w:space="0" w:color="auto"/>
      </w:divBdr>
    </w:div>
    <w:div w:id="586497980">
      <w:bodyDiv w:val="1"/>
      <w:marLeft w:val="0"/>
      <w:marRight w:val="0"/>
      <w:marTop w:val="0"/>
      <w:marBottom w:val="0"/>
      <w:divBdr>
        <w:top w:val="none" w:sz="0" w:space="0" w:color="auto"/>
        <w:left w:val="none" w:sz="0" w:space="0" w:color="auto"/>
        <w:bottom w:val="none" w:sz="0" w:space="0" w:color="auto"/>
        <w:right w:val="none" w:sz="0" w:space="0" w:color="auto"/>
      </w:divBdr>
    </w:div>
    <w:div w:id="586959116">
      <w:bodyDiv w:val="1"/>
      <w:marLeft w:val="0"/>
      <w:marRight w:val="0"/>
      <w:marTop w:val="0"/>
      <w:marBottom w:val="0"/>
      <w:divBdr>
        <w:top w:val="none" w:sz="0" w:space="0" w:color="auto"/>
        <w:left w:val="none" w:sz="0" w:space="0" w:color="auto"/>
        <w:bottom w:val="none" w:sz="0" w:space="0" w:color="auto"/>
        <w:right w:val="none" w:sz="0" w:space="0" w:color="auto"/>
      </w:divBdr>
    </w:div>
    <w:div w:id="587033384">
      <w:bodyDiv w:val="1"/>
      <w:marLeft w:val="0"/>
      <w:marRight w:val="0"/>
      <w:marTop w:val="0"/>
      <w:marBottom w:val="0"/>
      <w:divBdr>
        <w:top w:val="none" w:sz="0" w:space="0" w:color="auto"/>
        <w:left w:val="none" w:sz="0" w:space="0" w:color="auto"/>
        <w:bottom w:val="none" w:sz="0" w:space="0" w:color="auto"/>
        <w:right w:val="none" w:sz="0" w:space="0" w:color="auto"/>
      </w:divBdr>
    </w:div>
    <w:div w:id="587232370">
      <w:bodyDiv w:val="1"/>
      <w:marLeft w:val="0"/>
      <w:marRight w:val="0"/>
      <w:marTop w:val="0"/>
      <w:marBottom w:val="0"/>
      <w:divBdr>
        <w:top w:val="none" w:sz="0" w:space="0" w:color="auto"/>
        <w:left w:val="none" w:sz="0" w:space="0" w:color="auto"/>
        <w:bottom w:val="none" w:sz="0" w:space="0" w:color="auto"/>
        <w:right w:val="none" w:sz="0" w:space="0" w:color="auto"/>
      </w:divBdr>
    </w:div>
    <w:div w:id="587885150">
      <w:bodyDiv w:val="1"/>
      <w:marLeft w:val="0"/>
      <w:marRight w:val="0"/>
      <w:marTop w:val="0"/>
      <w:marBottom w:val="0"/>
      <w:divBdr>
        <w:top w:val="none" w:sz="0" w:space="0" w:color="auto"/>
        <w:left w:val="none" w:sz="0" w:space="0" w:color="auto"/>
        <w:bottom w:val="none" w:sz="0" w:space="0" w:color="auto"/>
        <w:right w:val="none" w:sz="0" w:space="0" w:color="auto"/>
      </w:divBdr>
    </w:div>
    <w:div w:id="587926572">
      <w:bodyDiv w:val="1"/>
      <w:marLeft w:val="0"/>
      <w:marRight w:val="0"/>
      <w:marTop w:val="0"/>
      <w:marBottom w:val="0"/>
      <w:divBdr>
        <w:top w:val="none" w:sz="0" w:space="0" w:color="auto"/>
        <w:left w:val="none" w:sz="0" w:space="0" w:color="auto"/>
        <w:bottom w:val="none" w:sz="0" w:space="0" w:color="auto"/>
        <w:right w:val="none" w:sz="0" w:space="0" w:color="auto"/>
      </w:divBdr>
    </w:div>
    <w:div w:id="588125965">
      <w:bodyDiv w:val="1"/>
      <w:marLeft w:val="0"/>
      <w:marRight w:val="0"/>
      <w:marTop w:val="0"/>
      <w:marBottom w:val="0"/>
      <w:divBdr>
        <w:top w:val="none" w:sz="0" w:space="0" w:color="auto"/>
        <w:left w:val="none" w:sz="0" w:space="0" w:color="auto"/>
        <w:bottom w:val="none" w:sz="0" w:space="0" w:color="auto"/>
        <w:right w:val="none" w:sz="0" w:space="0" w:color="auto"/>
      </w:divBdr>
    </w:div>
    <w:div w:id="588468553">
      <w:bodyDiv w:val="1"/>
      <w:marLeft w:val="0"/>
      <w:marRight w:val="0"/>
      <w:marTop w:val="0"/>
      <w:marBottom w:val="0"/>
      <w:divBdr>
        <w:top w:val="none" w:sz="0" w:space="0" w:color="auto"/>
        <w:left w:val="none" w:sz="0" w:space="0" w:color="auto"/>
        <w:bottom w:val="none" w:sz="0" w:space="0" w:color="auto"/>
        <w:right w:val="none" w:sz="0" w:space="0" w:color="auto"/>
      </w:divBdr>
    </w:div>
    <w:div w:id="588733654">
      <w:bodyDiv w:val="1"/>
      <w:marLeft w:val="0"/>
      <w:marRight w:val="0"/>
      <w:marTop w:val="0"/>
      <w:marBottom w:val="0"/>
      <w:divBdr>
        <w:top w:val="none" w:sz="0" w:space="0" w:color="auto"/>
        <w:left w:val="none" w:sz="0" w:space="0" w:color="auto"/>
        <w:bottom w:val="none" w:sz="0" w:space="0" w:color="auto"/>
        <w:right w:val="none" w:sz="0" w:space="0" w:color="auto"/>
      </w:divBdr>
    </w:div>
    <w:div w:id="588778907">
      <w:bodyDiv w:val="1"/>
      <w:marLeft w:val="0"/>
      <w:marRight w:val="0"/>
      <w:marTop w:val="0"/>
      <w:marBottom w:val="0"/>
      <w:divBdr>
        <w:top w:val="none" w:sz="0" w:space="0" w:color="auto"/>
        <w:left w:val="none" w:sz="0" w:space="0" w:color="auto"/>
        <w:bottom w:val="none" w:sz="0" w:space="0" w:color="auto"/>
        <w:right w:val="none" w:sz="0" w:space="0" w:color="auto"/>
      </w:divBdr>
    </w:div>
    <w:div w:id="589703376">
      <w:bodyDiv w:val="1"/>
      <w:marLeft w:val="0"/>
      <w:marRight w:val="0"/>
      <w:marTop w:val="0"/>
      <w:marBottom w:val="0"/>
      <w:divBdr>
        <w:top w:val="none" w:sz="0" w:space="0" w:color="auto"/>
        <w:left w:val="none" w:sz="0" w:space="0" w:color="auto"/>
        <w:bottom w:val="none" w:sz="0" w:space="0" w:color="auto"/>
        <w:right w:val="none" w:sz="0" w:space="0" w:color="auto"/>
      </w:divBdr>
    </w:div>
    <w:div w:id="590042344">
      <w:bodyDiv w:val="1"/>
      <w:marLeft w:val="0"/>
      <w:marRight w:val="0"/>
      <w:marTop w:val="0"/>
      <w:marBottom w:val="0"/>
      <w:divBdr>
        <w:top w:val="none" w:sz="0" w:space="0" w:color="auto"/>
        <w:left w:val="none" w:sz="0" w:space="0" w:color="auto"/>
        <w:bottom w:val="none" w:sz="0" w:space="0" w:color="auto"/>
        <w:right w:val="none" w:sz="0" w:space="0" w:color="auto"/>
      </w:divBdr>
    </w:div>
    <w:div w:id="590240584">
      <w:bodyDiv w:val="1"/>
      <w:marLeft w:val="0"/>
      <w:marRight w:val="0"/>
      <w:marTop w:val="0"/>
      <w:marBottom w:val="0"/>
      <w:divBdr>
        <w:top w:val="none" w:sz="0" w:space="0" w:color="auto"/>
        <w:left w:val="none" w:sz="0" w:space="0" w:color="auto"/>
        <w:bottom w:val="none" w:sz="0" w:space="0" w:color="auto"/>
        <w:right w:val="none" w:sz="0" w:space="0" w:color="auto"/>
      </w:divBdr>
    </w:div>
    <w:div w:id="590504693">
      <w:bodyDiv w:val="1"/>
      <w:marLeft w:val="0"/>
      <w:marRight w:val="0"/>
      <w:marTop w:val="0"/>
      <w:marBottom w:val="0"/>
      <w:divBdr>
        <w:top w:val="none" w:sz="0" w:space="0" w:color="auto"/>
        <w:left w:val="none" w:sz="0" w:space="0" w:color="auto"/>
        <w:bottom w:val="none" w:sz="0" w:space="0" w:color="auto"/>
        <w:right w:val="none" w:sz="0" w:space="0" w:color="auto"/>
      </w:divBdr>
    </w:div>
    <w:div w:id="591625401">
      <w:bodyDiv w:val="1"/>
      <w:marLeft w:val="0"/>
      <w:marRight w:val="0"/>
      <w:marTop w:val="0"/>
      <w:marBottom w:val="0"/>
      <w:divBdr>
        <w:top w:val="none" w:sz="0" w:space="0" w:color="auto"/>
        <w:left w:val="none" w:sz="0" w:space="0" w:color="auto"/>
        <w:bottom w:val="none" w:sz="0" w:space="0" w:color="auto"/>
        <w:right w:val="none" w:sz="0" w:space="0" w:color="auto"/>
      </w:divBdr>
    </w:div>
    <w:div w:id="592514030">
      <w:bodyDiv w:val="1"/>
      <w:marLeft w:val="0"/>
      <w:marRight w:val="0"/>
      <w:marTop w:val="0"/>
      <w:marBottom w:val="0"/>
      <w:divBdr>
        <w:top w:val="none" w:sz="0" w:space="0" w:color="auto"/>
        <w:left w:val="none" w:sz="0" w:space="0" w:color="auto"/>
        <w:bottom w:val="none" w:sz="0" w:space="0" w:color="auto"/>
        <w:right w:val="none" w:sz="0" w:space="0" w:color="auto"/>
      </w:divBdr>
    </w:div>
    <w:div w:id="593245212">
      <w:bodyDiv w:val="1"/>
      <w:marLeft w:val="0"/>
      <w:marRight w:val="0"/>
      <w:marTop w:val="0"/>
      <w:marBottom w:val="0"/>
      <w:divBdr>
        <w:top w:val="none" w:sz="0" w:space="0" w:color="auto"/>
        <w:left w:val="none" w:sz="0" w:space="0" w:color="auto"/>
        <w:bottom w:val="none" w:sz="0" w:space="0" w:color="auto"/>
        <w:right w:val="none" w:sz="0" w:space="0" w:color="auto"/>
      </w:divBdr>
    </w:div>
    <w:div w:id="594098043">
      <w:bodyDiv w:val="1"/>
      <w:marLeft w:val="0"/>
      <w:marRight w:val="0"/>
      <w:marTop w:val="0"/>
      <w:marBottom w:val="0"/>
      <w:divBdr>
        <w:top w:val="none" w:sz="0" w:space="0" w:color="auto"/>
        <w:left w:val="none" w:sz="0" w:space="0" w:color="auto"/>
        <w:bottom w:val="none" w:sz="0" w:space="0" w:color="auto"/>
        <w:right w:val="none" w:sz="0" w:space="0" w:color="auto"/>
      </w:divBdr>
    </w:div>
    <w:div w:id="594291989">
      <w:bodyDiv w:val="1"/>
      <w:marLeft w:val="0"/>
      <w:marRight w:val="0"/>
      <w:marTop w:val="0"/>
      <w:marBottom w:val="0"/>
      <w:divBdr>
        <w:top w:val="none" w:sz="0" w:space="0" w:color="auto"/>
        <w:left w:val="none" w:sz="0" w:space="0" w:color="auto"/>
        <w:bottom w:val="none" w:sz="0" w:space="0" w:color="auto"/>
        <w:right w:val="none" w:sz="0" w:space="0" w:color="auto"/>
      </w:divBdr>
    </w:div>
    <w:div w:id="594628543">
      <w:bodyDiv w:val="1"/>
      <w:marLeft w:val="0"/>
      <w:marRight w:val="0"/>
      <w:marTop w:val="0"/>
      <w:marBottom w:val="0"/>
      <w:divBdr>
        <w:top w:val="none" w:sz="0" w:space="0" w:color="auto"/>
        <w:left w:val="none" w:sz="0" w:space="0" w:color="auto"/>
        <w:bottom w:val="none" w:sz="0" w:space="0" w:color="auto"/>
        <w:right w:val="none" w:sz="0" w:space="0" w:color="auto"/>
      </w:divBdr>
    </w:div>
    <w:div w:id="595283786">
      <w:bodyDiv w:val="1"/>
      <w:marLeft w:val="0"/>
      <w:marRight w:val="0"/>
      <w:marTop w:val="0"/>
      <w:marBottom w:val="0"/>
      <w:divBdr>
        <w:top w:val="none" w:sz="0" w:space="0" w:color="auto"/>
        <w:left w:val="none" w:sz="0" w:space="0" w:color="auto"/>
        <w:bottom w:val="none" w:sz="0" w:space="0" w:color="auto"/>
        <w:right w:val="none" w:sz="0" w:space="0" w:color="auto"/>
      </w:divBdr>
    </w:div>
    <w:div w:id="595283878">
      <w:bodyDiv w:val="1"/>
      <w:marLeft w:val="0"/>
      <w:marRight w:val="0"/>
      <w:marTop w:val="0"/>
      <w:marBottom w:val="0"/>
      <w:divBdr>
        <w:top w:val="none" w:sz="0" w:space="0" w:color="auto"/>
        <w:left w:val="none" w:sz="0" w:space="0" w:color="auto"/>
        <w:bottom w:val="none" w:sz="0" w:space="0" w:color="auto"/>
        <w:right w:val="none" w:sz="0" w:space="0" w:color="auto"/>
      </w:divBdr>
    </w:div>
    <w:div w:id="595288998">
      <w:bodyDiv w:val="1"/>
      <w:marLeft w:val="0"/>
      <w:marRight w:val="0"/>
      <w:marTop w:val="0"/>
      <w:marBottom w:val="0"/>
      <w:divBdr>
        <w:top w:val="none" w:sz="0" w:space="0" w:color="auto"/>
        <w:left w:val="none" w:sz="0" w:space="0" w:color="auto"/>
        <w:bottom w:val="none" w:sz="0" w:space="0" w:color="auto"/>
        <w:right w:val="none" w:sz="0" w:space="0" w:color="auto"/>
      </w:divBdr>
    </w:div>
    <w:div w:id="595984568">
      <w:bodyDiv w:val="1"/>
      <w:marLeft w:val="0"/>
      <w:marRight w:val="0"/>
      <w:marTop w:val="0"/>
      <w:marBottom w:val="0"/>
      <w:divBdr>
        <w:top w:val="none" w:sz="0" w:space="0" w:color="auto"/>
        <w:left w:val="none" w:sz="0" w:space="0" w:color="auto"/>
        <w:bottom w:val="none" w:sz="0" w:space="0" w:color="auto"/>
        <w:right w:val="none" w:sz="0" w:space="0" w:color="auto"/>
      </w:divBdr>
    </w:div>
    <w:div w:id="596137814">
      <w:bodyDiv w:val="1"/>
      <w:marLeft w:val="0"/>
      <w:marRight w:val="0"/>
      <w:marTop w:val="0"/>
      <w:marBottom w:val="0"/>
      <w:divBdr>
        <w:top w:val="none" w:sz="0" w:space="0" w:color="auto"/>
        <w:left w:val="none" w:sz="0" w:space="0" w:color="auto"/>
        <w:bottom w:val="none" w:sz="0" w:space="0" w:color="auto"/>
        <w:right w:val="none" w:sz="0" w:space="0" w:color="auto"/>
      </w:divBdr>
    </w:div>
    <w:div w:id="596864681">
      <w:bodyDiv w:val="1"/>
      <w:marLeft w:val="0"/>
      <w:marRight w:val="0"/>
      <w:marTop w:val="0"/>
      <w:marBottom w:val="0"/>
      <w:divBdr>
        <w:top w:val="none" w:sz="0" w:space="0" w:color="auto"/>
        <w:left w:val="none" w:sz="0" w:space="0" w:color="auto"/>
        <w:bottom w:val="none" w:sz="0" w:space="0" w:color="auto"/>
        <w:right w:val="none" w:sz="0" w:space="0" w:color="auto"/>
      </w:divBdr>
    </w:div>
    <w:div w:id="597375858">
      <w:bodyDiv w:val="1"/>
      <w:marLeft w:val="0"/>
      <w:marRight w:val="0"/>
      <w:marTop w:val="0"/>
      <w:marBottom w:val="0"/>
      <w:divBdr>
        <w:top w:val="none" w:sz="0" w:space="0" w:color="auto"/>
        <w:left w:val="none" w:sz="0" w:space="0" w:color="auto"/>
        <w:bottom w:val="none" w:sz="0" w:space="0" w:color="auto"/>
        <w:right w:val="none" w:sz="0" w:space="0" w:color="auto"/>
      </w:divBdr>
    </w:div>
    <w:div w:id="597521592">
      <w:bodyDiv w:val="1"/>
      <w:marLeft w:val="0"/>
      <w:marRight w:val="0"/>
      <w:marTop w:val="0"/>
      <w:marBottom w:val="0"/>
      <w:divBdr>
        <w:top w:val="none" w:sz="0" w:space="0" w:color="auto"/>
        <w:left w:val="none" w:sz="0" w:space="0" w:color="auto"/>
        <w:bottom w:val="none" w:sz="0" w:space="0" w:color="auto"/>
        <w:right w:val="none" w:sz="0" w:space="0" w:color="auto"/>
      </w:divBdr>
    </w:div>
    <w:div w:id="598485301">
      <w:bodyDiv w:val="1"/>
      <w:marLeft w:val="0"/>
      <w:marRight w:val="0"/>
      <w:marTop w:val="0"/>
      <w:marBottom w:val="0"/>
      <w:divBdr>
        <w:top w:val="none" w:sz="0" w:space="0" w:color="auto"/>
        <w:left w:val="none" w:sz="0" w:space="0" w:color="auto"/>
        <w:bottom w:val="none" w:sz="0" w:space="0" w:color="auto"/>
        <w:right w:val="none" w:sz="0" w:space="0" w:color="auto"/>
      </w:divBdr>
    </w:div>
    <w:div w:id="598562383">
      <w:bodyDiv w:val="1"/>
      <w:marLeft w:val="0"/>
      <w:marRight w:val="0"/>
      <w:marTop w:val="0"/>
      <w:marBottom w:val="0"/>
      <w:divBdr>
        <w:top w:val="none" w:sz="0" w:space="0" w:color="auto"/>
        <w:left w:val="none" w:sz="0" w:space="0" w:color="auto"/>
        <w:bottom w:val="none" w:sz="0" w:space="0" w:color="auto"/>
        <w:right w:val="none" w:sz="0" w:space="0" w:color="auto"/>
      </w:divBdr>
    </w:div>
    <w:div w:id="598830285">
      <w:bodyDiv w:val="1"/>
      <w:marLeft w:val="0"/>
      <w:marRight w:val="0"/>
      <w:marTop w:val="0"/>
      <w:marBottom w:val="0"/>
      <w:divBdr>
        <w:top w:val="none" w:sz="0" w:space="0" w:color="auto"/>
        <w:left w:val="none" w:sz="0" w:space="0" w:color="auto"/>
        <w:bottom w:val="none" w:sz="0" w:space="0" w:color="auto"/>
        <w:right w:val="none" w:sz="0" w:space="0" w:color="auto"/>
      </w:divBdr>
    </w:div>
    <w:div w:id="598832295">
      <w:bodyDiv w:val="1"/>
      <w:marLeft w:val="0"/>
      <w:marRight w:val="0"/>
      <w:marTop w:val="0"/>
      <w:marBottom w:val="0"/>
      <w:divBdr>
        <w:top w:val="none" w:sz="0" w:space="0" w:color="auto"/>
        <w:left w:val="none" w:sz="0" w:space="0" w:color="auto"/>
        <w:bottom w:val="none" w:sz="0" w:space="0" w:color="auto"/>
        <w:right w:val="none" w:sz="0" w:space="0" w:color="auto"/>
      </w:divBdr>
    </w:div>
    <w:div w:id="599026212">
      <w:bodyDiv w:val="1"/>
      <w:marLeft w:val="0"/>
      <w:marRight w:val="0"/>
      <w:marTop w:val="0"/>
      <w:marBottom w:val="0"/>
      <w:divBdr>
        <w:top w:val="none" w:sz="0" w:space="0" w:color="auto"/>
        <w:left w:val="none" w:sz="0" w:space="0" w:color="auto"/>
        <w:bottom w:val="none" w:sz="0" w:space="0" w:color="auto"/>
        <w:right w:val="none" w:sz="0" w:space="0" w:color="auto"/>
      </w:divBdr>
    </w:div>
    <w:div w:id="599334604">
      <w:bodyDiv w:val="1"/>
      <w:marLeft w:val="0"/>
      <w:marRight w:val="0"/>
      <w:marTop w:val="0"/>
      <w:marBottom w:val="0"/>
      <w:divBdr>
        <w:top w:val="none" w:sz="0" w:space="0" w:color="auto"/>
        <w:left w:val="none" w:sz="0" w:space="0" w:color="auto"/>
        <w:bottom w:val="none" w:sz="0" w:space="0" w:color="auto"/>
        <w:right w:val="none" w:sz="0" w:space="0" w:color="auto"/>
      </w:divBdr>
    </w:div>
    <w:div w:id="599991769">
      <w:bodyDiv w:val="1"/>
      <w:marLeft w:val="0"/>
      <w:marRight w:val="0"/>
      <w:marTop w:val="0"/>
      <w:marBottom w:val="0"/>
      <w:divBdr>
        <w:top w:val="none" w:sz="0" w:space="0" w:color="auto"/>
        <w:left w:val="none" w:sz="0" w:space="0" w:color="auto"/>
        <w:bottom w:val="none" w:sz="0" w:space="0" w:color="auto"/>
        <w:right w:val="none" w:sz="0" w:space="0" w:color="auto"/>
      </w:divBdr>
    </w:div>
    <w:div w:id="599996147">
      <w:bodyDiv w:val="1"/>
      <w:marLeft w:val="0"/>
      <w:marRight w:val="0"/>
      <w:marTop w:val="0"/>
      <w:marBottom w:val="0"/>
      <w:divBdr>
        <w:top w:val="none" w:sz="0" w:space="0" w:color="auto"/>
        <w:left w:val="none" w:sz="0" w:space="0" w:color="auto"/>
        <w:bottom w:val="none" w:sz="0" w:space="0" w:color="auto"/>
        <w:right w:val="none" w:sz="0" w:space="0" w:color="auto"/>
      </w:divBdr>
    </w:div>
    <w:div w:id="600259349">
      <w:bodyDiv w:val="1"/>
      <w:marLeft w:val="0"/>
      <w:marRight w:val="0"/>
      <w:marTop w:val="0"/>
      <w:marBottom w:val="0"/>
      <w:divBdr>
        <w:top w:val="none" w:sz="0" w:space="0" w:color="auto"/>
        <w:left w:val="none" w:sz="0" w:space="0" w:color="auto"/>
        <w:bottom w:val="none" w:sz="0" w:space="0" w:color="auto"/>
        <w:right w:val="none" w:sz="0" w:space="0" w:color="auto"/>
      </w:divBdr>
    </w:div>
    <w:div w:id="600988779">
      <w:bodyDiv w:val="1"/>
      <w:marLeft w:val="0"/>
      <w:marRight w:val="0"/>
      <w:marTop w:val="0"/>
      <w:marBottom w:val="0"/>
      <w:divBdr>
        <w:top w:val="none" w:sz="0" w:space="0" w:color="auto"/>
        <w:left w:val="none" w:sz="0" w:space="0" w:color="auto"/>
        <w:bottom w:val="none" w:sz="0" w:space="0" w:color="auto"/>
        <w:right w:val="none" w:sz="0" w:space="0" w:color="auto"/>
      </w:divBdr>
    </w:div>
    <w:div w:id="601764510">
      <w:bodyDiv w:val="1"/>
      <w:marLeft w:val="0"/>
      <w:marRight w:val="0"/>
      <w:marTop w:val="0"/>
      <w:marBottom w:val="0"/>
      <w:divBdr>
        <w:top w:val="none" w:sz="0" w:space="0" w:color="auto"/>
        <w:left w:val="none" w:sz="0" w:space="0" w:color="auto"/>
        <w:bottom w:val="none" w:sz="0" w:space="0" w:color="auto"/>
        <w:right w:val="none" w:sz="0" w:space="0" w:color="auto"/>
      </w:divBdr>
    </w:div>
    <w:div w:id="602373769">
      <w:bodyDiv w:val="1"/>
      <w:marLeft w:val="0"/>
      <w:marRight w:val="0"/>
      <w:marTop w:val="0"/>
      <w:marBottom w:val="0"/>
      <w:divBdr>
        <w:top w:val="none" w:sz="0" w:space="0" w:color="auto"/>
        <w:left w:val="none" w:sz="0" w:space="0" w:color="auto"/>
        <w:bottom w:val="none" w:sz="0" w:space="0" w:color="auto"/>
        <w:right w:val="none" w:sz="0" w:space="0" w:color="auto"/>
      </w:divBdr>
    </w:div>
    <w:div w:id="603728693">
      <w:bodyDiv w:val="1"/>
      <w:marLeft w:val="0"/>
      <w:marRight w:val="0"/>
      <w:marTop w:val="0"/>
      <w:marBottom w:val="0"/>
      <w:divBdr>
        <w:top w:val="none" w:sz="0" w:space="0" w:color="auto"/>
        <w:left w:val="none" w:sz="0" w:space="0" w:color="auto"/>
        <w:bottom w:val="none" w:sz="0" w:space="0" w:color="auto"/>
        <w:right w:val="none" w:sz="0" w:space="0" w:color="auto"/>
      </w:divBdr>
    </w:div>
    <w:div w:id="603921974">
      <w:bodyDiv w:val="1"/>
      <w:marLeft w:val="0"/>
      <w:marRight w:val="0"/>
      <w:marTop w:val="0"/>
      <w:marBottom w:val="0"/>
      <w:divBdr>
        <w:top w:val="none" w:sz="0" w:space="0" w:color="auto"/>
        <w:left w:val="none" w:sz="0" w:space="0" w:color="auto"/>
        <w:bottom w:val="none" w:sz="0" w:space="0" w:color="auto"/>
        <w:right w:val="none" w:sz="0" w:space="0" w:color="auto"/>
      </w:divBdr>
    </w:div>
    <w:div w:id="603928945">
      <w:bodyDiv w:val="1"/>
      <w:marLeft w:val="0"/>
      <w:marRight w:val="0"/>
      <w:marTop w:val="0"/>
      <w:marBottom w:val="0"/>
      <w:divBdr>
        <w:top w:val="none" w:sz="0" w:space="0" w:color="auto"/>
        <w:left w:val="none" w:sz="0" w:space="0" w:color="auto"/>
        <w:bottom w:val="none" w:sz="0" w:space="0" w:color="auto"/>
        <w:right w:val="none" w:sz="0" w:space="0" w:color="auto"/>
      </w:divBdr>
    </w:div>
    <w:div w:id="605040821">
      <w:bodyDiv w:val="1"/>
      <w:marLeft w:val="0"/>
      <w:marRight w:val="0"/>
      <w:marTop w:val="0"/>
      <w:marBottom w:val="0"/>
      <w:divBdr>
        <w:top w:val="none" w:sz="0" w:space="0" w:color="auto"/>
        <w:left w:val="none" w:sz="0" w:space="0" w:color="auto"/>
        <w:bottom w:val="none" w:sz="0" w:space="0" w:color="auto"/>
        <w:right w:val="none" w:sz="0" w:space="0" w:color="auto"/>
      </w:divBdr>
    </w:div>
    <w:div w:id="605230791">
      <w:bodyDiv w:val="1"/>
      <w:marLeft w:val="0"/>
      <w:marRight w:val="0"/>
      <w:marTop w:val="0"/>
      <w:marBottom w:val="0"/>
      <w:divBdr>
        <w:top w:val="none" w:sz="0" w:space="0" w:color="auto"/>
        <w:left w:val="none" w:sz="0" w:space="0" w:color="auto"/>
        <w:bottom w:val="none" w:sz="0" w:space="0" w:color="auto"/>
        <w:right w:val="none" w:sz="0" w:space="0" w:color="auto"/>
      </w:divBdr>
    </w:div>
    <w:div w:id="605700967">
      <w:bodyDiv w:val="1"/>
      <w:marLeft w:val="0"/>
      <w:marRight w:val="0"/>
      <w:marTop w:val="0"/>
      <w:marBottom w:val="0"/>
      <w:divBdr>
        <w:top w:val="none" w:sz="0" w:space="0" w:color="auto"/>
        <w:left w:val="none" w:sz="0" w:space="0" w:color="auto"/>
        <w:bottom w:val="none" w:sz="0" w:space="0" w:color="auto"/>
        <w:right w:val="none" w:sz="0" w:space="0" w:color="auto"/>
      </w:divBdr>
    </w:div>
    <w:div w:id="605846996">
      <w:bodyDiv w:val="1"/>
      <w:marLeft w:val="0"/>
      <w:marRight w:val="0"/>
      <w:marTop w:val="0"/>
      <w:marBottom w:val="0"/>
      <w:divBdr>
        <w:top w:val="none" w:sz="0" w:space="0" w:color="auto"/>
        <w:left w:val="none" w:sz="0" w:space="0" w:color="auto"/>
        <w:bottom w:val="none" w:sz="0" w:space="0" w:color="auto"/>
        <w:right w:val="none" w:sz="0" w:space="0" w:color="auto"/>
      </w:divBdr>
    </w:div>
    <w:div w:id="606305681">
      <w:bodyDiv w:val="1"/>
      <w:marLeft w:val="0"/>
      <w:marRight w:val="0"/>
      <w:marTop w:val="0"/>
      <w:marBottom w:val="0"/>
      <w:divBdr>
        <w:top w:val="none" w:sz="0" w:space="0" w:color="auto"/>
        <w:left w:val="none" w:sz="0" w:space="0" w:color="auto"/>
        <w:bottom w:val="none" w:sz="0" w:space="0" w:color="auto"/>
        <w:right w:val="none" w:sz="0" w:space="0" w:color="auto"/>
      </w:divBdr>
    </w:div>
    <w:div w:id="606619026">
      <w:bodyDiv w:val="1"/>
      <w:marLeft w:val="0"/>
      <w:marRight w:val="0"/>
      <w:marTop w:val="0"/>
      <w:marBottom w:val="0"/>
      <w:divBdr>
        <w:top w:val="none" w:sz="0" w:space="0" w:color="auto"/>
        <w:left w:val="none" w:sz="0" w:space="0" w:color="auto"/>
        <w:bottom w:val="none" w:sz="0" w:space="0" w:color="auto"/>
        <w:right w:val="none" w:sz="0" w:space="0" w:color="auto"/>
      </w:divBdr>
    </w:div>
    <w:div w:id="606697785">
      <w:bodyDiv w:val="1"/>
      <w:marLeft w:val="0"/>
      <w:marRight w:val="0"/>
      <w:marTop w:val="0"/>
      <w:marBottom w:val="0"/>
      <w:divBdr>
        <w:top w:val="none" w:sz="0" w:space="0" w:color="auto"/>
        <w:left w:val="none" w:sz="0" w:space="0" w:color="auto"/>
        <w:bottom w:val="none" w:sz="0" w:space="0" w:color="auto"/>
        <w:right w:val="none" w:sz="0" w:space="0" w:color="auto"/>
      </w:divBdr>
    </w:div>
    <w:div w:id="607389339">
      <w:bodyDiv w:val="1"/>
      <w:marLeft w:val="0"/>
      <w:marRight w:val="0"/>
      <w:marTop w:val="0"/>
      <w:marBottom w:val="0"/>
      <w:divBdr>
        <w:top w:val="none" w:sz="0" w:space="0" w:color="auto"/>
        <w:left w:val="none" w:sz="0" w:space="0" w:color="auto"/>
        <w:bottom w:val="none" w:sz="0" w:space="0" w:color="auto"/>
        <w:right w:val="none" w:sz="0" w:space="0" w:color="auto"/>
      </w:divBdr>
    </w:div>
    <w:div w:id="607664428">
      <w:bodyDiv w:val="1"/>
      <w:marLeft w:val="0"/>
      <w:marRight w:val="0"/>
      <w:marTop w:val="0"/>
      <w:marBottom w:val="0"/>
      <w:divBdr>
        <w:top w:val="none" w:sz="0" w:space="0" w:color="auto"/>
        <w:left w:val="none" w:sz="0" w:space="0" w:color="auto"/>
        <w:bottom w:val="none" w:sz="0" w:space="0" w:color="auto"/>
        <w:right w:val="none" w:sz="0" w:space="0" w:color="auto"/>
      </w:divBdr>
    </w:div>
    <w:div w:id="608926126">
      <w:bodyDiv w:val="1"/>
      <w:marLeft w:val="0"/>
      <w:marRight w:val="0"/>
      <w:marTop w:val="0"/>
      <w:marBottom w:val="0"/>
      <w:divBdr>
        <w:top w:val="none" w:sz="0" w:space="0" w:color="auto"/>
        <w:left w:val="none" w:sz="0" w:space="0" w:color="auto"/>
        <w:bottom w:val="none" w:sz="0" w:space="0" w:color="auto"/>
        <w:right w:val="none" w:sz="0" w:space="0" w:color="auto"/>
      </w:divBdr>
    </w:div>
    <w:div w:id="609044984">
      <w:bodyDiv w:val="1"/>
      <w:marLeft w:val="0"/>
      <w:marRight w:val="0"/>
      <w:marTop w:val="0"/>
      <w:marBottom w:val="0"/>
      <w:divBdr>
        <w:top w:val="none" w:sz="0" w:space="0" w:color="auto"/>
        <w:left w:val="none" w:sz="0" w:space="0" w:color="auto"/>
        <w:bottom w:val="none" w:sz="0" w:space="0" w:color="auto"/>
        <w:right w:val="none" w:sz="0" w:space="0" w:color="auto"/>
      </w:divBdr>
    </w:div>
    <w:div w:id="609555069">
      <w:bodyDiv w:val="1"/>
      <w:marLeft w:val="0"/>
      <w:marRight w:val="0"/>
      <w:marTop w:val="0"/>
      <w:marBottom w:val="0"/>
      <w:divBdr>
        <w:top w:val="none" w:sz="0" w:space="0" w:color="auto"/>
        <w:left w:val="none" w:sz="0" w:space="0" w:color="auto"/>
        <w:bottom w:val="none" w:sz="0" w:space="0" w:color="auto"/>
        <w:right w:val="none" w:sz="0" w:space="0" w:color="auto"/>
      </w:divBdr>
    </w:div>
    <w:div w:id="610355814">
      <w:bodyDiv w:val="1"/>
      <w:marLeft w:val="0"/>
      <w:marRight w:val="0"/>
      <w:marTop w:val="0"/>
      <w:marBottom w:val="0"/>
      <w:divBdr>
        <w:top w:val="none" w:sz="0" w:space="0" w:color="auto"/>
        <w:left w:val="none" w:sz="0" w:space="0" w:color="auto"/>
        <w:bottom w:val="none" w:sz="0" w:space="0" w:color="auto"/>
        <w:right w:val="none" w:sz="0" w:space="0" w:color="auto"/>
      </w:divBdr>
    </w:div>
    <w:div w:id="610433855">
      <w:bodyDiv w:val="1"/>
      <w:marLeft w:val="0"/>
      <w:marRight w:val="0"/>
      <w:marTop w:val="0"/>
      <w:marBottom w:val="0"/>
      <w:divBdr>
        <w:top w:val="none" w:sz="0" w:space="0" w:color="auto"/>
        <w:left w:val="none" w:sz="0" w:space="0" w:color="auto"/>
        <w:bottom w:val="none" w:sz="0" w:space="0" w:color="auto"/>
        <w:right w:val="none" w:sz="0" w:space="0" w:color="auto"/>
      </w:divBdr>
    </w:div>
    <w:div w:id="610480829">
      <w:bodyDiv w:val="1"/>
      <w:marLeft w:val="0"/>
      <w:marRight w:val="0"/>
      <w:marTop w:val="0"/>
      <w:marBottom w:val="0"/>
      <w:divBdr>
        <w:top w:val="none" w:sz="0" w:space="0" w:color="auto"/>
        <w:left w:val="none" w:sz="0" w:space="0" w:color="auto"/>
        <w:bottom w:val="none" w:sz="0" w:space="0" w:color="auto"/>
        <w:right w:val="none" w:sz="0" w:space="0" w:color="auto"/>
      </w:divBdr>
    </w:div>
    <w:div w:id="610939988">
      <w:bodyDiv w:val="1"/>
      <w:marLeft w:val="0"/>
      <w:marRight w:val="0"/>
      <w:marTop w:val="0"/>
      <w:marBottom w:val="0"/>
      <w:divBdr>
        <w:top w:val="none" w:sz="0" w:space="0" w:color="auto"/>
        <w:left w:val="none" w:sz="0" w:space="0" w:color="auto"/>
        <w:bottom w:val="none" w:sz="0" w:space="0" w:color="auto"/>
        <w:right w:val="none" w:sz="0" w:space="0" w:color="auto"/>
      </w:divBdr>
    </w:div>
    <w:div w:id="610942594">
      <w:bodyDiv w:val="1"/>
      <w:marLeft w:val="0"/>
      <w:marRight w:val="0"/>
      <w:marTop w:val="0"/>
      <w:marBottom w:val="0"/>
      <w:divBdr>
        <w:top w:val="none" w:sz="0" w:space="0" w:color="auto"/>
        <w:left w:val="none" w:sz="0" w:space="0" w:color="auto"/>
        <w:bottom w:val="none" w:sz="0" w:space="0" w:color="auto"/>
        <w:right w:val="none" w:sz="0" w:space="0" w:color="auto"/>
      </w:divBdr>
    </w:div>
    <w:div w:id="611982002">
      <w:bodyDiv w:val="1"/>
      <w:marLeft w:val="0"/>
      <w:marRight w:val="0"/>
      <w:marTop w:val="0"/>
      <w:marBottom w:val="0"/>
      <w:divBdr>
        <w:top w:val="none" w:sz="0" w:space="0" w:color="auto"/>
        <w:left w:val="none" w:sz="0" w:space="0" w:color="auto"/>
        <w:bottom w:val="none" w:sz="0" w:space="0" w:color="auto"/>
        <w:right w:val="none" w:sz="0" w:space="0" w:color="auto"/>
      </w:divBdr>
    </w:div>
    <w:div w:id="612521925">
      <w:bodyDiv w:val="1"/>
      <w:marLeft w:val="0"/>
      <w:marRight w:val="0"/>
      <w:marTop w:val="0"/>
      <w:marBottom w:val="0"/>
      <w:divBdr>
        <w:top w:val="none" w:sz="0" w:space="0" w:color="auto"/>
        <w:left w:val="none" w:sz="0" w:space="0" w:color="auto"/>
        <w:bottom w:val="none" w:sz="0" w:space="0" w:color="auto"/>
        <w:right w:val="none" w:sz="0" w:space="0" w:color="auto"/>
      </w:divBdr>
    </w:div>
    <w:div w:id="612787165">
      <w:bodyDiv w:val="1"/>
      <w:marLeft w:val="0"/>
      <w:marRight w:val="0"/>
      <w:marTop w:val="0"/>
      <w:marBottom w:val="0"/>
      <w:divBdr>
        <w:top w:val="none" w:sz="0" w:space="0" w:color="auto"/>
        <w:left w:val="none" w:sz="0" w:space="0" w:color="auto"/>
        <w:bottom w:val="none" w:sz="0" w:space="0" w:color="auto"/>
        <w:right w:val="none" w:sz="0" w:space="0" w:color="auto"/>
      </w:divBdr>
    </w:div>
    <w:div w:id="612831794">
      <w:bodyDiv w:val="1"/>
      <w:marLeft w:val="0"/>
      <w:marRight w:val="0"/>
      <w:marTop w:val="0"/>
      <w:marBottom w:val="0"/>
      <w:divBdr>
        <w:top w:val="none" w:sz="0" w:space="0" w:color="auto"/>
        <w:left w:val="none" w:sz="0" w:space="0" w:color="auto"/>
        <w:bottom w:val="none" w:sz="0" w:space="0" w:color="auto"/>
        <w:right w:val="none" w:sz="0" w:space="0" w:color="auto"/>
      </w:divBdr>
    </w:div>
    <w:div w:id="612833445">
      <w:bodyDiv w:val="1"/>
      <w:marLeft w:val="0"/>
      <w:marRight w:val="0"/>
      <w:marTop w:val="0"/>
      <w:marBottom w:val="0"/>
      <w:divBdr>
        <w:top w:val="none" w:sz="0" w:space="0" w:color="auto"/>
        <w:left w:val="none" w:sz="0" w:space="0" w:color="auto"/>
        <w:bottom w:val="none" w:sz="0" w:space="0" w:color="auto"/>
        <w:right w:val="none" w:sz="0" w:space="0" w:color="auto"/>
      </w:divBdr>
    </w:div>
    <w:div w:id="613753748">
      <w:bodyDiv w:val="1"/>
      <w:marLeft w:val="0"/>
      <w:marRight w:val="0"/>
      <w:marTop w:val="0"/>
      <w:marBottom w:val="0"/>
      <w:divBdr>
        <w:top w:val="none" w:sz="0" w:space="0" w:color="auto"/>
        <w:left w:val="none" w:sz="0" w:space="0" w:color="auto"/>
        <w:bottom w:val="none" w:sz="0" w:space="0" w:color="auto"/>
        <w:right w:val="none" w:sz="0" w:space="0" w:color="auto"/>
      </w:divBdr>
    </w:div>
    <w:div w:id="613831596">
      <w:bodyDiv w:val="1"/>
      <w:marLeft w:val="0"/>
      <w:marRight w:val="0"/>
      <w:marTop w:val="0"/>
      <w:marBottom w:val="0"/>
      <w:divBdr>
        <w:top w:val="none" w:sz="0" w:space="0" w:color="auto"/>
        <w:left w:val="none" w:sz="0" w:space="0" w:color="auto"/>
        <w:bottom w:val="none" w:sz="0" w:space="0" w:color="auto"/>
        <w:right w:val="none" w:sz="0" w:space="0" w:color="auto"/>
      </w:divBdr>
    </w:div>
    <w:div w:id="614944073">
      <w:bodyDiv w:val="1"/>
      <w:marLeft w:val="0"/>
      <w:marRight w:val="0"/>
      <w:marTop w:val="0"/>
      <w:marBottom w:val="0"/>
      <w:divBdr>
        <w:top w:val="none" w:sz="0" w:space="0" w:color="auto"/>
        <w:left w:val="none" w:sz="0" w:space="0" w:color="auto"/>
        <w:bottom w:val="none" w:sz="0" w:space="0" w:color="auto"/>
        <w:right w:val="none" w:sz="0" w:space="0" w:color="auto"/>
      </w:divBdr>
    </w:div>
    <w:div w:id="614990430">
      <w:bodyDiv w:val="1"/>
      <w:marLeft w:val="0"/>
      <w:marRight w:val="0"/>
      <w:marTop w:val="0"/>
      <w:marBottom w:val="0"/>
      <w:divBdr>
        <w:top w:val="none" w:sz="0" w:space="0" w:color="auto"/>
        <w:left w:val="none" w:sz="0" w:space="0" w:color="auto"/>
        <w:bottom w:val="none" w:sz="0" w:space="0" w:color="auto"/>
        <w:right w:val="none" w:sz="0" w:space="0" w:color="auto"/>
      </w:divBdr>
    </w:div>
    <w:div w:id="615142128">
      <w:bodyDiv w:val="1"/>
      <w:marLeft w:val="0"/>
      <w:marRight w:val="0"/>
      <w:marTop w:val="0"/>
      <w:marBottom w:val="0"/>
      <w:divBdr>
        <w:top w:val="none" w:sz="0" w:space="0" w:color="auto"/>
        <w:left w:val="none" w:sz="0" w:space="0" w:color="auto"/>
        <w:bottom w:val="none" w:sz="0" w:space="0" w:color="auto"/>
        <w:right w:val="none" w:sz="0" w:space="0" w:color="auto"/>
      </w:divBdr>
    </w:div>
    <w:div w:id="615253962">
      <w:bodyDiv w:val="1"/>
      <w:marLeft w:val="0"/>
      <w:marRight w:val="0"/>
      <w:marTop w:val="0"/>
      <w:marBottom w:val="0"/>
      <w:divBdr>
        <w:top w:val="none" w:sz="0" w:space="0" w:color="auto"/>
        <w:left w:val="none" w:sz="0" w:space="0" w:color="auto"/>
        <w:bottom w:val="none" w:sz="0" w:space="0" w:color="auto"/>
        <w:right w:val="none" w:sz="0" w:space="0" w:color="auto"/>
      </w:divBdr>
    </w:div>
    <w:div w:id="615451092">
      <w:bodyDiv w:val="1"/>
      <w:marLeft w:val="0"/>
      <w:marRight w:val="0"/>
      <w:marTop w:val="0"/>
      <w:marBottom w:val="0"/>
      <w:divBdr>
        <w:top w:val="none" w:sz="0" w:space="0" w:color="auto"/>
        <w:left w:val="none" w:sz="0" w:space="0" w:color="auto"/>
        <w:bottom w:val="none" w:sz="0" w:space="0" w:color="auto"/>
        <w:right w:val="none" w:sz="0" w:space="0" w:color="auto"/>
      </w:divBdr>
    </w:div>
    <w:div w:id="615597225">
      <w:bodyDiv w:val="1"/>
      <w:marLeft w:val="0"/>
      <w:marRight w:val="0"/>
      <w:marTop w:val="0"/>
      <w:marBottom w:val="0"/>
      <w:divBdr>
        <w:top w:val="none" w:sz="0" w:space="0" w:color="auto"/>
        <w:left w:val="none" w:sz="0" w:space="0" w:color="auto"/>
        <w:bottom w:val="none" w:sz="0" w:space="0" w:color="auto"/>
        <w:right w:val="none" w:sz="0" w:space="0" w:color="auto"/>
      </w:divBdr>
    </w:div>
    <w:div w:id="615602832">
      <w:bodyDiv w:val="1"/>
      <w:marLeft w:val="0"/>
      <w:marRight w:val="0"/>
      <w:marTop w:val="0"/>
      <w:marBottom w:val="0"/>
      <w:divBdr>
        <w:top w:val="none" w:sz="0" w:space="0" w:color="auto"/>
        <w:left w:val="none" w:sz="0" w:space="0" w:color="auto"/>
        <w:bottom w:val="none" w:sz="0" w:space="0" w:color="auto"/>
        <w:right w:val="none" w:sz="0" w:space="0" w:color="auto"/>
      </w:divBdr>
    </w:div>
    <w:div w:id="615605184">
      <w:bodyDiv w:val="1"/>
      <w:marLeft w:val="0"/>
      <w:marRight w:val="0"/>
      <w:marTop w:val="0"/>
      <w:marBottom w:val="0"/>
      <w:divBdr>
        <w:top w:val="none" w:sz="0" w:space="0" w:color="auto"/>
        <w:left w:val="none" w:sz="0" w:space="0" w:color="auto"/>
        <w:bottom w:val="none" w:sz="0" w:space="0" w:color="auto"/>
        <w:right w:val="none" w:sz="0" w:space="0" w:color="auto"/>
      </w:divBdr>
    </w:div>
    <w:div w:id="617182045">
      <w:bodyDiv w:val="1"/>
      <w:marLeft w:val="0"/>
      <w:marRight w:val="0"/>
      <w:marTop w:val="0"/>
      <w:marBottom w:val="0"/>
      <w:divBdr>
        <w:top w:val="none" w:sz="0" w:space="0" w:color="auto"/>
        <w:left w:val="none" w:sz="0" w:space="0" w:color="auto"/>
        <w:bottom w:val="none" w:sz="0" w:space="0" w:color="auto"/>
        <w:right w:val="none" w:sz="0" w:space="0" w:color="auto"/>
      </w:divBdr>
    </w:div>
    <w:div w:id="617756184">
      <w:bodyDiv w:val="1"/>
      <w:marLeft w:val="0"/>
      <w:marRight w:val="0"/>
      <w:marTop w:val="0"/>
      <w:marBottom w:val="0"/>
      <w:divBdr>
        <w:top w:val="none" w:sz="0" w:space="0" w:color="auto"/>
        <w:left w:val="none" w:sz="0" w:space="0" w:color="auto"/>
        <w:bottom w:val="none" w:sz="0" w:space="0" w:color="auto"/>
        <w:right w:val="none" w:sz="0" w:space="0" w:color="auto"/>
      </w:divBdr>
    </w:div>
    <w:div w:id="617875308">
      <w:bodyDiv w:val="1"/>
      <w:marLeft w:val="0"/>
      <w:marRight w:val="0"/>
      <w:marTop w:val="0"/>
      <w:marBottom w:val="0"/>
      <w:divBdr>
        <w:top w:val="none" w:sz="0" w:space="0" w:color="auto"/>
        <w:left w:val="none" w:sz="0" w:space="0" w:color="auto"/>
        <w:bottom w:val="none" w:sz="0" w:space="0" w:color="auto"/>
        <w:right w:val="none" w:sz="0" w:space="0" w:color="auto"/>
      </w:divBdr>
    </w:div>
    <w:div w:id="618873848">
      <w:bodyDiv w:val="1"/>
      <w:marLeft w:val="0"/>
      <w:marRight w:val="0"/>
      <w:marTop w:val="0"/>
      <w:marBottom w:val="0"/>
      <w:divBdr>
        <w:top w:val="none" w:sz="0" w:space="0" w:color="auto"/>
        <w:left w:val="none" w:sz="0" w:space="0" w:color="auto"/>
        <w:bottom w:val="none" w:sz="0" w:space="0" w:color="auto"/>
        <w:right w:val="none" w:sz="0" w:space="0" w:color="auto"/>
      </w:divBdr>
    </w:div>
    <w:div w:id="618876671">
      <w:bodyDiv w:val="1"/>
      <w:marLeft w:val="0"/>
      <w:marRight w:val="0"/>
      <w:marTop w:val="0"/>
      <w:marBottom w:val="0"/>
      <w:divBdr>
        <w:top w:val="none" w:sz="0" w:space="0" w:color="auto"/>
        <w:left w:val="none" w:sz="0" w:space="0" w:color="auto"/>
        <w:bottom w:val="none" w:sz="0" w:space="0" w:color="auto"/>
        <w:right w:val="none" w:sz="0" w:space="0" w:color="auto"/>
      </w:divBdr>
    </w:div>
    <w:div w:id="619730265">
      <w:bodyDiv w:val="1"/>
      <w:marLeft w:val="0"/>
      <w:marRight w:val="0"/>
      <w:marTop w:val="0"/>
      <w:marBottom w:val="0"/>
      <w:divBdr>
        <w:top w:val="none" w:sz="0" w:space="0" w:color="auto"/>
        <w:left w:val="none" w:sz="0" w:space="0" w:color="auto"/>
        <w:bottom w:val="none" w:sz="0" w:space="0" w:color="auto"/>
        <w:right w:val="none" w:sz="0" w:space="0" w:color="auto"/>
      </w:divBdr>
    </w:div>
    <w:div w:id="620038847">
      <w:bodyDiv w:val="1"/>
      <w:marLeft w:val="0"/>
      <w:marRight w:val="0"/>
      <w:marTop w:val="0"/>
      <w:marBottom w:val="0"/>
      <w:divBdr>
        <w:top w:val="none" w:sz="0" w:space="0" w:color="auto"/>
        <w:left w:val="none" w:sz="0" w:space="0" w:color="auto"/>
        <w:bottom w:val="none" w:sz="0" w:space="0" w:color="auto"/>
        <w:right w:val="none" w:sz="0" w:space="0" w:color="auto"/>
      </w:divBdr>
    </w:div>
    <w:div w:id="620959822">
      <w:bodyDiv w:val="1"/>
      <w:marLeft w:val="0"/>
      <w:marRight w:val="0"/>
      <w:marTop w:val="0"/>
      <w:marBottom w:val="0"/>
      <w:divBdr>
        <w:top w:val="none" w:sz="0" w:space="0" w:color="auto"/>
        <w:left w:val="none" w:sz="0" w:space="0" w:color="auto"/>
        <w:bottom w:val="none" w:sz="0" w:space="0" w:color="auto"/>
        <w:right w:val="none" w:sz="0" w:space="0" w:color="auto"/>
      </w:divBdr>
    </w:div>
    <w:div w:id="621034486">
      <w:bodyDiv w:val="1"/>
      <w:marLeft w:val="0"/>
      <w:marRight w:val="0"/>
      <w:marTop w:val="0"/>
      <w:marBottom w:val="0"/>
      <w:divBdr>
        <w:top w:val="none" w:sz="0" w:space="0" w:color="auto"/>
        <w:left w:val="none" w:sz="0" w:space="0" w:color="auto"/>
        <w:bottom w:val="none" w:sz="0" w:space="0" w:color="auto"/>
        <w:right w:val="none" w:sz="0" w:space="0" w:color="auto"/>
      </w:divBdr>
    </w:div>
    <w:div w:id="622536416">
      <w:bodyDiv w:val="1"/>
      <w:marLeft w:val="0"/>
      <w:marRight w:val="0"/>
      <w:marTop w:val="0"/>
      <w:marBottom w:val="0"/>
      <w:divBdr>
        <w:top w:val="none" w:sz="0" w:space="0" w:color="auto"/>
        <w:left w:val="none" w:sz="0" w:space="0" w:color="auto"/>
        <w:bottom w:val="none" w:sz="0" w:space="0" w:color="auto"/>
        <w:right w:val="none" w:sz="0" w:space="0" w:color="auto"/>
      </w:divBdr>
    </w:div>
    <w:div w:id="623148520">
      <w:bodyDiv w:val="1"/>
      <w:marLeft w:val="0"/>
      <w:marRight w:val="0"/>
      <w:marTop w:val="0"/>
      <w:marBottom w:val="0"/>
      <w:divBdr>
        <w:top w:val="none" w:sz="0" w:space="0" w:color="auto"/>
        <w:left w:val="none" w:sz="0" w:space="0" w:color="auto"/>
        <w:bottom w:val="none" w:sz="0" w:space="0" w:color="auto"/>
        <w:right w:val="none" w:sz="0" w:space="0" w:color="auto"/>
      </w:divBdr>
    </w:div>
    <w:div w:id="624850933">
      <w:bodyDiv w:val="1"/>
      <w:marLeft w:val="0"/>
      <w:marRight w:val="0"/>
      <w:marTop w:val="0"/>
      <w:marBottom w:val="0"/>
      <w:divBdr>
        <w:top w:val="none" w:sz="0" w:space="0" w:color="auto"/>
        <w:left w:val="none" w:sz="0" w:space="0" w:color="auto"/>
        <w:bottom w:val="none" w:sz="0" w:space="0" w:color="auto"/>
        <w:right w:val="none" w:sz="0" w:space="0" w:color="auto"/>
      </w:divBdr>
    </w:div>
    <w:div w:id="624851087">
      <w:bodyDiv w:val="1"/>
      <w:marLeft w:val="0"/>
      <w:marRight w:val="0"/>
      <w:marTop w:val="0"/>
      <w:marBottom w:val="0"/>
      <w:divBdr>
        <w:top w:val="none" w:sz="0" w:space="0" w:color="auto"/>
        <w:left w:val="none" w:sz="0" w:space="0" w:color="auto"/>
        <w:bottom w:val="none" w:sz="0" w:space="0" w:color="auto"/>
        <w:right w:val="none" w:sz="0" w:space="0" w:color="auto"/>
      </w:divBdr>
    </w:div>
    <w:div w:id="625820810">
      <w:bodyDiv w:val="1"/>
      <w:marLeft w:val="0"/>
      <w:marRight w:val="0"/>
      <w:marTop w:val="0"/>
      <w:marBottom w:val="0"/>
      <w:divBdr>
        <w:top w:val="none" w:sz="0" w:space="0" w:color="auto"/>
        <w:left w:val="none" w:sz="0" w:space="0" w:color="auto"/>
        <w:bottom w:val="none" w:sz="0" w:space="0" w:color="auto"/>
        <w:right w:val="none" w:sz="0" w:space="0" w:color="auto"/>
      </w:divBdr>
    </w:div>
    <w:div w:id="625891435">
      <w:bodyDiv w:val="1"/>
      <w:marLeft w:val="0"/>
      <w:marRight w:val="0"/>
      <w:marTop w:val="0"/>
      <w:marBottom w:val="0"/>
      <w:divBdr>
        <w:top w:val="none" w:sz="0" w:space="0" w:color="auto"/>
        <w:left w:val="none" w:sz="0" w:space="0" w:color="auto"/>
        <w:bottom w:val="none" w:sz="0" w:space="0" w:color="auto"/>
        <w:right w:val="none" w:sz="0" w:space="0" w:color="auto"/>
      </w:divBdr>
    </w:div>
    <w:div w:id="626661781">
      <w:bodyDiv w:val="1"/>
      <w:marLeft w:val="0"/>
      <w:marRight w:val="0"/>
      <w:marTop w:val="0"/>
      <w:marBottom w:val="0"/>
      <w:divBdr>
        <w:top w:val="none" w:sz="0" w:space="0" w:color="auto"/>
        <w:left w:val="none" w:sz="0" w:space="0" w:color="auto"/>
        <w:bottom w:val="none" w:sz="0" w:space="0" w:color="auto"/>
        <w:right w:val="none" w:sz="0" w:space="0" w:color="auto"/>
      </w:divBdr>
    </w:div>
    <w:div w:id="627199932">
      <w:bodyDiv w:val="1"/>
      <w:marLeft w:val="0"/>
      <w:marRight w:val="0"/>
      <w:marTop w:val="0"/>
      <w:marBottom w:val="0"/>
      <w:divBdr>
        <w:top w:val="none" w:sz="0" w:space="0" w:color="auto"/>
        <w:left w:val="none" w:sz="0" w:space="0" w:color="auto"/>
        <w:bottom w:val="none" w:sz="0" w:space="0" w:color="auto"/>
        <w:right w:val="none" w:sz="0" w:space="0" w:color="auto"/>
      </w:divBdr>
    </w:div>
    <w:div w:id="627249512">
      <w:bodyDiv w:val="1"/>
      <w:marLeft w:val="0"/>
      <w:marRight w:val="0"/>
      <w:marTop w:val="0"/>
      <w:marBottom w:val="0"/>
      <w:divBdr>
        <w:top w:val="none" w:sz="0" w:space="0" w:color="auto"/>
        <w:left w:val="none" w:sz="0" w:space="0" w:color="auto"/>
        <w:bottom w:val="none" w:sz="0" w:space="0" w:color="auto"/>
        <w:right w:val="none" w:sz="0" w:space="0" w:color="auto"/>
      </w:divBdr>
    </w:div>
    <w:div w:id="627442903">
      <w:bodyDiv w:val="1"/>
      <w:marLeft w:val="0"/>
      <w:marRight w:val="0"/>
      <w:marTop w:val="0"/>
      <w:marBottom w:val="0"/>
      <w:divBdr>
        <w:top w:val="none" w:sz="0" w:space="0" w:color="auto"/>
        <w:left w:val="none" w:sz="0" w:space="0" w:color="auto"/>
        <w:bottom w:val="none" w:sz="0" w:space="0" w:color="auto"/>
        <w:right w:val="none" w:sz="0" w:space="0" w:color="auto"/>
      </w:divBdr>
    </w:div>
    <w:div w:id="628363259">
      <w:bodyDiv w:val="1"/>
      <w:marLeft w:val="0"/>
      <w:marRight w:val="0"/>
      <w:marTop w:val="0"/>
      <w:marBottom w:val="0"/>
      <w:divBdr>
        <w:top w:val="none" w:sz="0" w:space="0" w:color="auto"/>
        <w:left w:val="none" w:sz="0" w:space="0" w:color="auto"/>
        <w:bottom w:val="none" w:sz="0" w:space="0" w:color="auto"/>
        <w:right w:val="none" w:sz="0" w:space="0" w:color="auto"/>
      </w:divBdr>
    </w:div>
    <w:div w:id="628433863">
      <w:bodyDiv w:val="1"/>
      <w:marLeft w:val="0"/>
      <w:marRight w:val="0"/>
      <w:marTop w:val="0"/>
      <w:marBottom w:val="0"/>
      <w:divBdr>
        <w:top w:val="none" w:sz="0" w:space="0" w:color="auto"/>
        <w:left w:val="none" w:sz="0" w:space="0" w:color="auto"/>
        <w:bottom w:val="none" w:sz="0" w:space="0" w:color="auto"/>
        <w:right w:val="none" w:sz="0" w:space="0" w:color="auto"/>
      </w:divBdr>
    </w:div>
    <w:div w:id="629170027">
      <w:bodyDiv w:val="1"/>
      <w:marLeft w:val="0"/>
      <w:marRight w:val="0"/>
      <w:marTop w:val="0"/>
      <w:marBottom w:val="0"/>
      <w:divBdr>
        <w:top w:val="none" w:sz="0" w:space="0" w:color="auto"/>
        <w:left w:val="none" w:sz="0" w:space="0" w:color="auto"/>
        <w:bottom w:val="none" w:sz="0" w:space="0" w:color="auto"/>
        <w:right w:val="none" w:sz="0" w:space="0" w:color="auto"/>
      </w:divBdr>
    </w:div>
    <w:div w:id="629433020">
      <w:bodyDiv w:val="1"/>
      <w:marLeft w:val="0"/>
      <w:marRight w:val="0"/>
      <w:marTop w:val="0"/>
      <w:marBottom w:val="0"/>
      <w:divBdr>
        <w:top w:val="none" w:sz="0" w:space="0" w:color="auto"/>
        <w:left w:val="none" w:sz="0" w:space="0" w:color="auto"/>
        <w:bottom w:val="none" w:sz="0" w:space="0" w:color="auto"/>
        <w:right w:val="none" w:sz="0" w:space="0" w:color="auto"/>
      </w:divBdr>
    </w:div>
    <w:div w:id="630206629">
      <w:bodyDiv w:val="1"/>
      <w:marLeft w:val="0"/>
      <w:marRight w:val="0"/>
      <w:marTop w:val="0"/>
      <w:marBottom w:val="0"/>
      <w:divBdr>
        <w:top w:val="none" w:sz="0" w:space="0" w:color="auto"/>
        <w:left w:val="none" w:sz="0" w:space="0" w:color="auto"/>
        <w:bottom w:val="none" w:sz="0" w:space="0" w:color="auto"/>
        <w:right w:val="none" w:sz="0" w:space="0" w:color="auto"/>
      </w:divBdr>
    </w:div>
    <w:div w:id="630941483">
      <w:bodyDiv w:val="1"/>
      <w:marLeft w:val="0"/>
      <w:marRight w:val="0"/>
      <w:marTop w:val="0"/>
      <w:marBottom w:val="0"/>
      <w:divBdr>
        <w:top w:val="none" w:sz="0" w:space="0" w:color="auto"/>
        <w:left w:val="none" w:sz="0" w:space="0" w:color="auto"/>
        <w:bottom w:val="none" w:sz="0" w:space="0" w:color="auto"/>
        <w:right w:val="none" w:sz="0" w:space="0" w:color="auto"/>
      </w:divBdr>
    </w:div>
    <w:div w:id="631012475">
      <w:bodyDiv w:val="1"/>
      <w:marLeft w:val="0"/>
      <w:marRight w:val="0"/>
      <w:marTop w:val="0"/>
      <w:marBottom w:val="0"/>
      <w:divBdr>
        <w:top w:val="none" w:sz="0" w:space="0" w:color="auto"/>
        <w:left w:val="none" w:sz="0" w:space="0" w:color="auto"/>
        <w:bottom w:val="none" w:sz="0" w:space="0" w:color="auto"/>
        <w:right w:val="none" w:sz="0" w:space="0" w:color="auto"/>
      </w:divBdr>
    </w:div>
    <w:div w:id="631668599">
      <w:bodyDiv w:val="1"/>
      <w:marLeft w:val="0"/>
      <w:marRight w:val="0"/>
      <w:marTop w:val="0"/>
      <w:marBottom w:val="0"/>
      <w:divBdr>
        <w:top w:val="none" w:sz="0" w:space="0" w:color="auto"/>
        <w:left w:val="none" w:sz="0" w:space="0" w:color="auto"/>
        <w:bottom w:val="none" w:sz="0" w:space="0" w:color="auto"/>
        <w:right w:val="none" w:sz="0" w:space="0" w:color="auto"/>
      </w:divBdr>
    </w:div>
    <w:div w:id="631713381">
      <w:bodyDiv w:val="1"/>
      <w:marLeft w:val="0"/>
      <w:marRight w:val="0"/>
      <w:marTop w:val="0"/>
      <w:marBottom w:val="0"/>
      <w:divBdr>
        <w:top w:val="none" w:sz="0" w:space="0" w:color="auto"/>
        <w:left w:val="none" w:sz="0" w:space="0" w:color="auto"/>
        <w:bottom w:val="none" w:sz="0" w:space="0" w:color="auto"/>
        <w:right w:val="none" w:sz="0" w:space="0" w:color="auto"/>
      </w:divBdr>
    </w:div>
    <w:div w:id="632491788">
      <w:bodyDiv w:val="1"/>
      <w:marLeft w:val="0"/>
      <w:marRight w:val="0"/>
      <w:marTop w:val="0"/>
      <w:marBottom w:val="0"/>
      <w:divBdr>
        <w:top w:val="none" w:sz="0" w:space="0" w:color="auto"/>
        <w:left w:val="none" w:sz="0" w:space="0" w:color="auto"/>
        <w:bottom w:val="none" w:sz="0" w:space="0" w:color="auto"/>
        <w:right w:val="none" w:sz="0" w:space="0" w:color="auto"/>
      </w:divBdr>
    </w:div>
    <w:div w:id="632756014">
      <w:bodyDiv w:val="1"/>
      <w:marLeft w:val="0"/>
      <w:marRight w:val="0"/>
      <w:marTop w:val="0"/>
      <w:marBottom w:val="0"/>
      <w:divBdr>
        <w:top w:val="none" w:sz="0" w:space="0" w:color="auto"/>
        <w:left w:val="none" w:sz="0" w:space="0" w:color="auto"/>
        <w:bottom w:val="none" w:sz="0" w:space="0" w:color="auto"/>
        <w:right w:val="none" w:sz="0" w:space="0" w:color="auto"/>
      </w:divBdr>
    </w:div>
    <w:div w:id="633408827">
      <w:bodyDiv w:val="1"/>
      <w:marLeft w:val="0"/>
      <w:marRight w:val="0"/>
      <w:marTop w:val="0"/>
      <w:marBottom w:val="0"/>
      <w:divBdr>
        <w:top w:val="none" w:sz="0" w:space="0" w:color="auto"/>
        <w:left w:val="none" w:sz="0" w:space="0" w:color="auto"/>
        <w:bottom w:val="none" w:sz="0" w:space="0" w:color="auto"/>
        <w:right w:val="none" w:sz="0" w:space="0" w:color="auto"/>
      </w:divBdr>
    </w:div>
    <w:div w:id="633868970">
      <w:bodyDiv w:val="1"/>
      <w:marLeft w:val="0"/>
      <w:marRight w:val="0"/>
      <w:marTop w:val="0"/>
      <w:marBottom w:val="0"/>
      <w:divBdr>
        <w:top w:val="none" w:sz="0" w:space="0" w:color="auto"/>
        <w:left w:val="none" w:sz="0" w:space="0" w:color="auto"/>
        <w:bottom w:val="none" w:sz="0" w:space="0" w:color="auto"/>
        <w:right w:val="none" w:sz="0" w:space="0" w:color="auto"/>
      </w:divBdr>
    </w:div>
    <w:div w:id="634063610">
      <w:bodyDiv w:val="1"/>
      <w:marLeft w:val="0"/>
      <w:marRight w:val="0"/>
      <w:marTop w:val="0"/>
      <w:marBottom w:val="0"/>
      <w:divBdr>
        <w:top w:val="none" w:sz="0" w:space="0" w:color="auto"/>
        <w:left w:val="none" w:sz="0" w:space="0" w:color="auto"/>
        <w:bottom w:val="none" w:sz="0" w:space="0" w:color="auto"/>
        <w:right w:val="none" w:sz="0" w:space="0" w:color="auto"/>
      </w:divBdr>
    </w:div>
    <w:div w:id="634718534">
      <w:bodyDiv w:val="1"/>
      <w:marLeft w:val="0"/>
      <w:marRight w:val="0"/>
      <w:marTop w:val="0"/>
      <w:marBottom w:val="0"/>
      <w:divBdr>
        <w:top w:val="none" w:sz="0" w:space="0" w:color="auto"/>
        <w:left w:val="none" w:sz="0" w:space="0" w:color="auto"/>
        <w:bottom w:val="none" w:sz="0" w:space="0" w:color="auto"/>
        <w:right w:val="none" w:sz="0" w:space="0" w:color="auto"/>
      </w:divBdr>
    </w:div>
    <w:div w:id="634986029">
      <w:bodyDiv w:val="1"/>
      <w:marLeft w:val="0"/>
      <w:marRight w:val="0"/>
      <w:marTop w:val="0"/>
      <w:marBottom w:val="0"/>
      <w:divBdr>
        <w:top w:val="none" w:sz="0" w:space="0" w:color="auto"/>
        <w:left w:val="none" w:sz="0" w:space="0" w:color="auto"/>
        <w:bottom w:val="none" w:sz="0" w:space="0" w:color="auto"/>
        <w:right w:val="none" w:sz="0" w:space="0" w:color="auto"/>
      </w:divBdr>
    </w:div>
    <w:div w:id="635456404">
      <w:bodyDiv w:val="1"/>
      <w:marLeft w:val="0"/>
      <w:marRight w:val="0"/>
      <w:marTop w:val="0"/>
      <w:marBottom w:val="0"/>
      <w:divBdr>
        <w:top w:val="none" w:sz="0" w:space="0" w:color="auto"/>
        <w:left w:val="none" w:sz="0" w:space="0" w:color="auto"/>
        <w:bottom w:val="none" w:sz="0" w:space="0" w:color="auto"/>
        <w:right w:val="none" w:sz="0" w:space="0" w:color="auto"/>
      </w:divBdr>
    </w:div>
    <w:div w:id="635768117">
      <w:bodyDiv w:val="1"/>
      <w:marLeft w:val="0"/>
      <w:marRight w:val="0"/>
      <w:marTop w:val="0"/>
      <w:marBottom w:val="0"/>
      <w:divBdr>
        <w:top w:val="none" w:sz="0" w:space="0" w:color="auto"/>
        <w:left w:val="none" w:sz="0" w:space="0" w:color="auto"/>
        <w:bottom w:val="none" w:sz="0" w:space="0" w:color="auto"/>
        <w:right w:val="none" w:sz="0" w:space="0" w:color="auto"/>
      </w:divBdr>
    </w:div>
    <w:div w:id="636304692">
      <w:bodyDiv w:val="1"/>
      <w:marLeft w:val="0"/>
      <w:marRight w:val="0"/>
      <w:marTop w:val="0"/>
      <w:marBottom w:val="0"/>
      <w:divBdr>
        <w:top w:val="none" w:sz="0" w:space="0" w:color="auto"/>
        <w:left w:val="none" w:sz="0" w:space="0" w:color="auto"/>
        <w:bottom w:val="none" w:sz="0" w:space="0" w:color="auto"/>
        <w:right w:val="none" w:sz="0" w:space="0" w:color="auto"/>
      </w:divBdr>
    </w:div>
    <w:div w:id="636839473">
      <w:bodyDiv w:val="1"/>
      <w:marLeft w:val="0"/>
      <w:marRight w:val="0"/>
      <w:marTop w:val="0"/>
      <w:marBottom w:val="0"/>
      <w:divBdr>
        <w:top w:val="none" w:sz="0" w:space="0" w:color="auto"/>
        <w:left w:val="none" w:sz="0" w:space="0" w:color="auto"/>
        <w:bottom w:val="none" w:sz="0" w:space="0" w:color="auto"/>
        <w:right w:val="none" w:sz="0" w:space="0" w:color="auto"/>
      </w:divBdr>
    </w:div>
    <w:div w:id="636842382">
      <w:bodyDiv w:val="1"/>
      <w:marLeft w:val="0"/>
      <w:marRight w:val="0"/>
      <w:marTop w:val="0"/>
      <w:marBottom w:val="0"/>
      <w:divBdr>
        <w:top w:val="none" w:sz="0" w:space="0" w:color="auto"/>
        <w:left w:val="none" w:sz="0" w:space="0" w:color="auto"/>
        <w:bottom w:val="none" w:sz="0" w:space="0" w:color="auto"/>
        <w:right w:val="none" w:sz="0" w:space="0" w:color="auto"/>
      </w:divBdr>
    </w:div>
    <w:div w:id="637612397">
      <w:bodyDiv w:val="1"/>
      <w:marLeft w:val="0"/>
      <w:marRight w:val="0"/>
      <w:marTop w:val="0"/>
      <w:marBottom w:val="0"/>
      <w:divBdr>
        <w:top w:val="none" w:sz="0" w:space="0" w:color="auto"/>
        <w:left w:val="none" w:sz="0" w:space="0" w:color="auto"/>
        <w:bottom w:val="none" w:sz="0" w:space="0" w:color="auto"/>
        <w:right w:val="none" w:sz="0" w:space="0" w:color="auto"/>
      </w:divBdr>
    </w:div>
    <w:div w:id="637879181">
      <w:bodyDiv w:val="1"/>
      <w:marLeft w:val="0"/>
      <w:marRight w:val="0"/>
      <w:marTop w:val="0"/>
      <w:marBottom w:val="0"/>
      <w:divBdr>
        <w:top w:val="none" w:sz="0" w:space="0" w:color="auto"/>
        <w:left w:val="none" w:sz="0" w:space="0" w:color="auto"/>
        <w:bottom w:val="none" w:sz="0" w:space="0" w:color="auto"/>
        <w:right w:val="none" w:sz="0" w:space="0" w:color="auto"/>
      </w:divBdr>
    </w:div>
    <w:div w:id="637956072">
      <w:bodyDiv w:val="1"/>
      <w:marLeft w:val="0"/>
      <w:marRight w:val="0"/>
      <w:marTop w:val="0"/>
      <w:marBottom w:val="0"/>
      <w:divBdr>
        <w:top w:val="none" w:sz="0" w:space="0" w:color="auto"/>
        <w:left w:val="none" w:sz="0" w:space="0" w:color="auto"/>
        <w:bottom w:val="none" w:sz="0" w:space="0" w:color="auto"/>
        <w:right w:val="none" w:sz="0" w:space="0" w:color="auto"/>
      </w:divBdr>
    </w:div>
    <w:div w:id="638845139">
      <w:bodyDiv w:val="1"/>
      <w:marLeft w:val="0"/>
      <w:marRight w:val="0"/>
      <w:marTop w:val="0"/>
      <w:marBottom w:val="0"/>
      <w:divBdr>
        <w:top w:val="none" w:sz="0" w:space="0" w:color="auto"/>
        <w:left w:val="none" w:sz="0" w:space="0" w:color="auto"/>
        <w:bottom w:val="none" w:sz="0" w:space="0" w:color="auto"/>
        <w:right w:val="none" w:sz="0" w:space="0" w:color="auto"/>
      </w:divBdr>
    </w:div>
    <w:div w:id="640188340">
      <w:bodyDiv w:val="1"/>
      <w:marLeft w:val="0"/>
      <w:marRight w:val="0"/>
      <w:marTop w:val="0"/>
      <w:marBottom w:val="0"/>
      <w:divBdr>
        <w:top w:val="none" w:sz="0" w:space="0" w:color="auto"/>
        <w:left w:val="none" w:sz="0" w:space="0" w:color="auto"/>
        <w:bottom w:val="none" w:sz="0" w:space="0" w:color="auto"/>
        <w:right w:val="none" w:sz="0" w:space="0" w:color="auto"/>
      </w:divBdr>
    </w:div>
    <w:div w:id="640887569">
      <w:bodyDiv w:val="1"/>
      <w:marLeft w:val="0"/>
      <w:marRight w:val="0"/>
      <w:marTop w:val="0"/>
      <w:marBottom w:val="0"/>
      <w:divBdr>
        <w:top w:val="none" w:sz="0" w:space="0" w:color="auto"/>
        <w:left w:val="none" w:sz="0" w:space="0" w:color="auto"/>
        <w:bottom w:val="none" w:sz="0" w:space="0" w:color="auto"/>
        <w:right w:val="none" w:sz="0" w:space="0" w:color="auto"/>
      </w:divBdr>
    </w:div>
    <w:div w:id="641277643">
      <w:bodyDiv w:val="1"/>
      <w:marLeft w:val="0"/>
      <w:marRight w:val="0"/>
      <w:marTop w:val="0"/>
      <w:marBottom w:val="0"/>
      <w:divBdr>
        <w:top w:val="none" w:sz="0" w:space="0" w:color="auto"/>
        <w:left w:val="none" w:sz="0" w:space="0" w:color="auto"/>
        <w:bottom w:val="none" w:sz="0" w:space="0" w:color="auto"/>
        <w:right w:val="none" w:sz="0" w:space="0" w:color="auto"/>
      </w:divBdr>
    </w:div>
    <w:div w:id="641427618">
      <w:bodyDiv w:val="1"/>
      <w:marLeft w:val="0"/>
      <w:marRight w:val="0"/>
      <w:marTop w:val="0"/>
      <w:marBottom w:val="0"/>
      <w:divBdr>
        <w:top w:val="none" w:sz="0" w:space="0" w:color="auto"/>
        <w:left w:val="none" w:sz="0" w:space="0" w:color="auto"/>
        <w:bottom w:val="none" w:sz="0" w:space="0" w:color="auto"/>
        <w:right w:val="none" w:sz="0" w:space="0" w:color="auto"/>
      </w:divBdr>
    </w:div>
    <w:div w:id="643004123">
      <w:bodyDiv w:val="1"/>
      <w:marLeft w:val="0"/>
      <w:marRight w:val="0"/>
      <w:marTop w:val="0"/>
      <w:marBottom w:val="0"/>
      <w:divBdr>
        <w:top w:val="none" w:sz="0" w:space="0" w:color="auto"/>
        <w:left w:val="none" w:sz="0" w:space="0" w:color="auto"/>
        <w:bottom w:val="none" w:sz="0" w:space="0" w:color="auto"/>
        <w:right w:val="none" w:sz="0" w:space="0" w:color="auto"/>
      </w:divBdr>
    </w:div>
    <w:div w:id="643392642">
      <w:bodyDiv w:val="1"/>
      <w:marLeft w:val="0"/>
      <w:marRight w:val="0"/>
      <w:marTop w:val="0"/>
      <w:marBottom w:val="0"/>
      <w:divBdr>
        <w:top w:val="none" w:sz="0" w:space="0" w:color="auto"/>
        <w:left w:val="none" w:sz="0" w:space="0" w:color="auto"/>
        <w:bottom w:val="none" w:sz="0" w:space="0" w:color="auto"/>
        <w:right w:val="none" w:sz="0" w:space="0" w:color="auto"/>
      </w:divBdr>
    </w:div>
    <w:div w:id="643463283">
      <w:bodyDiv w:val="1"/>
      <w:marLeft w:val="0"/>
      <w:marRight w:val="0"/>
      <w:marTop w:val="0"/>
      <w:marBottom w:val="0"/>
      <w:divBdr>
        <w:top w:val="none" w:sz="0" w:space="0" w:color="auto"/>
        <w:left w:val="none" w:sz="0" w:space="0" w:color="auto"/>
        <w:bottom w:val="none" w:sz="0" w:space="0" w:color="auto"/>
        <w:right w:val="none" w:sz="0" w:space="0" w:color="auto"/>
      </w:divBdr>
    </w:div>
    <w:div w:id="643774731">
      <w:bodyDiv w:val="1"/>
      <w:marLeft w:val="0"/>
      <w:marRight w:val="0"/>
      <w:marTop w:val="0"/>
      <w:marBottom w:val="0"/>
      <w:divBdr>
        <w:top w:val="none" w:sz="0" w:space="0" w:color="auto"/>
        <w:left w:val="none" w:sz="0" w:space="0" w:color="auto"/>
        <w:bottom w:val="none" w:sz="0" w:space="0" w:color="auto"/>
        <w:right w:val="none" w:sz="0" w:space="0" w:color="auto"/>
      </w:divBdr>
    </w:div>
    <w:div w:id="643775326">
      <w:bodyDiv w:val="1"/>
      <w:marLeft w:val="0"/>
      <w:marRight w:val="0"/>
      <w:marTop w:val="0"/>
      <w:marBottom w:val="0"/>
      <w:divBdr>
        <w:top w:val="none" w:sz="0" w:space="0" w:color="auto"/>
        <w:left w:val="none" w:sz="0" w:space="0" w:color="auto"/>
        <w:bottom w:val="none" w:sz="0" w:space="0" w:color="auto"/>
        <w:right w:val="none" w:sz="0" w:space="0" w:color="auto"/>
      </w:divBdr>
    </w:div>
    <w:div w:id="643852151">
      <w:bodyDiv w:val="1"/>
      <w:marLeft w:val="0"/>
      <w:marRight w:val="0"/>
      <w:marTop w:val="0"/>
      <w:marBottom w:val="0"/>
      <w:divBdr>
        <w:top w:val="none" w:sz="0" w:space="0" w:color="auto"/>
        <w:left w:val="none" w:sz="0" w:space="0" w:color="auto"/>
        <w:bottom w:val="none" w:sz="0" w:space="0" w:color="auto"/>
        <w:right w:val="none" w:sz="0" w:space="0" w:color="auto"/>
      </w:divBdr>
    </w:div>
    <w:div w:id="644548864">
      <w:bodyDiv w:val="1"/>
      <w:marLeft w:val="0"/>
      <w:marRight w:val="0"/>
      <w:marTop w:val="0"/>
      <w:marBottom w:val="0"/>
      <w:divBdr>
        <w:top w:val="none" w:sz="0" w:space="0" w:color="auto"/>
        <w:left w:val="none" w:sz="0" w:space="0" w:color="auto"/>
        <w:bottom w:val="none" w:sz="0" w:space="0" w:color="auto"/>
        <w:right w:val="none" w:sz="0" w:space="0" w:color="auto"/>
      </w:divBdr>
    </w:div>
    <w:div w:id="644773396">
      <w:bodyDiv w:val="1"/>
      <w:marLeft w:val="0"/>
      <w:marRight w:val="0"/>
      <w:marTop w:val="0"/>
      <w:marBottom w:val="0"/>
      <w:divBdr>
        <w:top w:val="none" w:sz="0" w:space="0" w:color="auto"/>
        <w:left w:val="none" w:sz="0" w:space="0" w:color="auto"/>
        <w:bottom w:val="none" w:sz="0" w:space="0" w:color="auto"/>
        <w:right w:val="none" w:sz="0" w:space="0" w:color="auto"/>
      </w:divBdr>
    </w:div>
    <w:div w:id="645429149">
      <w:bodyDiv w:val="1"/>
      <w:marLeft w:val="0"/>
      <w:marRight w:val="0"/>
      <w:marTop w:val="0"/>
      <w:marBottom w:val="0"/>
      <w:divBdr>
        <w:top w:val="none" w:sz="0" w:space="0" w:color="auto"/>
        <w:left w:val="none" w:sz="0" w:space="0" w:color="auto"/>
        <w:bottom w:val="none" w:sz="0" w:space="0" w:color="auto"/>
        <w:right w:val="none" w:sz="0" w:space="0" w:color="auto"/>
      </w:divBdr>
    </w:div>
    <w:div w:id="645550131">
      <w:bodyDiv w:val="1"/>
      <w:marLeft w:val="0"/>
      <w:marRight w:val="0"/>
      <w:marTop w:val="0"/>
      <w:marBottom w:val="0"/>
      <w:divBdr>
        <w:top w:val="none" w:sz="0" w:space="0" w:color="auto"/>
        <w:left w:val="none" w:sz="0" w:space="0" w:color="auto"/>
        <w:bottom w:val="none" w:sz="0" w:space="0" w:color="auto"/>
        <w:right w:val="none" w:sz="0" w:space="0" w:color="auto"/>
      </w:divBdr>
    </w:div>
    <w:div w:id="646402907">
      <w:bodyDiv w:val="1"/>
      <w:marLeft w:val="0"/>
      <w:marRight w:val="0"/>
      <w:marTop w:val="0"/>
      <w:marBottom w:val="0"/>
      <w:divBdr>
        <w:top w:val="none" w:sz="0" w:space="0" w:color="auto"/>
        <w:left w:val="none" w:sz="0" w:space="0" w:color="auto"/>
        <w:bottom w:val="none" w:sz="0" w:space="0" w:color="auto"/>
        <w:right w:val="none" w:sz="0" w:space="0" w:color="auto"/>
      </w:divBdr>
    </w:div>
    <w:div w:id="646478240">
      <w:bodyDiv w:val="1"/>
      <w:marLeft w:val="0"/>
      <w:marRight w:val="0"/>
      <w:marTop w:val="0"/>
      <w:marBottom w:val="0"/>
      <w:divBdr>
        <w:top w:val="none" w:sz="0" w:space="0" w:color="auto"/>
        <w:left w:val="none" w:sz="0" w:space="0" w:color="auto"/>
        <w:bottom w:val="none" w:sz="0" w:space="0" w:color="auto"/>
        <w:right w:val="none" w:sz="0" w:space="0" w:color="auto"/>
      </w:divBdr>
    </w:div>
    <w:div w:id="646591027">
      <w:bodyDiv w:val="1"/>
      <w:marLeft w:val="0"/>
      <w:marRight w:val="0"/>
      <w:marTop w:val="0"/>
      <w:marBottom w:val="0"/>
      <w:divBdr>
        <w:top w:val="none" w:sz="0" w:space="0" w:color="auto"/>
        <w:left w:val="none" w:sz="0" w:space="0" w:color="auto"/>
        <w:bottom w:val="none" w:sz="0" w:space="0" w:color="auto"/>
        <w:right w:val="none" w:sz="0" w:space="0" w:color="auto"/>
      </w:divBdr>
    </w:div>
    <w:div w:id="647125412">
      <w:bodyDiv w:val="1"/>
      <w:marLeft w:val="0"/>
      <w:marRight w:val="0"/>
      <w:marTop w:val="0"/>
      <w:marBottom w:val="0"/>
      <w:divBdr>
        <w:top w:val="none" w:sz="0" w:space="0" w:color="auto"/>
        <w:left w:val="none" w:sz="0" w:space="0" w:color="auto"/>
        <w:bottom w:val="none" w:sz="0" w:space="0" w:color="auto"/>
        <w:right w:val="none" w:sz="0" w:space="0" w:color="auto"/>
      </w:divBdr>
    </w:div>
    <w:div w:id="647175019">
      <w:bodyDiv w:val="1"/>
      <w:marLeft w:val="0"/>
      <w:marRight w:val="0"/>
      <w:marTop w:val="0"/>
      <w:marBottom w:val="0"/>
      <w:divBdr>
        <w:top w:val="none" w:sz="0" w:space="0" w:color="auto"/>
        <w:left w:val="none" w:sz="0" w:space="0" w:color="auto"/>
        <w:bottom w:val="none" w:sz="0" w:space="0" w:color="auto"/>
        <w:right w:val="none" w:sz="0" w:space="0" w:color="auto"/>
      </w:divBdr>
    </w:div>
    <w:div w:id="647319725">
      <w:bodyDiv w:val="1"/>
      <w:marLeft w:val="0"/>
      <w:marRight w:val="0"/>
      <w:marTop w:val="0"/>
      <w:marBottom w:val="0"/>
      <w:divBdr>
        <w:top w:val="none" w:sz="0" w:space="0" w:color="auto"/>
        <w:left w:val="none" w:sz="0" w:space="0" w:color="auto"/>
        <w:bottom w:val="none" w:sz="0" w:space="0" w:color="auto"/>
        <w:right w:val="none" w:sz="0" w:space="0" w:color="auto"/>
      </w:divBdr>
    </w:div>
    <w:div w:id="647366757">
      <w:bodyDiv w:val="1"/>
      <w:marLeft w:val="0"/>
      <w:marRight w:val="0"/>
      <w:marTop w:val="0"/>
      <w:marBottom w:val="0"/>
      <w:divBdr>
        <w:top w:val="none" w:sz="0" w:space="0" w:color="auto"/>
        <w:left w:val="none" w:sz="0" w:space="0" w:color="auto"/>
        <w:bottom w:val="none" w:sz="0" w:space="0" w:color="auto"/>
        <w:right w:val="none" w:sz="0" w:space="0" w:color="auto"/>
      </w:divBdr>
    </w:div>
    <w:div w:id="647780196">
      <w:bodyDiv w:val="1"/>
      <w:marLeft w:val="0"/>
      <w:marRight w:val="0"/>
      <w:marTop w:val="0"/>
      <w:marBottom w:val="0"/>
      <w:divBdr>
        <w:top w:val="none" w:sz="0" w:space="0" w:color="auto"/>
        <w:left w:val="none" w:sz="0" w:space="0" w:color="auto"/>
        <w:bottom w:val="none" w:sz="0" w:space="0" w:color="auto"/>
        <w:right w:val="none" w:sz="0" w:space="0" w:color="auto"/>
      </w:divBdr>
    </w:div>
    <w:div w:id="648248973">
      <w:bodyDiv w:val="1"/>
      <w:marLeft w:val="0"/>
      <w:marRight w:val="0"/>
      <w:marTop w:val="0"/>
      <w:marBottom w:val="0"/>
      <w:divBdr>
        <w:top w:val="none" w:sz="0" w:space="0" w:color="auto"/>
        <w:left w:val="none" w:sz="0" w:space="0" w:color="auto"/>
        <w:bottom w:val="none" w:sz="0" w:space="0" w:color="auto"/>
        <w:right w:val="none" w:sz="0" w:space="0" w:color="auto"/>
      </w:divBdr>
    </w:div>
    <w:div w:id="648286387">
      <w:bodyDiv w:val="1"/>
      <w:marLeft w:val="0"/>
      <w:marRight w:val="0"/>
      <w:marTop w:val="0"/>
      <w:marBottom w:val="0"/>
      <w:divBdr>
        <w:top w:val="none" w:sz="0" w:space="0" w:color="auto"/>
        <w:left w:val="none" w:sz="0" w:space="0" w:color="auto"/>
        <w:bottom w:val="none" w:sz="0" w:space="0" w:color="auto"/>
        <w:right w:val="none" w:sz="0" w:space="0" w:color="auto"/>
      </w:divBdr>
    </w:div>
    <w:div w:id="648705955">
      <w:bodyDiv w:val="1"/>
      <w:marLeft w:val="0"/>
      <w:marRight w:val="0"/>
      <w:marTop w:val="0"/>
      <w:marBottom w:val="0"/>
      <w:divBdr>
        <w:top w:val="none" w:sz="0" w:space="0" w:color="auto"/>
        <w:left w:val="none" w:sz="0" w:space="0" w:color="auto"/>
        <w:bottom w:val="none" w:sz="0" w:space="0" w:color="auto"/>
        <w:right w:val="none" w:sz="0" w:space="0" w:color="auto"/>
      </w:divBdr>
    </w:div>
    <w:div w:id="649093845">
      <w:bodyDiv w:val="1"/>
      <w:marLeft w:val="0"/>
      <w:marRight w:val="0"/>
      <w:marTop w:val="0"/>
      <w:marBottom w:val="0"/>
      <w:divBdr>
        <w:top w:val="none" w:sz="0" w:space="0" w:color="auto"/>
        <w:left w:val="none" w:sz="0" w:space="0" w:color="auto"/>
        <w:bottom w:val="none" w:sz="0" w:space="0" w:color="auto"/>
        <w:right w:val="none" w:sz="0" w:space="0" w:color="auto"/>
      </w:divBdr>
    </w:div>
    <w:div w:id="649212431">
      <w:bodyDiv w:val="1"/>
      <w:marLeft w:val="0"/>
      <w:marRight w:val="0"/>
      <w:marTop w:val="0"/>
      <w:marBottom w:val="0"/>
      <w:divBdr>
        <w:top w:val="none" w:sz="0" w:space="0" w:color="auto"/>
        <w:left w:val="none" w:sz="0" w:space="0" w:color="auto"/>
        <w:bottom w:val="none" w:sz="0" w:space="0" w:color="auto"/>
        <w:right w:val="none" w:sz="0" w:space="0" w:color="auto"/>
      </w:divBdr>
    </w:div>
    <w:div w:id="650138600">
      <w:bodyDiv w:val="1"/>
      <w:marLeft w:val="0"/>
      <w:marRight w:val="0"/>
      <w:marTop w:val="0"/>
      <w:marBottom w:val="0"/>
      <w:divBdr>
        <w:top w:val="none" w:sz="0" w:space="0" w:color="auto"/>
        <w:left w:val="none" w:sz="0" w:space="0" w:color="auto"/>
        <w:bottom w:val="none" w:sz="0" w:space="0" w:color="auto"/>
        <w:right w:val="none" w:sz="0" w:space="0" w:color="auto"/>
      </w:divBdr>
    </w:div>
    <w:div w:id="650400777">
      <w:bodyDiv w:val="1"/>
      <w:marLeft w:val="0"/>
      <w:marRight w:val="0"/>
      <w:marTop w:val="0"/>
      <w:marBottom w:val="0"/>
      <w:divBdr>
        <w:top w:val="none" w:sz="0" w:space="0" w:color="auto"/>
        <w:left w:val="none" w:sz="0" w:space="0" w:color="auto"/>
        <w:bottom w:val="none" w:sz="0" w:space="0" w:color="auto"/>
        <w:right w:val="none" w:sz="0" w:space="0" w:color="auto"/>
      </w:divBdr>
    </w:div>
    <w:div w:id="650911112">
      <w:bodyDiv w:val="1"/>
      <w:marLeft w:val="0"/>
      <w:marRight w:val="0"/>
      <w:marTop w:val="0"/>
      <w:marBottom w:val="0"/>
      <w:divBdr>
        <w:top w:val="none" w:sz="0" w:space="0" w:color="auto"/>
        <w:left w:val="none" w:sz="0" w:space="0" w:color="auto"/>
        <w:bottom w:val="none" w:sz="0" w:space="0" w:color="auto"/>
        <w:right w:val="none" w:sz="0" w:space="0" w:color="auto"/>
      </w:divBdr>
    </w:div>
    <w:div w:id="651719234">
      <w:bodyDiv w:val="1"/>
      <w:marLeft w:val="0"/>
      <w:marRight w:val="0"/>
      <w:marTop w:val="0"/>
      <w:marBottom w:val="0"/>
      <w:divBdr>
        <w:top w:val="none" w:sz="0" w:space="0" w:color="auto"/>
        <w:left w:val="none" w:sz="0" w:space="0" w:color="auto"/>
        <w:bottom w:val="none" w:sz="0" w:space="0" w:color="auto"/>
        <w:right w:val="none" w:sz="0" w:space="0" w:color="auto"/>
      </w:divBdr>
    </w:div>
    <w:div w:id="651761369">
      <w:bodyDiv w:val="1"/>
      <w:marLeft w:val="0"/>
      <w:marRight w:val="0"/>
      <w:marTop w:val="0"/>
      <w:marBottom w:val="0"/>
      <w:divBdr>
        <w:top w:val="none" w:sz="0" w:space="0" w:color="auto"/>
        <w:left w:val="none" w:sz="0" w:space="0" w:color="auto"/>
        <w:bottom w:val="none" w:sz="0" w:space="0" w:color="auto"/>
        <w:right w:val="none" w:sz="0" w:space="0" w:color="auto"/>
      </w:divBdr>
    </w:div>
    <w:div w:id="652106306">
      <w:bodyDiv w:val="1"/>
      <w:marLeft w:val="0"/>
      <w:marRight w:val="0"/>
      <w:marTop w:val="0"/>
      <w:marBottom w:val="0"/>
      <w:divBdr>
        <w:top w:val="none" w:sz="0" w:space="0" w:color="auto"/>
        <w:left w:val="none" w:sz="0" w:space="0" w:color="auto"/>
        <w:bottom w:val="none" w:sz="0" w:space="0" w:color="auto"/>
        <w:right w:val="none" w:sz="0" w:space="0" w:color="auto"/>
      </w:divBdr>
    </w:div>
    <w:div w:id="652300038">
      <w:bodyDiv w:val="1"/>
      <w:marLeft w:val="0"/>
      <w:marRight w:val="0"/>
      <w:marTop w:val="0"/>
      <w:marBottom w:val="0"/>
      <w:divBdr>
        <w:top w:val="none" w:sz="0" w:space="0" w:color="auto"/>
        <w:left w:val="none" w:sz="0" w:space="0" w:color="auto"/>
        <w:bottom w:val="none" w:sz="0" w:space="0" w:color="auto"/>
        <w:right w:val="none" w:sz="0" w:space="0" w:color="auto"/>
      </w:divBdr>
    </w:div>
    <w:div w:id="652879475">
      <w:bodyDiv w:val="1"/>
      <w:marLeft w:val="0"/>
      <w:marRight w:val="0"/>
      <w:marTop w:val="0"/>
      <w:marBottom w:val="0"/>
      <w:divBdr>
        <w:top w:val="none" w:sz="0" w:space="0" w:color="auto"/>
        <w:left w:val="none" w:sz="0" w:space="0" w:color="auto"/>
        <w:bottom w:val="none" w:sz="0" w:space="0" w:color="auto"/>
        <w:right w:val="none" w:sz="0" w:space="0" w:color="auto"/>
      </w:divBdr>
    </w:div>
    <w:div w:id="653071238">
      <w:bodyDiv w:val="1"/>
      <w:marLeft w:val="0"/>
      <w:marRight w:val="0"/>
      <w:marTop w:val="0"/>
      <w:marBottom w:val="0"/>
      <w:divBdr>
        <w:top w:val="none" w:sz="0" w:space="0" w:color="auto"/>
        <w:left w:val="none" w:sz="0" w:space="0" w:color="auto"/>
        <w:bottom w:val="none" w:sz="0" w:space="0" w:color="auto"/>
        <w:right w:val="none" w:sz="0" w:space="0" w:color="auto"/>
      </w:divBdr>
    </w:div>
    <w:div w:id="653147228">
      <w:bodyDiv w:val="1"/>
      <w:marLeft w:val="0"/>
      <w:marRight w:val="0"/>
      <w:marTop w:val="0"/>
      <w:marBottom w:val="0"/>
      <w:divBdr>
        <w:top w:val="none" w:sz="0" w:space="0" w:color="auto"/>
        <w:left w:val="none" w:sz="0" w:space="0" w:color="auto"/>
        <w:bottom w:val="none" w:sz="0" w:space="0" w:color="auto"/>
        <w:right w:val="none" w:sz="0" w:space="0" w:color="auto"/>
      </w:divBdr>
    </w:div>
    <w:div w:id="653486309">
      <w:bodyDiv w:val="1"/>
      <w:marLeft w:val="0"/>
      <w:marRight w:val="0"/>
      <w:marTop w:val="0"/>
      <w:marBottom w:val="0"/>
      <w:divBdr>
        <w:top w:val="none" w:sz="0" w:space="0" w:color="auto"/>
        <w:left w:val="none" w:sz="0" w:space="0" w:color="auto"/>
        <w:bottom w:val="none" w:sz="0" w:space="0" w:color="auto"/>
        <w:right w:val="none" w:sz="0" w:space="0" w:color="auto"/>
      </w:divBdr>
    </w:div>
    <w:div w:id="653608391">
      <w:bodyDiv w:val="1"/>
      <w:marLeft w:val="0"/>
      <w:marRight w:val="0"/>
      <w:marTop w:val="0"/>
      <w:marBottom w:val="0"/>
      <w:divBdr>
        <w:top w:val="none" w:sz="0" w:space="0" w:color="auto"/>
        <w:left w:val="none" w:sz="0" w:space="0" w:color="auto"/>
        <w:bottom w:val="none" w:sz="0" w:space="0" w:color="auto"/>
        <w:right w:val="none" w:sz="0" w:space="0" w:color="auto"/>
      </w:divBdr>
    </w:div>
    <w:div w:id="654526666">
      <w:bodyDiv w:val="1"/>
      <w:marLeft w:val="0"/>
      <w:marRight w:val="0"/>
      <w:marTop w:val="0"/>
      <w:marBottom w:val="0"/>
      <w:divBdr>
        <w:top w:val="none" w:sz="0" w:space="0" w:color="auto"/>
        <w:left w:val="none" w:sz="0" w:space="0" w:color="auto"/>
        <w:bottom w:val="none" w:sz="0" w:space="0" w:color="auto"/>
        <w:right w:val="none" w:sz="0" w:space="0" w:color="auto"/>
      </w:divBdr>
    </w:div>
    <w:div w:id="654797371">
      <w:bodyDiv w:val="1"/>
      <w:marLeft w:val="0"/>
      <w:marRight w:val="0"/>
      <w:marTop w:val="0"/>
      <w:marBottom w:val="0"/>
      <w:divBdr>
        <w:top w:val="none" w:sz="0" w:space="0" w:color="auto"/>
        <w:left w:val="none" w:sz="0" w:space="0" w:color="auto"/>
        <w:bottom w:val="none" w:sz="0" w:space="0" w:color="auto"/>
        <w:right w:val="none" w:sz="0" w:space="0" w:color="auto"/>
      </w:divBdr>
    </w:div>
    <w:div w:id="655181260">
      <w:bodyDiv w:val="1"/>
      <w:marLeft w:val="0"/>
      <w:marRight w:val="0"/>
      <w:marTop w:val="0"/>
      <w:marBottom w:val="0"/>
      <w:divBdr>
        <w:top w:val="none" w:sz="0" w:space="0" w:color="auto"/>
        <w:left w:val="none" w:sz="0" w:space="0" w:color="auto"/>
        <w:bottom w:val="none" w:sz="0" w:space="0" w:color="auto"/>
        <w:right w:val="none" w:sz="0" w:space="0" w:color="auto"/>
      </w:divBdr>
    </w:div>
    <w:div w:id="655569883">
      <w:bodyDiv w:val="1"/>
      <w:marLeft w:val="0"/>
      <w:marRight w:val="0"/>
      <w:marTop w:val="0"/>
      <w:marBottom w:val="0"/>
      <w:divBdr>
        <w:top w:val="none" w:sz="0" w:space="0" w:color="auto"/>
        <w:left w:val="none" w:sz="0" w:space="0" w:color="auto"/>
        <w:bottom w:val="none" w:sz="0" w:space="0" w:color="auto"/>
        <w:right w:val="none" w:sz="0" w:space="0" w:color="auto"/>
      </w:divBdr>
    </w:div>
    <w:div w:id="655644048">
      <w:bodyDiv w:val="1"/>
      <w:marLeft w:val="0"/>
      <w:marRight w:val="0"/>
      <w:marTop w:val="0"/>
      <w:marBottom w:val="0"/>
      <w:divBdr>
        <w:top w:val="none" w:sz="0" w:space="0" w:color="auto"/>
        <w:left w:val="none" w:sz="0" w:space="0" w:color="auto"/>
        <w:bottom w:val="none" w:sz="0" w:space="0" w:color="auto"/>
        <w:right w:val="none" w:sz="0" w:space="0" w:color="auto"/>
      </w:divBdr>
    </w:div>
    <w:div w:id="655689884">
      <w:bodyDiv w:val="1"/>
      <w:marLeft w:val="0"/>
      <w:marRight w:val="0"/>
      <w:marTop w:val="0"/>
      <w:marBottom w:val="0"/>
      <w:divBdr>
        <w:top w:val="none" w:sz="0" w:space="0" w:color="auto"/>
        <w:left w:val="none" w:sz="0" w:space="0" w:color="auto"/>
        <w:bottom w:val="none" w:sz="0" w:space="0" w:color="auto"/>
        <w:right w:val="none" w:sz="0" w:space="0" w:color="auto"/>
      </w:divBdr>
    </w:div>
    <w:div w:id="656037926">
      <w:bodyDiv w:val="1"/>
      <w:marLeft w:val="0"/>
      <w:marRight w:val="0"/>
      <w:marTop w:val="0"/>
      <w:marBottom w:val="0"/>
      <w:divBdr>
        <w:top w:val="none" w:sz="0" w:space="0" w:color="auto"/>
        <w:left w:val="none" w:sz="0" w:space="0" w:color="auto"/>
        <w:bottom w:val="none" w:sz="0" w:space="0" w:color="auto"/>
        <w:right w:val="none" w:sz="0" w:space="0" w:color="auto"/>
      </w:divBdr>
    </w:div>
    <w:div w:id="656303430">
      <w:bodyDiv w:val="1"/>
      <w:marLeft w:val="0"/>
      <w:marRight w:val="0"/>
      <w:marTop w:val="0"/>
      <w:marBottom w:val="0"/>
      <w:divBdr>
        <w:top w:val="none" w:sz="0" w:space="0" w:color="auto"/>
        <w:left w:val="none" w:sz="0" w:space="0" w:color="auto"/>
        <w:bottom w:val="none" w:sz="0" w:space="0" w:color="auto"/>
        <w:right w:val="none" w:sz="0" w:space="0" w:color="auto"/>
      </w:divBdr>
    </w:div>
    <w:div w:id="658533143">
      <w:bodyDiv w:val="1"/>
      <w:marLeft w:val="0"/>
      <w:marRight w:val="0"/>
      <w:marTop w:val="0"/>
      <w:marBottom w:val="0"/>
      <w:divBdr>
        <w:top w:val="none" w:sz="0" w:space="0" w:color="auto"/>
        <w:left w:val="none" w:sz="0" w:space="0" w:color="auto"/>
        <w:bottom w:val="none" w:sz="0" w:space="0" w:color="auto"/>
        <w:right w:val="none" w:sz="0" w:space="0" w:color="auto"/>
      </w:divBdr>
    </w:div>
    <w:div w:id="659315005">
      <w:bodyDiv w:val="1"/>
      <w:marLeft w:val="0"/>
      <w:marRight w:val="0"/>
      <w:marTop w:val="0"/>
      <w:marBottom w:val="0"/>
      <w:divBdr>
        <w:top w:val="none" w:sz="0" w:space="0" w:color="auto"/>
        <w:left w:val="none" w:sz="0" w:space="0" w:color="auto"/>
        <w:bottom w:val="none" w:sz="0" w:space="0" w:color="auto"/>
        <w:right w:val="none" w:sz="0" w:space="0" w:color="auto"/>
      </w:divBdr>
    </w:div>
    <w:div w:id="659387631">
      <w:bodyDiv w:val="1"/>
      <w:marLeft w:val="0"/>
      <w:marRight w:val="0"/>
      <w:marTop w:val="0"/>
      <w:marBottom w:val="0"/>
      <w:divBdr>
        <w:top w:val="none" w:sz="0" w:space="0" w:color="auto"/>
        <w:left w:val="none" w:sz="0" w:space="0" w:color="auto"/>
        <w:bottom w:val="none" w:sz="0" w:space="0" w:color="auto"/>
        <w:right w:val="none" w:sz="0" w:space="0" w:color="auto"/>
      </w:divBdr>
    </w:div>
    <w:div w:id="659776268">
      <w:bodyDiv w:val="1"/>
      <w:marLeft w:val="0"/>
      <w:marRight w:val="0"/>
      <w:marTop w:val="0"/>
      <w:marBottom w:val="0"/>
      <w:divBdr>
        <w:top w:val="none" w:sz="0" w:space="0" w:color="auto"/>
        <w:left w:val="none" w:sz="0" w:space="0" w:color="auto"/>
        <w:bottom w:val="none" w:sz="0" w:space="0" w:color="auto"/>
        <w:right w:val="none" w:sz="0" w:space="0" w:color="auto"/>
      </w:divBdr>
    </w:div>
    <w:div w:id="660544629">
      <w:bodyDiv w:val="1"/>
      <w:marLeft w:val="0"/>
      <w:marRight w:val="0"/>
      <w:marTop w:val="0"/>
      <w:marBottom w:val="0"/>
      <w:divBdr>
        <w:top w:val="none" w:sz="0" w:space="0" w:color="auto"/>
        <w:left w:val="none" w:sz="0" w:space="0" w:color="auto"/>
        <w:bottom w:val="none" w:sz="0" w:space="0" w:color="auto"/>
        <w:right w:val="none" w:sz="0" w:space="0" w:color="auto"/>
      </w:divBdr>
    </w:div>
    <w:div w:id="660624699">
      <w:bodyDiv w:val="1"/>
      <w:marLeft w:val="0"/>
      <w:marRight w:val="0"/>
      <w:marTop w:val="0"/>
      <w:marBottom w:val="0"/>
      <w:divBdr>
        <w:top w:val="none" w:sz="0" w:space="0" w:color="auto"/>
        <w:left w:val="none" w:sz="0" w:space="0" w:color="auto"/>
        <w:bottom w:val="none" w:sz="0" w:space="0" w:color="auto"/>
        <w:right w:val="none" w:sz="0" w:space="0" w:color="auto"/>
      </w:divBdr>
    </w:div>
    <w:div w:id="660812548">
      <w:bodyDiv w:val="1"/>
      <w:marLeft w:val="0"/>
      <w:marRight w:val="0"/>
      <w:marTop w:val="0"/>
      <w:marBottom w:val="0"/>
      <w:divBdr>
        <w:top w:val="none" w:sz="0" w:space="0" w:color="auto"/>
        <w:left w:val="none" w:sz="0" w:space="0" w:color="auto"/>
        <w:bottom w:val="none" w:sz="0" w:space="0" w:color="auto"/>
        <w:right w:val="none" w:sz="0" w:space="0" w:color="auto"/>
      </w:divBdr>
    </w:div>
    <w:div w:id="661394398">
      <w:bodyDiv w:val="1"/>
      <w:marLeft w:val="0"/>
      <w:marRight w:val="0"/>
      <w:marTop w:val="0"/>
      <w:marBottom w:val="0"/>
      <w:divBdr>
        <w:top w:val="none" w:sz="0" w:space="0" w:color="auto"/>
        <w:left w:val="none" w:sz="0" w:space="0" w:color="auto"/>
        <w:bottom w:val="none" w:sz="0" w:space="0" w:color="auto"/>
        <w:right w:val="none" w:sz="0" w:space="0" w:color="auto"/>
      </w:divBdr>
    </w:div>
    <w:div w:id="662050312">
      <w:bodyDiv w:val="1"/>
      <w:marLeft w:val="0"/>
      <w:marRight w:val="0"/>
      <w:marTop w:val="0"/>
      <w:marBottom w:val="0"/>
      <w:divBdr>
        <w:top w:val="none" w:sz="0" w:space="0" w:color="auto"/>
        <w:left w:val="none" w:sz="0" w:space="0" w:color="auto"/>
        <w:bottom w:val="none" w:sz="0" w:space="0" w:color="auto"/>
        <w:right w:val="none" w:sz="0" w:space="0" w:color="auto"/>
      </w:divBdr>
    </w:div>
    <w:div w:id="662851612">
      <w:bodyDiv w:val="1"/>
      <w:marLeft w:val="0"/>
      <w:marRight w:val="0"/>
      <w:marTop w:val="0"/>
      <w:marBottom w:val="0"/>
      <w:divBdr>
        <w:top w:val="none" w:sz="0" w:space="0" w:color="auto"/>
        <w:left w:val="none" w:sz="0" w:space="0" w:color="auto"/>
        <w:bottom w:val="none" w:sz="0" w:space="0" w:color="auto"/>
        <w:right w:val="none" w:sz="0" w:space="0" w:color="auto"/>
      </w:divBdr>
    </w:div>
    <w:div w:id="664091220">
      <w:bodyDiv w:val="1"/>
      <w:marLeft w:val="0"/>
      <w:marRight w:val="0"/>
      <w:marTop w:val="0"/>
      <w:marBottom w:val="0"/>
      <w:divBdr>
        <w:top w:val="none" w:sz="0" w:space="0" w:color="auto"/>
        <w:left w:val="none" w:sz="0" w:space="0" w:color="auto"/>
        <w:bottom w:val="none" w:sz="0" w:space="0" w:color="auto"/>
        <w:right w:val="none" w:sz="0" w:space="0" w:color="auto"/>
      </w:divBdr>
    </w:div>
    <w:div w:id="664279704">
      <w:bodyDiv w:val="1"/>
      <w:marLeft w:val="0"/>
      <w:marRight w:val="0"/>
      <w:marTop w:val="0"/>
      <w:marBottom w:val="0"/>
      <w:divBdr>
        <w:top w:val="none" w:sz="0" w:space="0" w:color="auto"/>
        <w:left w:val="none" w:sz="0" w:space="0" w:color="auto"/>
        <w:bottom w:val="none" w:sz="0" w:space="0" w:color="auto"/>
        <w:right w:val="none" w:sz="0" w:space="0" w:color="auto"/>
      </w:divBdr>
    </w:div>
    <w:div w:id="664674519">
      <w:bodyDiv w:val="1"/>
      <w:marLeft w:val="0"/>
      <w:marRight w:val="0"/>
      <w:marTop w:val="0"/>
      <w:marBottom w:val="0"/>
      <w:divBdr>
        <w:top w:val="none" w:sz="0" w:space="0" w:color="auto"/>
        <w:left w:val="none" w:sz="0" w:space="0" w:color="auto"/>
        <w:bottom w:val="none" w:sz="0" w:space="0" w:color="auto"/>
        <w:right w:val="none" w:sz="0" w:space="0" w:color="auto"/>
      </w:divBdr>
    </w:div>
    <w:div w:id="664936229">
      <w:bodyDiv w:val="1"/>
      <w:marLeft w:val="0"/>
      <w:marRight w:val="0"/>
      <w:marTop w:val="0"/>
      <w:marBottom w:val="0"/>
      <w:divBdr>
        <w:top w:val="none" w:sz="0" w:space="0" w:color="auto"/>
        <w:left w:val="none" w:sz="0" w:space="0" w:color="auto"/>
        <w:bottom w:val="none" w:sz="0" w:space="0" w:color="auto"/>
        <w:right w:val="none" w:sz="0" w:space="0" w:color="auto"/>
      </w:divBdr>
    </w:div>
    <w:div w:id="665326687">
      <w:bodyDiv w:val="1"/>
      <w:marLeft w:val="0"/>
      <w:marRight w:val="0"/>
      <w:marTop w:val="0"/>
      <w:marBottom w:val="0"/>
      <w:divBdr>
        <w:top w:val="none" w:sz="0" w:space="0" w:color="auto"/>
        <w:left w:val="none" w:sz="0" w:space="0" w:color="auto"/>
        <w:bottom w:val="none" w:sz="0" w:space="0" w:color="auto"/>
        <w:right w:val="none" w:sz="0" w:space="0" w:color="auto"/>
      </w:divBdr>
    </w:div>
    <w:div w:id="665402392">
      <w:bodyDiv w:val="1"/>
      <w:marLeft w:val="0"/>
      <w:marRight w:val="0"/>
      <w:marTop w:val="0"/>
      <w:marBottom w:val="0"/>
      <w:divBdr>
        <w:top w:val="none" w:sz="0" w:space="0" w:color="auto"/>
        <w:left w:val="none" w:sz="0" w:space="0" w:color="auto"/>
        <w:bottom w:val="none" w:sz="0" w:space="0" w:color="auto"/>
        <w:right w:val="none" w:sz="0" w:space="0" w:color="auto"/>
      </w:divBdr>
    </w:div>
    <w:div w:id="666859920">
      <w:bodyDiv w:val="1"/>
      <w:marLeft w:val="0"/>
      <w:marRight w:val="0"/>
      <w:marTop w:val="0"/>
      <w:marBottom w:val="0"/>
      <w:divBdr>
        <w:top w:val="none" w:sz="0" w:space="0" w:color="auto"/>
        <w:left w:val="none" w:sz="0" w:space="0" w:color="auto"/>
        <w:bottom w:val="none" w:sz="0" w:space="0" w:color="auto"/>
        <w:right w:val="none" w:sz="0" w:space="0" w:color="auto"/>
      </w:divBdr>
    </w:div>
    <w:div w:id="666982805">
      <w:bodyDiv w:val="1"/>
      <w:marLeft w:val="0"/>
      <w:marRight w:val="0"/>
      <w:marTop w:val="0"/>
      <w:marBottom w:val="0"/>
      <w:divBdr>
        <w:top w:val="none" w:sz="0" w:space="0" w:color="auto"/>
        <w:left w:val="none" w:sz="0" w:space="0" w:color="auto"/>
        <w:bottom w:val="none" w:sz="0" w:space="0" w:color="auto"/>
        <w:right w:val="none" w:sz="0" w:space="0" w:color="auto"/>
      </w:divBdr>
    </w:div>
    <w:div w:id="667565182">
      <w:bodyDiv w:val="1"/>
      <w:marLeft w:val="0"/>
      <w:marRight w:val="0"/>
      <w:marTop w:val="0"/>
      <w:marBottom w:val="0"/>
      <w:divBdr>
        <w:top w:val="none" w:sz="0" w:space="0" w:color="auto"/>
        <w:left w:val="none" w:sz="0" w:space="0" w:color="auto"/>
        <w:bottom w:val="none" w:sz="0" w:space="0" w:color="auto"/>
        <w:right w:val="none" w:sz="0" w:space="0" w:color="auto"/>
      </w:divBdr>
    </w:div>
    <w:div w:id="667945560">
      <w:bodyDiv w:val="1"/>
      <w:marLeft w:val="0"/>
      <w:marRight w:val="0"/>
      <w:marTop w:val="0"/>
      <w:marBottom w:val="0"/>
      <w:divBdr>
        <w:top w:val="none" w:sz="0" w:space="0" w:color="auto"/>
        <w:left w:val="none" w:sz="0" w:space="0" w:color="auto"/>
        <w:bottom w:val="none" w:sz="0" w:space="0" w:color="auto"/>
        <w:right w:val="none" w:sz="0" w:space="0" w:color="auto"/>
      </w:divBdr>
    </w:div>
    <w:div w:id="668102650">
      <w:bodyDiv w:val="1"/>
      <w:marLeft w:val="0"/>
      <w:marRight w:val="0"/>
      <w:marTop w:val="0"/>
      <w:marBottom w:val="0"/>
      <w:divBdr>
        <w:top w:val="none" w:sz="0" w:space="0" w:color="auto"/>
        <w:left w:val="none" w:sz="0" w:space="0" w:color="auto"/>
        <w:bottom w:val="none" w:sz="0" w:space="0" w:color="auto"/>
        <w:right w:val="none" w:sz="0" w:space="0" w:color="auto"/>
      </w:divBdr>
    </w:div>
    <w:div w:id="668488504">
      <w:bodyDiv w:val="1"/>
      <w:marLeft w:val="0"/>
      <w:marRight w:val="0"/>
      <w:marTop w:val="0"/>
      <w:marBottom w:val="0"/>
      <w:divBdr>
        <w:top w:val="none" w:sz="0" w:space="0" w:color="auto"/>
        <w:left w:val="none" w:sz="0" w:space="0" w:color="auto"/>
        <w:bottom w:val="none" w:sz="0" w:space="0" w:color="auto"/>
        <w:right w:val="none" w:sz="0" w:space="0" w:color="auto"/>
      </w:divBdr>
    </w:div>
    <w:div w:id="668827502">
      <w:bodyDiv w:val="1"/>
      <w:marLeft w:val="0"/>
      <w:marRight w:val="0"/>
      <w:marTop w:val="0"/>
      <w:marBottom w:val="0"/>
      <w:divBdr>
        <w:top w:val="none" w:sz="0" w:space="0" w:color="auto"/>
        <w:left w:val="none" w:sz="0" w:space="0" w:color="auto"/>
        <w:bottom w:val="none" w:sz="0" w:space="0" w:color="auto"/>
        <w:right w:val="none" w:sz="0" w:space="0" w:color="auto"/>
      </w:divBdr>
    </w:div>
    <w:div w:id="669020868">
      <w:bodyDiv w:val="1"/>
      <w:marLeft w:val="0"/>
      <w:marRight w:val="0"/>
      <w:marTop w:val="0"/>
      <w:marBottom w:val="0"/>
      <w:divBdr>
        <w:top w:val="none" w:sz="0" w:space="0" w:color="auto"/>
        <w:left w:val="none" w:sz="0" w:space="0" w:color="auto"/>
        <w:bottom w:val="none" w:sz="0" w:space="0" w:color="auto"/>
        <w:right w:val="none" w:sz="0" w:space="0" w:color="auto"/>
      </w:divBdr>
    </w:div>
    <w:div w:id="669454148">
      <w:bodyDiv w:val="1"/>
      <w:marLeft w:val="0"/>
      <w:marRight w:val="0"/>
      <w:marTop w:val="0"/>
      <w:marBottom w:val="0"/>
      <w:divBdr>
        <w:top w:val="none" w:sz="0" w:space="0" w:color="auto"/>
        <w:left w:val="none" w:sz="0" w:space="0" w:color="auto"/>
        <w:bottom w:val="none" w:sz="0" w:space="0" w:color="auto"/>
        <w:right w:val="none" w:sz="0" w:space="0" w:color="auto"/>
      </w:divBdr>
    </w:div>
    <w:div w:id="669454196">
      <w:bodyDiv w:val="1"/>
      <w:marLeft w:val="0"/>
      <w:marRight w:val="0"/>
      <w:marTop w:val="0"/>
      <w:marBottom w:val="0"/>
      <w:divBdr>
        <w:top w:val="none" w:sz="0" w:space="0" w:color="auto"/>
        <w:left w:val="none" w:sz="0" w:space="0" w:color="auto"/>
        <w:bottom w:val="none" w:sz="0" w:space="0" w:color="auto"/>
        <w:right w:val="none" w:sz="0" w:space="0" w:color="auto"/>
      </w:divBdr>
    </w:div>
    <w:div w:id="669795733">
      <w:bodyDiv w:val="1"/>
      <w:marLeft w:val="0"/>
      <w:marRight w:val="0"/>
      <w:marTop w:val="0"/>
      <w:marBottom w:val="0"/>
      <w:divBdr>
        <w:top w:val="none" w:sz="0" w:space="0" w:color="auto"/>
        <w:left w:val="none" w:sz="0" w:space="0" w:color="auto"/>
        <w:bottom w:val="none" w:sz="0" w:space="0" w:color="auto"/>
        <w:right w:val="none" w:sz="0" w:space="0" w:color="auto"/>
      </w:divBdr>
    </w:div>
    <w:div w:id="669909577">
      <w:bodyDiv w:val="1"/>
      <w:marLeft w:val="0"/>
      <w:marRight w:val="0"/>
      <w:marTop w:val="0"/>
      <w:marBottom w:val="0"/>
      <w:divBdr>
        <w:top w:val="none" w:sz="0" w:space="0" w:color="auto"/>
        <w:left w:val="none" w:sz="0" w:space="0" w:color="auto"/>
        <w:bottom w:val="none" w:sz="0" w:space="0" w:color="auto"/>
        <w:right w:val="none" w:sz="0" w:space="0" w:color="auto"/>
      </w:divBdr>
    </w:div>
    <w:div w:id="670062989">
      <w:bodyDiv w:val="1"/>
      <w:marLeft w:val="0"/>
      <w:marRight w:val="0"/>
      <w:marTop w:val="0"/>
      <w:marBottom w:val="0"/>
      <w:divBdr>
        <w:top w:val="none" w:sz="0" w:space="0" w:color="auto"/>
        <w:left w:val="none" w:sz="0" w:space="0" w:color="auto"/>
        <w:bottom w:val="none" w:sz="0" w:space="0" w:color="auto"/>
        <w:right w:val="none" w:sz="0" w:space="0" w:color="auto"/>
      </w:divBdr>
    </w:div>
    <w:div w:id="670258993">
      <w:bodyDiv w:val="1"/>
      <w:marLeft w:val="0"/>
      <w:marRight w:val="0"/>
      <w:marTop w:val="0"/>
      <w:marBottom w:val="0"/>
      <w:divBdr>
        <w:top w:val="none" w:sz="0" w:space="0" w:color="auto"/>
        <w:left w:val="none" w:sz="0" w:space="0" w:color="auto"/>
        <w:bottom w:val="none" w:sz="0" w:space="0" w:color="auto"/>
        <w:right w:val="none" w:sz="0" w:space="0" w:color="auto"/>
      </w:divBdr>
    </w:div>
    <w:div w:id="670638834">
      <w:bodyDiv w:val="1"/>
      <w:marLeft w:val="0"/>
      <w:marRight w:val="0"/>
      <w:marTop w:val="0"/>
      <w:marBottom w:val="0"/>
      <w:divBdr>
        <w:top w:val="none" w:sz="0" w:space="0" w:color="auto"/>
        <w:left w:val="none" w:sz="0" w:space="0" w:color="auto"/>
        <w:bottom w:val="none" w:sz="0" w:space="0" w:color="auto"/>
        <w:right w:val="none" w:sz="0" w:space="0" w:color="auto"/>
      </w:divBdr>
    </w:div>
    <w:div w:id="670642854">
      <w:bodyDiv w:val="1"/>
      <w:marLeft w:val="0"/>
      <w:marRight w:val="0"/>
      <w:marTop w:val="0"/>
      <w:marBottom w:val="0"/>
      <w:divBdr>
        <w:top w:val="none" w:sz="0" w:space="0" w:color="auto"/>
        <w:left w:val="none" w:sz="0" w:space="0" w:color="auto"/>
        <w:bottom w:val="none" w:sz="0" w:space="0" w:color="auto"/>
        <w:right w:val="none" w:sz="0" w:space="0" w:color="auto"/>
      </w:divBdr>
    </w:div>
    <w:div w:id="671029643">
      <w:bodyDiv w:val="1"/>
      <w:marLeft w:val="0"/>
      <w:marRight w:val="0"/>
      <w:marTop w:val="0"/>
      <w:marBottom w:val="0"/>
      <w:divBdr>
        <w:top w:val="none" w:sz="0" w:space="0" w:color="auto"/>
        <w:left w:val="none" w:sz="0" w:space="0" w:color="auto"/>
        <w:bottom w:val="none" w:sz="0" w:space="0" w:color="auto"/>
        <w:right w:val="none" w:sz="0" w:space="0" w:color="auto"/>
      </w:divBdr>
    </w:div>
    <w:div w:id="671569904">
      <w:bodyDiv w:val="1"/>
      <w:marLeft w:val="0"/>
      <w:marRight w:val="0"/>
      <w:marTop w:val="0"/>
      <w:marBottom w:val="0"/>
      <w:divBdr>
        <w:top w:val="none" w:sz="0" w:space="0" w:color="auto"/>
        <w:left w:val="none" w:sz="0" w:space="0" w:color="auto"/>
        <w:bottom w:val="none" w:sz="0" w:space="0" w:color="auto"/>
        <w:right w:val="none" w:sz="0" w:space="0" w:color="auto"/>
      </w:divBdr>
    </w:div>
    <w:div w:id="671682600">
      <w:bodyDiv w:val="1"/>
      <w:marLeft w:val="0"/>
      <w:marRight w:val="0"/>
      <w:marTop w:val="0"/>
      <w:marBottom w:val="0"/>
      <w:divBdr>
        <w:top w:val="none" w:sz="0" w:space="0" w:color="auto"/>
        <w:left w:val="none" w:sz="0" w:space="0" w:color="auto"/>
        <w:bottom w:val="none" w:sz="0" w:space="0" w:color="auto"/>
        <w:right w:val="none" w:sz="0" w:space="0" w:color="auto"/>
      </w:divBdr>
    </w:div>
    <w:div w:id="671833275">
      <w:bodyDiv w:val="1"/>
      <w:marLeft w:val="0"/>
      <w:marRight w:val="0"/>
      <w:marTop w:val="0"/>
      <w:marBottom w:val="0"/>
      <w:divBdr>
        <w:top w:val="none" w:sz="0" w:space="0" w:color="auto"/>
        <w:left w:val="none" w:sz="0" w:space="0" w:color="auto"/>
        <w:bottom w:val="none" w:sz="0" w:space="0" w:color="auto"/>
        <w:right w:val="none" w:sz="0" w:space="0" w:color="auto"/>
      </w:divBdr>
    </w:div>
    <w:div w:id="672025528">
      <w:bodyDiv w:val="1"/>
      <w:marLeft w:val="0"/>
      <w:marRight w:val="0"/>
      <w:marTop w:val="0"/>
      <w:marBottom w:val="0"/>
      <w:divBdr>
        <w:top w:val="none" w:sz="0" w:space="0" w:color="auto"/>
        <w:left w:val="none" w:sz="0" w:space="0" w:color="auto"/>
        <w:bottom w:val="none" w:sz="0" w:space="0" w:color="auto"/>
        <w:right w:val="none" w:sz="0" w:space="0" w:color="auto"/>
      </w:divBdr>
    </w:div>
    <w:div w:id="672026521">
      <w:bodyDiv w:val="1"/>
      <w:marLeft w:val="0"/>
      <w:marRight w:val="0"/>
      <w:marTop w:val="0"/>
      <w:marBottom w:val="0"/>
      <w:divBdr>
        <w:top w:val="none" w:sz="0" w:space="0" w:color="auto"/>
        <w:left w:val="none" w:sz="0" w:space="0" w:color="auto"/>
        <w:bottom w:val="none" w:sz="0" w:space="0" w:color="auto"/>
        <w:right w:val="none" w:sz="0" w:space="0" w:color="auto"/>
      </w:divBdr>
    </w:div>
    <w:div w:id="672300545">
      <w:bodyDiv w:val="1"/>
      <w:marLeft w:val="0"/>
      <w:marRight w:val="0"/>
      <w:marTop w:val="0"/>
      <w:marBottom w:val="0"/>
      <w:divBdr>
        <w:top w:val="none" w:sz="0" w:space="0" w:color="auto"/>
        <w:left w:val="none" w:sz="0" w:space="0" w:color="auto"/>
        <w:bottom w:val="none" w:sz="0" w:space="0" w:color="auto"/>
        <w:right w:val="none" w:sz="0" w:space="0" w:color="auto"/>
      </w:divBdr>
    </w:div>
    <w:div w:id="673151341">
      <w:bodyDiv w:val="1"/>
      <w:marLeft w:val="0"/>
      <w:marRight w:val="0"/>
      <w:marTop w:val="0"/>
      <w:marBottom w:val="0"/>
      <w:divBdr>
        <w:top w:val="none" w:sz="0" w:space="0" w:color="auto"/>
        <w:left w:val="none" w:sz="0" w:space="0" w:color="auto"/>
        <w:bottom w:val="none" w:sz="0" w:space="0" w:color="auto"/>
        <w:right w:val="none" w:sz="0" w:space="0" w:color="auto"/>
      </w:divBdr>
    </w:div>
    <w:div w:id="673841904">
      <w:bodyDiv w:val="1"/>
      <w:marLeft w:val="0"/>
      <w:marRight w:val="0"/>
      <w:marTop w:val="0"/>
      <w:marBottom w:val="0"/>
      <w:divBdr>
        <w:top w:val="none" w:sz="0" w:space="0" w:color="auto"/>
        <w:left w:val="none" w:sz="0" w:space="0" w:color="auto"/>
        <w:bottom w:val="none" w:sz="0" w:space="0" w:color="auto"/>
        <w:right w:val="none" w:sz="0" w:space="0" w:color="auto"/>
      </w:divBdr>
    </w:div>
    <w:div w:id="673997423">
      <w:bodyDiv w:val="1"/>
      <w:marLeft w:val="0"/>
      <w:marRight w:val="0"/>
      <w:marTop w:val="0"/>
      <w:marBottom w:val="0"/>
      <w:divBdr>
        <w:top w:val="none" w:sz="0" w:space="0" w:color="auto"/>
        <w:left w:val="none" w:sz="0" w:space="0" w:color="auto"/>
        <w:bottom w:val="none" w:sz="0" w:space="0" w:color="auto"/>
        <w:right w:val="none" w:sz="0" w:space="0" w:color="auto"/>
      </w:divBdr>
    </w:div>
    <w:div w:id="674380694">
      <w:bodyDiv w:val="1"/>
      <w:marLeft w:val="0"/>
      <w:marRight w:val="0"/>
      <w:marTop w:val="0"/>
      <w:marBottom w:val="0"/>
      <w:divBdr>
        <w:top w:val="none" w:sz="0" w:space="0" w:color="auto"/>
        <w:left w:val="none" w:sz="0" w:space="0" w:color="auto"/>
        <w:bottom w:val="none" w:sz="0" w:space="0" w:color="auto"/>
        <w:right w:val="none" w:sz="0" w:space="0" w:color="auto"/>
      </w:divBdr>
    </w:div>
    <w:div w:id="674461408">
      <w:bodyDiv w:val="1"/>
      <w:marLeft w:val="0"/>
      <w:marRight w:val="0"/>
      <w:marTop w:val="0"/>
      <w:marBottom w:val="0"/>
      <w:divBdr>
        <w:top w:val="none" w:sz="0" w:space="0" w:color="auto"/>
        <w:left w:val="none" w:sz="0" w:space="0" w:color="auto"/>
        <w:bottom w:val="none" w:sz="0" w:space="0" w:color="auto"/>
        <w:right w:val="none" w:sz="0" w:space="0" w:color="auto"/>
      </w:divBdr>
    </w:div>
    <w:div w:id="674576243">
      <w:bodyDiv w:val="1"/>
      <w:marLeft w:val="0"/>
      <w:marRight w:val="0"/>
      <w:marTop w:val="0"/>
      <w:marBottom w:val="0"/>
      <w:divBdr>
        <w:top w:val="none" w:sz="0" w:space="0" w:color="auto"/>
        <w:left w:val="none" w:sz="0" w:space="0" w:color="auto"/>
        <w:bottom w:val="none" w:sz="0" w:space="0" w:color="auto"/>
        <w:right w:val="none" w:sz="0" w:space="0" w:color="auto"/>
      </w:divBdr>
    </w:div>
    <w:div w:id="674577081">
      <w:bodyDiv w:val="1"/>
      <w:marLeft w:val="0"/>
      <w:marRight w:val="0"/>
      <w:marTop w:val="0"/>
      <w:marBottom w:val="0"/>
      <w:divBdr>
        <w:top w:val="none" w:sz="0" w:space="0" w:color="auto"/>
        <w:left w:val="none" w:sz="0" w:space="0" w:color="auto"/>
        <w:bottom w:val="none" w:sz="0" w:space="0" w:color="auto"/>
        <w:right w:val="none" w:sz="0" w:space="0" w:color="auto"/>
      </w:divBdr>
    </w:div>
    <w:div w:id="674649978">
      <w:bodyDiv w:val="1"/>
      <w:marLeft w:val="0"/>
      <w:marRight w:val="0"/>
      <w:marTop w:val="0"/>
      <w:marBottom w:val="0"/>
      <w:divBdr>
        <w:top w:val="none" w:sz="0" w:space="0" w:color="auto"/>
        <w:left w:val="none" w:sz="0" w:space="0" w:color="auto"/>
        <w:bottom w:val="none" w:sz="0" w:space="0" w:color="auto"/>
        <w:right w:val="none" w:sz="0" w:space="0" w:color="auto"/>
      </w:divBdr>
    </w:div>
    <w:div w:id="674654082">
      <w:bodyDiv w:val="1"/>
      <w:marLeft w:val="0"/>
      <w:marRight w:val="0"/>
      <w:marTop w:val="0"/>
      <w:marBottom w:val="0"/>
      <w:divBdr>
        <w:top w:val="none" w:sz="0" w:space="0" w:color="auto"/>
        <w:left w:val="none" w:sz="0" w:space="0" w:color="auto"/>
        <w:bottom w:val="none" w:sz="0" w:space="0" w:color="auto"/>
        <w:right w:val="none" w:sz="0" w:space="0" w:color="auto"/>
      </w:divBdr>
    </w:div>
    <w:div w:id="674694496">
      <w:bodyDiv w:val="1"/>
      <w:marLeft w:val="0"/>
      <w:marRight w:val="0"/>
      <w:marTop w:val="0"/>
      <w:marBottom w:val="0"/>
      <w:divBdr>
        <w:top w:val="none" w:sz="0" w:space="0" w:color="auto"/>
        <w:left w:val="none" w:sz="0" w:space="0" w:color="auto"/>
        <w:bottom w:val="none" w:sz="0" w:space="0" w:color="auto"/>
        <w:right w:val="none" w:sz="0" w:space="0" w:color="auto"/>
      </w:divBdr>
    </w:div>
    <w:div w:id="674763778">
      <w:bodyDiv w:val="1"/>
      <w:marLeft w:val="0"/>
      <w:marRight w:val="0"/>
      <w:marTop w:val="0"/>
      <w:marBottom w:val="0"/>
      <w:divBdr>
        <w:top w:val="none" w:sz="0" w:space="0" w:color="auto"/>
        <w:left w:val="none" w:sz="0" w:space="0" w:color="auto"/>
        <w:bottom w:val="none" w:sz="0" w:space="0" w:color="auto"/>
        <w:right w:val="none" w:sz="0" w:space="0" w:color="auto"/>
      </w:divBdr>
    </w:div>
    <w:div w:id="675040138">
      <w:bodyDiv w:val="1"/>
      <w:marLeft w:val="0"/>
      <w:marRight w:val="0"/>
      <w:marTop w:val="0"/>
      <w:marBottom w:val="0"/>
      <w:divBdr>
        <w:top w:val="none" w:sz="0" w:space="0" w:color="auto"/>
        <w:left w:val="none" w:sz="0" w:space="0" w:color="auto"/>
        <w:bottom w:val="none" w:sz="0" w:space="0" w:color="auto"/>
        <w:right w:val="none" w:sz="0" w:space="0" w:color="auto"/>
      </w:divBdr>
    </w:div>
    <w:div w:id="675959834">
      <w:bodyDiv w:val="1"/>
      <w:marLeft w:val="0"/>
      <w:marRight w:val="0"/>
      <w:marTop w:val="0"/>
      <w:marBottom w:val="0"/>
      <w:divBdr>
        <w:top w:val="none" w:sz="0" w:space="0" w:color="auto"/>
        <w:left w:val="none" w:sz="0" w:space="0" w:color="auto"/>
        <w:bottom w:val="none" w:sz="0" w:space="0" w:color="auto"/>
        <w:right w:val="none" w:sz="0" w:space="0" w:color="auto"/>
      </w:divBdr>
    </w:div>
    <w:div w:id="676077806">
      <w:bodyDiv w:val="1"/>
      <w:marLeft w:val="0"/>
      <w:marRight w:val="0"/>
      <w:marTop w:val="0"/>
      <w:marBottom w:val="0"/>
      <w:divBdr>
        <w:top w:val="none" w:sz="0" w:space="0" w:color="auto"/>
        <w:left w:val="none" w:sz="0" w:space="0" w:color="auto"/>
        <w:bottom w:val="none" w:sz="0" w:space="0" w:color="auto"/>
        <w:right w:val="none" w:sz="0" w:space="0" w:color="auto"/>
      </w:divBdr>
    </w:div>
    <w:div w:id="677735266">
      <w:bodyDiv w:val="1"/>
      <w:marLeft w:val="0"/>
      <w:marRight w:val="0"/>
      <w:marTop w:val="0"/>
      <w:marBottom w:val="0"/>
      <w:divBdr>
        <w:top w:val="none" w:sz="0" w:space="0" w:color="auto"/>
        <w:left w:val="none" w:sz="0" w:space="0" w:color="auto"/>
        <w:bottom w:val="none" w:sz="0" w:space="0" w:color="auto"/>
        <w:right w:val="none" w:sz="0" w:space="0" w:color="auto"/>
      </w:divBdr>
    </w:div>
    <w:div w:id="677853480">
      <w:bodyDiv w:val="1"/>
      <w:marLeft w:val="0"/>
      <w:marRight w:val="0"/>
      <w:marTop w:val="0"/>
      <w:marBottom w:val="0"/>
      <w:divBdr>
        <w:top w:val="none" w:sz="0" w:space="0" w:color="auto"/>
        <w:left w:val="none" w:sz="0" w:space="0" w:color="auto"/>
        <w:bottom w:val="none" w:sz="0" w:space="0" w:color="auto"/>
        <w:right w:val="none" w:sz="0" w:space="0" w:color="auto"/>
      </w:divBdr>
    </w:div>
    <w:div w:id="678502629">
      <w:bodyDiv w:val="1"/>
      <w:marLeft w:val="0"/>
      <w:marRight w:val="0"/>
      <w:marTop w:val="0"/>
      <w:marBottom w:val="0"/>
      <w:divBdr>
        <w:top w:val="none" w:sz="0" w:space="0" w:color="auto"/>
        <w:left w:val="none" w:sz="0" w:space="0" w:color="auto"/>
        <w:bottom w:val="none" w:sz="0" w:space="0" w:color="auto"/>
        <w:right w:val="none" w:sz="0" w:space="0" w:color="auto"/>
      </w:divBdr>
    </w:div>
    <w:div w:id="679087433">
      <w:bodyDiv w:val="1"/>
      <w:marLeft w:val="0"/>
      <w:marRight w:val="0"/>
      <w:marTop w:val="0"/>
      <w:marBottom w:val="0"/>
      <w:divBdr>
        <w:top w:val="none" w:sz="0" w:space="0" w:color="auto"/>
        <w:left w:val="none" w:sz="0" w:space="0" w:color="auto"/>
        <w:bottom w:val="none" w:sz="0" w:space="0" w:color="auto"/>
        <w:right w:val="none" w:sz="0" w:space="0" w:color="auto"/>
      </w:divBdr>
    </w:div>
    <w:div w:id="679359607">
      <w:bodyDiv w:val="1"/>
      <w:marLeft w:val="0"/>
      <w:marRight w:val="0"/>
      <w:marTop w:val="0"/>
      <w:marBottom w:val="0"/>
      <w:divBdr>
        <w:top w:val="none" w:sz="0" w:space="0" w:color="auto"/>
        <w:left w:val="none" w:sz="0" w:space="0" w:color="auto"/>
        <w:bottom w:val="none" w:sz="0" w:space="0" w:color="auto"/>
        <w:right w:val="none" w:sz="0" w:space="0" w:color="auto"/>
      </w:divBdr>
    </w:div>
    <w:div w:id="679432426">
      <w:bodyDiv w:val="1"/>
      <w:marLeft w:val="0"/>
      <w:marRight w:val="0"/>
      <w:marTop w:val="0"/>
      <w:marBottom w:val="0"/>
      <w:divBdr>
        <w:top w:val="none" w:sz="0" w:space="0" w:color="auto"/>
        <w:left w:val="none" w:sz="0" w:space="0" w:color="auto"/>
        <w:bottom w:val="none" w:sz="0" w:space="0" w:color="auto"/>
        <w:right w:val="none" w:sz="0" w:space="0" w:color="auto"/>
      </w:divBdr>
    </w:div>
    <w:div w:id="680470685">
      <w:bodyDiv w:val="1"/>
      <w:marLeft w:val="0"/>
      <w:marRight w:val="0"/>
      <w:marTop w:val="0"/>
      <w:marBottom w:val="0"/>
      <w:divBdr>
        <w:top w:val="none" w:sz="0" w:space="0" w:color="auto"/>
        <w:left w:val="none" w:sz="0" w:space="0" w:color="auto"/>
        <w:bottom w:val="none" w:sz="0" w:space="0" w:color="auto"/>
        <w:right w:val="none" w:sz="0" w:space="0" w:color="auto"/>
      </w:divBdr>
    </w:div>
    <w:div w:id="680618921">
      <w:bodyDiv w:val="1"/>
      <w:marLeft w:val="0"/>
      <w:marRight w:val="0"/>
      <w:marTop w:val="0"/>
      <w:marBottom w:val="0"/>
      <w:divBdr>
        <w:top w:val="none" w:sz="0" w:space="0" w:color="auto"/>
        <w:left w:val="none" w:sz="0" w:space="0" w:color="auto"/>
        <w:bottom w:val="none" w:sz="0" w:space="0" w:color="auto"/>
        <w:right w:val="none" w:sz="0" w:space="0" w:color="auto"/>
      </w:divBdr>
    </w:div>
    <w:div w:id="681862288">
      <w:bodyDiv w:val="1"/>
      <w:marLeft w:val="0"/>
      <w:marRight w:val="0"/>
      <w:marTop w:val="0"/>
      <w:marBottom w:val="0"/>
      <w:divBdr>
        <w:top w:val="none" w:sz="0" w:space="0" w:color="auto"/>
        <w:left w:val="none" w:sz="0" w:space="0" w:color="auto"/>
        <w:bottom w:val="none" w:sz="0" w:space="0" w:color="auto"/>
        <w:right w:val="none" w:sz="0" w:space="0" w:color="auto"/>
      </w:divBdr>
    </w:div>
    <w:div w:id="682125356">
      <w:bodyDiv w:val="1"/>
      <w:marLeft w:val="0"/>
      <w:marRight w:val="0"/>
      <w:marTop w:val="0"/>
      <w:marBottom w:val="0"/>
      <w:divBdr>
        <w:top w:val="none" w:sz="0" w:space="0" w:color="auto"/>
        <w:left w:val="none" w:sz="0" w:space="0" w:color="auto"/>
        <w:bottom w:val="none" w:sz="0" w:space="0" w:color="auto"/>
        <w:right w:val="none" w:sz="0" w:space="0" w:color="auto"/>
      </w:divBdr>
    </w:div>
    <w:div w:id="682173724">
      <w:bodyDiv w:val="1"/>
      <w:marLeft w:val="0"/>
      <w:marRight w:val="0"/>
      <w:marTop w:val="0"/>
      <w:marBottom w:val="0"/>
      <w:divBdr>
        <w:top w:val="none" w:sz="0" w:space="0" w:color="auto"/>
        <w:left w:val="none" w:sz="0" w:space="0" w:color="auto"/>
        <w:bottom w:val="none" w:sz="0" w:space="0" w:color="auto"/>
        <w:right w:val="none" w:sz="0" w:space="0" w:color="auto"/>
      </w:divBdr>
    </w:div>
    <w:div w:id="683167043">
      <w:bodyDiv w:val="1"/>
      <w:marLeft w:val="0"/>
      <w:marRight w:val="0"/>
      <w:marTop w:val="0"/>
      <w:marBottom w:val="0"/>
      <w:divBdr>
        <w:top w:val="none" w:sz="0" w:space="0" w:color="auto"/>
        <w:left w:val="none" w:sz="0" w:space="0" w:color="auto"/>
        <w:bottom w:val="none" w:sz="0" w:space="0" w:color="auto"/>
        <w:right w:val="none" w:sz="0" w:space="0" w:color="auto"/>
      </w:divBdr>
    </w:div>
    <w:div w:id="683869391">
      <w:bodyDiv w:val="1"/>
      <w:marLeft w:val="0"/>
      <w:marRight w:val="0"/>
      <w:marTop w:val="0"/>
      <w:marBottom w:val="0"/>
      <w:divBdr>
        <w:top w:val="none" w:sz="0" w:space="0" w:color="auto"/>
        <w:left w:val="none" w:sz="0" w:space="0" w:color="auto"/>
        <w:bottom w:val="none" w:sz="0" w:space="0" w:color="auto"/>
        <w:right w:val="none" w:sz="0" w:space="0" w:color="auto"/>
      </w:divBdr>
    </w:div>
    <w:div w:id="684019693">
      <w:bodyDiv w:val="1"/>
      <w:marLeft w:val="0"/>
      <w:marRight w:val="0"/>
      <w:marTop w:val="0"/>
      <w:marBottom w:val="0"/>
      <w:divBdr>
        <w:top w:val="none" w:sz="0" w:space="0" w:color="auto"/>
        <w:left w:val="none" w:sz="0" w:space="0" w:color="auto"/>
        <w:bottom w:val="none" w:sz="0" w:space="0" w:color="auto"/>
        <w:right w:val="none" w:sz="0" w:space="0" w:color="auto"/>
      </w:divBdr>
    </w:div>
    <w:div w:id="684213426">
      <w:bodyDiv w:val="1"/>
      <w:marLeft w:val="0"/>
      <w:marRight w:val="0"/>
      <w:marTop w:val="0"/>
      <w:marBottom w:val="0"/>
      <w:divBdr>
        <w:top w:val="none" w:sz="0" w:space="0" w:color="auto"/>
        <w:left w:val="none" w:sz="0" w:space="0" w:color="auto"/>
        <w:bottom w:val="none" w:sz="0" w:space="0" w:color="auto"/>
        <w:right w:val="none" w:sz="0" w:space="0" w:color="auto"/>
      </w:divBdr>
    </w:div>
    <w:div w:id="684281420">
      <w:bodyDiv w:val="1"/>
      <w:marLeft w:val="0"/>
      <w:marRight w:val="0"/>
      <w:marTop w:val="0"/>
      <w:marBottom w:val="0"/>
      <w:divBdr>
        <w:top w:val="none" w:sz="0" w:space="0" w:color="auto"/>
        <w:left w:val="none" w:sz="0" w:space="0" w:color="auto"/>
        <w:bottom w:val="none" w:sz="0" w:space="0" w:color="auto"/>
        <w:right w:val="none" w:sz="0" w:space="0" w:color="auto"/>
      </w:divBdr>
    </w:div>
    <w:div w:id="684750692">
      <w:bodyDiv w:val="1"/>
      <w:marLeft w:val="0"/>
      <w:marRight w:val="0"/>
      <w:marTop w:val="0"/>
      <w:marBottom w:val="0"/>
      <w:divBdr>
        <w:top w:val="none" w:sz="0" w:space="0" w:color="auto"/>
        <w:left w:val="none" w:sz="0" w:space="0" w:color="auto"/>
        <w:bottom w:val="none" w:sz="0" w:space="0" w:color="auto"/>
        <w:right w:val="none" w:sz="0" w:space="0" w:color="auto"/>
      </w:divBdr>
    </w:div>
    <w:div w:id="684986248">
      <w:bodyDiv w:val="1"/>
      <w:marLeft w:val="0"/>
      <w:marRight w:val="0"/>
      <w:marTop w:val="0"/>
      <w:marBottom w:val="0"/>
      <w:divBdr>
        <w:top w:val="none" w:sz="0" w:space="0" w:color="auto"/>
        <w:left w:val="none" w:sz="0" w:space="0" w:color="auto"/>
        <w:bottom w:val="none" w:sz="0" w:space="0" w:color="auto"/>
        <w:right w:val="none" w:sz="0" w:space="0" w:color="auto"/>
      </w:divBdr>
    </w:div>
    <w:div w:id="685061349">
      <w:bodyDiv w:val="1"/>
      <w:marLeft w:val="0"/>
      <w:marRight w:val="0"/>
      <w:marTop w:val="0"/>
      <w:marBottom w:val="0"/>
      <w:divBdr>
        <w:top w:val="none" w:sz="0" w:space="0" w:color="auto"/>
        <w:left w:val="none" w:sz="0" w:space="0" w:color="auto"/>
        <w:bottom w:val="none" w:sz="0" w:space="0" w:color="auto"/>
        <w:right w:val="none" w:sz="0" w:space="0" w:color="auto"/>
      </w:divBdr>
    </w:div>
    <w:div w:id="685863095">
      <w:bodyDiv w:val="1"/>
      <w:marLeft w:val="0"/>
      <w:marRight w:val="0"/>
      <w:marTop w:val="0"/>
      <w:marBottom w:val="0"/>
      <w:divBdr>
        <w:top w:val="none" w:sz="0" w:space="0" w:color="auto"/>
        <w:left w:val="none" w:sz="0" w:space="0" w:color="auto"/>
        <w:bottom w:val="none" w:sz="0" w:space="0" w:color="auto"/>
        <w:right w:val="none" w:sz="0" w:space="0" w:color="auto"/>
      </w:divBdr>
    </w:div>
    <w:div w:id="687104384">
      <w:bodyDiv w:val="1"/>
      <w:marLeft w:val="0"/>
      <w:marRight w:val="0"/>
      <w:marTop w:val="0"/>
      <w:marBottom w:val="0"/>
      <w:divBdr>
        <w:top w:val="none" w:sz="0" w:space="0" w:color="auto"/>
        <w:left w:val="none" w:sz="0" w:space="0" w:color="auto"/>
        <w:bottom w:val="none" w:sz="0" w:space="0" w:color="auto"/>
        <w:right w:val="none" w:sz="0" w:space="0" w:color="auto"/>
      </w:divBdr>
    </w:div>
    <w:div w:id="687407372">
      <w:bodyDiv w:val="1"/>
      <w:marLeft w:val="0"/>
      <w:marRight w:val="0"/>
      <w:marTop w:val="0"/>
      <w:marBottom w:val="0"/>
      <w:divBdr>
        <w:top w:val="none" w:sz="0" w:space="0" w:color="auto"/>
        <w:left w:val="none" w:sz="0" w:space="0" w:color="auto"/>
        <w:bottom w:val="none" w:sz="0" w:space="0" w:color="auto"/>
        <w:right w:val="none" w:sz="0" w:space="0" w:color="auto"/>
      </w:divBdr>
    </w:div>
    <w:div w:id="688020668">
      <w:bodyDiv w:val="1"/>
      <w:marLeft w:val="0"/>
      <w:marRight w:val="0"/>
      <w:marTop w:val="0"/>
      <w:marBottom w:val="0"/>
      <w:divBdr>
        <w:top w:val="none" w:sz="0" w:space="0" w:color="auto"/>
        <w:left w:val="none" w:sz="0" w:space="0" w:color="auto"/>
        <w:bottom w:val="none" w:sz="0" w:space="0" w:color="auto"/>
        <w:right w:val="none" w:sz="0" w:space="0" w:color="auto"/>
      </w:divBdr>
    </w:div>
    <w:div w:id="689448479">
      <w:bodyDiv w:val="1"/>
      <w:marLeft w:val="0"/>
      <w:marRight w:val="0"/>
      <w:marTop w:val="0"/>
      <w:marBottom w:val="0"/>
      <w:divBdr>
        <w:top w:val="none" w:sz="0" w:space="0" w:color="auto"/>
        <w:left w:val="none" w:sz="0" w:space="0" w:color="auto"/>
        <w:bottom w:val="none" w:sz="0" w:space="0" w:color="auto"/>
        <w:right w:val="none" w:sz="0" w:space="0" w:color="auto"/>
      </w:divBdr>
    </w:div>
    <w:div w:id="690565837">
      <w:bodyDiv w:val="1"/>
      <w:marLeft w:val="0"/>
      <w:marRight w:val="0"/>
      <w:marTop w:val="0"/>
      <w:marBottom w:val="0"/>
      <w:divBdr>
        <w:top w:val="none" w:sz="0" w:space="0" w:color="auto"/>
        <w:left w:val="none" w:sz="0" w:space="0" w:color="auto"/>
        <w:bottom w:val="none" w:sz="0" w:space="0" w:color="auto"/>
        <w:right w:val="none" w:sz="0" w:space="0" w:color="auto"/>
      </w:divBdr>
    </w:div>
    <w:div w:id="690570032">
      <w:bodyDiv w:val="1"/>
      <w:marLeft w:val="0"/>
      <w:marRight w:val="0"/>
      <w:marTop w:val="0"/>
      <w:marBottom w:val="0"/>
      <w:divBdr>
        <w:top w:val="none" w:sz="0" w:space="0" w:color="auto"/>
        <w:left w:val="none" w:sz="0" w:space="0" w:color="auto"/>
        <w:bottom w:val="none" w:sz="0" w:space="0" w:color="auto"/>
        <w:right w:val="none" w:sz="0" w:space="0" w:color="auto"/>
      </w:divBdr>
    </w:div>
    <w:div w:id="691761928">
      <w:bodyDiv w:val="1"/>
      <w:marLeft w:val="0"/>
      <w:marRight w:val="0"/>
      <w:marTop w:val="0"/>
      <w:marBottom w:val="0"/>
      <w:divBdr>
        <w:top w:val="none" w:sz="0" w:space="0" w:color="auto"/>
        <w:left w:val="none" w:sz="0" w:space="0" w:color="auto"/>
        <w:bottom w:val="none" w:sz="0" w:space="0" w:color="auto"/>
        <w:right w:val="none" w:sz="0" w:space="0" w:color="auto"/>
      </w:divBdr>
    </w:div>
    <w:div w:id="691883418">
      <w:bodyDiv w:val="1"/>
      <w:marLeft w:val="0"/>
      <w:marRight w:val="0"/>
      <w:marTop w:val="0"/>
      <w:marBottom w:val="0"/>
      <w:divBdr>
        <w:top w:val="none" w:sz="0" w:space="0" w:color="auto"/>
        <w:left w:val="none" w:sz="0" w:space="0" w:color="auto"/>
        <w:bottom w:val="none" w:sz="0" w:space="0" w:color="auto"/>
        <w:right w:val="none" w:sz="0" w:space="0" w:color="auto"/>
      </w:divBdr>
    </w:div>
    <w:div w:id="692150420">
      <w:bodyDiv w:val="1"/>
      <w:marLeft w:val="0"/>
      <w:marRight w:val="0"/>
      <w:marTop w:val="0"/>
      <w:marBottom w:val="0"/>
      <w:divBdr>
        <w:top w:val="none" w:sz="0" w:space="0" w:color="auto"/>
        <w:left w:val="none" w:sz="0" w:space="0" w:color="auto"/>
        <w:bottom w:val="none" w:sz="0" w:space="0" w:color="auto"/>
        <w:right w:val="none" w:sz="0" w:space="0" w:color="auto"/>
      </w:divBdr>
    </w:div>
    <w:div w:id="692152859">
      <w:bodyDiv w:val="1"/>
      <w:marLeft w:val="0"/>
      <w:marRight w:val="0"/>
      <w:marTop w:val="0"/>
      <w:marBottom w:val="0"/>
      <w:divBdr>
        <w:top w:val="none" w:sz="0" w:space="0" w:color="auto"/>
        <w:left w:val="none" w:sz="0" w:space="0" w:color="auto"/>
        <w:bottom w:val="none" w:sz="0" w:space="0" w:color="auto"/>
        <w:right w:val="none" w:sz="0" w:space="0" w:color="auto"/>
      </w:divBdr>
    </w:div>
    <w:div w:id="692650952">
      <w:bodyDiv w:val="1"/>
      <w:marLeft w:val="0"/>
      <w:marRight w:val="0"/>
      <w:marTop w:val="0"/>
      <w:marBottom w:val="0"/>
      <w:divBdr>
        <w:top w:val="none" w:sz="0" w:space="0" w:color="auto"/>
        <w:left w:val="none" w:sz="0" w:space="0" w:color="auto"/>
        <w:bottom w:val="none" w:sz="0" w:space="0" w:color="auto"/>
        <w:right w:val="none" w:sz="0" w:space="0" w:color="auto"/>
      </w:divBdr>
    </w:div>
    <w:div w:id="694498417">
      <w:bodyDiv w:val="1"/>
      <w:marLeft w:val="0"/>
      <w:marRight w:val="0"/>
      <w:marTop w:val="0"/>
      <w:marBottom w:val="0"/>
      <w:divBdr>
        <w:top w:val="none" w:sz="0" w:space="0" w:color="auto"/>
        <w:left w:val="none" w:sz="0" w:space="0" w:color="auto"/>
        <w:bottom w:val="none" w:sz="0" w:space="0" w:color="auto"/>
        <w:right w:val="none" w:sz="0" w:space="0" w:color="auto"/>
      </w:divBdr>
    </w:div>
    <w:div w:id="694623420">
      <w:bodyDiv w:val="1"/>
      <w:marLeft w:val="0"/>
      <w:marRight w:val="0"/>
      <w:marTop w:val="0"/>
      <w:marBottom w:val="0"/>
      <w:divBdr>
        <w:top w:val="none" w:sz="0" w:space="0" w:color="auto"/>
        <w:left w:val="none" w:sz="0" w:space="0" w:color="auto"/>
        <w:bottom w:val="none" w:sz="0" w:space="0" w:color="auto"/>
        <w:right w:val="none" w:sz="0" w:space="0" w:color="auto"/>
      </w:divBdr>
    </w:div>
    <w:div w:id="694693312">
      <w:bodyDiv w:val="1"/>
      <w:marLeft w:val="0"/>
      <w:marRight w:val="0"/>
      <w:marTop w:val="0"/>
      <w:marBottom w:val="0"/>
      <w:divBdr>
        <w:top w:val="none" w:sz="0" w:space="0" w:color="auto"/>
        <w:left w:val="none" w:sz="0" w:space="0" w:color="auto"/>
        <w:bottom w:val="none" w:sz="0" w:space="0" w:color="auto"/>
        <w:right w:val="none" w:sz="0" w:space="0" w:color="auto"/>
      </w:divBdr>
    </w:div>
    <w:div w:id="694845320">
      <w:bodyDiv w:val="1"/>
      <w:marLeft w:val="0"/>
      <w:marRight w:val="0"/>
      <w:marTop w:val="0"/>
      <w:marBottom w:val="0"/>
      <w:divBdr>
        <w:top w:val="none" w:sz="0" w:space="0" w:color="auto"/>
        <w:left w:val="none" w:sz="0" w:space="0" w:color="auto"/>
        <w:bottom w:val="none" w:sz="0" w:space="0" w:color="auto"/>
        <w:right w:val="none" w:sz="0" w:space="0" w:color="auto"/>
      </w:divBdr>
    </w:div>
    <w:div w:id="695042001">
      <w:bodyDiv w:val="1"/>
      <w:marLeft w:val="0"/>
      <w:marRight w:val="0"/>
      <w:marTop w:val="0"/>
      <w:marBottom w:val="0"/>
      <w:divBdr>
        <w:top w:val="none" w:sz="0" w:space="0" w:color="auto"/>
        <w:left w:val="none" w:sz="0" w:space="0" w:color="auto"/>
        <w:bottom w:val="none" w:sz="0" w:space="0" w:color="auto"/>
        <w:right w:val="none" w:sz="0" w:space="0" w:color="auto"/>
      </w:divBdr>
    </w:div>
    <w:div w:id="695152432">
      <w:bodyDiv w:val="1"/>
      <w:marLeft w:val="0"/>
      <w:marRight w:val="0"/>
      <w:marTop w:val="0"/>
      <w:marBottom w:val="0"/>
      <w:divBdr>
        <w:top w:val="none" w:sz="0" w:space="0" w:color="auto"/>
        <w:left w:val="none" w:sz="0" w:space="0" w:color="auto"/>
        <w:bottom w:val="none" w:sz="0" w:space="0" w:color="auto"/>
        <w:right w:val="none" w:sz="0" w:space="0" w:color="auto"/>
      </w:divBdr>
    </w:div>
    <w:div w:id="695497980">
      <w:bodyDiv w:val="1"/>
      <w:marLeft w:val="0"/>
      <w:marRight w:val="0"/>
      <w:marTop w:val="0"/>
      <w:marBottom w:val="0"/>
      <w:divBdr>
        <w:top w:val="none" w:sz="0" w:space="0" w:color="auto"/>
        <w:left w:val="none" w:sz="0" w:space="0" w:color="auto"/>
        <w:bottom w:val="none" w:sz="0" w:space="0" w:color="auto"/>
        <w:right w:val="none" w:sz="0" w:space="0" w:color="auto"/>
      </w:divBdr>
    </w:div>
    <w:div w:id="695622371">
      <w:bodyDiv w:val="1"/>
      <w:marLeft w:val="0"/>
      <w:marRight w:val="0"/>
      <w:marTop w:val="0"/>
      <w:marBottom w:val="0"/>
      <w:divBdr>
        <w:top w:val="none" w:sz="0" w:space="0" w:color="auto"/>
        <w:left w:val="none" w:sz="0" w:space="0" w:color="auto"/>
        <w:bottom w:val="none" w:sz="0" w:space="0" w:color="auto"/>
        <w:right w:val="none" w:sz="0" w:space="0" w:color="auto"/>
      </w:divBdr>
    </w:div>
    <w:div w:id="695696580">
      <w:bodyDiv w:val="1"/>
      <w:marLeft w:val="0"/>
      <w:marRight w:val="0"/>
      <w:marTop w:val="0"/>
      <w:marBottom w:val="0"/>
      <w:divBdr>
        <w:top w:val="none" w:sz="0" w:space="0" w:color="auto"/>
        <w:left w:val="none" w:sz="0" w:space="0" w:color="auto"/>
        <w:bottom w:val="none" w:sz="0" w:space="0" w:color="auto"/>
        <w:right w:val="none" w:sz="0" w:space="0" w:color="auto"/>
      </w:divBdr>
    </w:div>
    <w:div w:id="696467790">
      <w:bodyDiv w:val="1"/>
      <w:marLeft w:val="0"/>
      <w:marRight w:val="0"/>
      <w:marTop w:val="0"/>
      <w:marBottom w:val="0"/>
      <w:divBdr>
        <w:top w:val="none" w:sz="0" w:space="0" w:color="auto"/>
        <w:left w:val="none" w:sz="0" w:space="0" w:color="auto"/>
        <w:bottom w:val="none" w:sz="0" w:space="0" w:color="auto"/>
        <w:right w:val="none" w:sz="0" w:space="0" w:color="auto"/>
      </w:divBdr>
    </w:div>
    <w:div w:id="697124103">
      <w:bodyDiv w:val="1"/>
      <w:marLeft w:val="0"/>
      <w:marRight w:val="0"/>
      <w:marTop w:val="0"/>
      <w:marBottom w:val="0"/>
      <w:divBdr>
        <w:top w:val="none" w:sz="0" w:space="0" w:color="auto"/>
        <w:left w:val="none" w:sz="0" w:space="0" w:color="auto"/>
        <w:bottom w:val="none" w:sz="0" w:space="0" w:color="auto"/>
        <w:right w:val="none" w:sz="0" w:space="0" w:color="auto"/>
      </w:divBdr>
    </w:div>
    <w:div w:id="697320222">
      <w:bodyDiv w:val="1"/>
      <w:marLeft w:val="0"/>
      <w:marRight w:val="0"/>
      <w:marTop w:val="0"/>
      <w:marBottom w:val="0"/>
      <w:divBdr>
        <w:top w:val="none" w:sz="0" w:space="0" w:color="auto"/>
        <w:left w:val="none" w:sz="0" w:space="0" w:color="auto"/>
        <w:bottom w:val="none" w:sz="0" w:space="0" w:color="auto"/>
        <w:right w:val="none" w:sz="0" w:space="0" w:color="auto"/>
      </w:divBdr>
    </w:div>
    <w:div w:id="697850548">
      <w:bodyDiv w:val="1"/>
      <w:marLeft w:val="0"/>
      <w:marRight w:val="0"/>
      <w:marTop w:val="0"/>
      <w:marBottom w:val="0"/>
      <w:divBdr>
        <w:top w:val="none" w:sz="0" w:space="0" w:color="auto"/>
        <w:left w:val="none" w:sz="0" w:space="0" w:color="auto"/>
        <w:bottom w:val="none" w:sz="0" w:space="0" w:color="auto"/>
        <w:right w:val="none" w:sz="0" w:space="0" w:color="auto"/>
      </w:divBdr>
    </w:div>
    <w:div w:id="698167840">
      <w:bodyDiv w:val="1"/>
      <w:marLeft w:val="0"/>
      <w:marRight w:val="0"/>
      <w:marTop w:val="0"/>
      <w:marBottom w:val="0"/>
      <w:divBdr>
        <w:top w:val="none" w:sz="0" w:space="0" w:color="auto"/>
        <w:left w:val="none" w:sz="0" w:space="0" w:color="auto"/>
        <w:bottom w:val="none" w:sz="0" w:space="0" w:color="auto"/>
        <w:right w:val="none" w:sz="0" w:space="0" w:color="auto"/>
      </w:divBdr>
    </w:div>
    <w:div w:id="698355786">
      <w:bodyDiv w:val="1"/>
      <w:marLeft w:val="0"/>
      <w:marRight w:val="0"/>
      <w:marTop w:val="0"/>
      <w:marBottom w:val="0"/>
      <w:divBdr>
        <w:top w:val="none" w:sz="0" w:space="0" w:color="auto"/>
        <w:left w:val="none" w:sz="0" w:space="0" w:color="auto"/>
        <w:bottom w:val="none" w:sz="0" w:space="0" w:color="auto"/>
        <w:right w:val="none" w:sz="0" w:space="0" w:color="auto"/>
      </w:divBdr>
    </w:div>
    <w:div w:id="698622663">
      <w:bodyDiv w:val="1"/>
      <w:marLeft w:val="0"/>
      <w:marRight w:val="0"/>
      <w:marTop w:val="0"/>
      <w:marBottom w:val="0"/>
      <w:divBdr>
        <w:top w:val="none" w:sz="0" w:space="0" w:color="auto"/>
        <w:left w:val="none" w:sz="0" w:space="0" w:color="auto"/>
        <w:bottom w:val="none" w:sz="0" w:space="0" w:color="auto"/>
        <w:right w:val="none" w:sz="0" w:space="0" w:color="auto"/>
      </w:divBdr>
    </w:div>
    <w:div w:id="699166616">
      <w:bodyDiv w:val="1"/>
      <w:marLeft w:val="0"/>
      <w:marRight w:val="0"/>
      <w:marTop w:val="0"/>
      <w:marBottom w:val="0"/>
      <w:divBdr>
        <w:top w:val="none" w:sz="0" w:space="0" w:color="auto"/>
        <w:left w:val="none" w:sz="0" w:space="0" w:color="auto"/>
        <w:bottom w:val="none" w:sz="0" w:space="0" w:color="auto"/>
        <w:right w:val="none" w:sz="0" w:space="0" w:color="auto"/>
      </w:divBdr>
    </w:div>
    <w:div w:id="699209397">
      <w:bodyDiv w:val="1"/>
      <w:marLeft w:val="0"/>
      <w:marRight w:val="0"/>
      <w:marTop w:val="0"/>
      <w:marBottom w:val="0"/>
      <w:divBdr>
        <w:top w:val="none" w:sz="0" w:space="0" w:color="auto"/>
        <w:left w:val="none" w:sz="0" w:space="0" w:color="auto"/>
        <w:bottom w:val="none" w:sz="0" w:space="0" w:color="auto"/>
        <w:right w:val="none" w:sz="0" w:space="0" w:color="auto"/>
      </w:divBdr>
    </w:div>
    <w:div w:id="699404013">
      <w:bodyDiv w:val="1"/>
      <w:marLeft w:val="0"/>
      <w:marRight w:val="0"/>
      <w:marTop w:val="0"/>
      <w:marBottom w:val="0"/>
      <w:divBdr>
        <w:top w:val="none" w:sz="0" w:space="0" w:color="auto"/>
        <w:left w:val="none" w:sz="0" w:space="0" w:color="auto"/>
        <w:bottom w:val="none" w:sz="0" w:space="0" w:color="auto"/>
        <w:right w:val="none" w:sz="0" w:space="0" w:color="auto"/>
      </w:divBdr>
    </w:div>
    <w:div w:id="699625473">
      <w:bodyDiv w:val="1"/>
      <w:marLeft w:val="0"/>
      <w:marRight w:val="0"/>
      <w:marTop w:val="0"/>
      <w:marBottom w:val="0"/>
      <w:divBdr>
        <w:top w:val="none" w:sz="0" w:space="0" w:color="auto"/>
        <w:left w:val="none" w:sz="0" w:space="0" w:color="auto"/>
        <w:bottom w:val="none" w:sz="0" w:space="0" w:color="auto"/>
        <w:right w:val="none" w:sz="0" w:space="0" w:color="auto"/>
      </w:divBdr>
    </w:div>
    <w:div w:id="700396479">
      <w:bodyDiv w:val="1"/>
      <w:marLeft w:val="0"/>
      <w:marRight w:val="0"/>
      <w:marTop w:val="0"/>
      <w:marBottom w:val="0"/>
      <w:divBdr>
        <w:top w:val="none" w:sz="0" w:space="0" w:color="auto"/>
        <w:left w:val="none" w:sz="0" w:space="0" w:color="auto"/>
        <w:bottom w:val="none" w:sz="0" w:space="0" w:color="auto"/>
        <w:right w:val="none" w:sz="0" w:space="0" w:color="auto"/>
      </w:divBdr>
    </w:div>
    <w:div w:id="700935735">
      <w:bodyDiv w:val="1"/>
      <w:marLeft w:val="0"/>
      <w:marRight w:val="0"/>
      <w:marTop w:val="0"/>
      <w:marBottom w:val="0"/>
      <w:divBdr>
        <w:top w:val="none" w:sz="0" w:space="0" w:color="auto"/>
        <w:left w:val="none" w:sz="0" w:space="0" w:color="auto"/>
        <w:bottom w:val="none" w:sz="0" w:space="0" w:color="auto"/>
        <w:right w:val="none" w:sz="0" w:space="0" w:color="auto"/>
      </w:divBdr>
    </w:div>
    <w:div w:id="700939367">
      <w:bodyDiv w:val="1"/>
      <w:marLeft w:val="0"/>
      <w:marRight w:val="0"/>
      <w:marTop w:val="0"/>
      <w:marBottom w:val="0"/>
      <w:divBdr>
        <w:top w:val="none" w:sz="0" w:space="0" w:color="auto"/>
        <w:left w:val="none" w:sz="0" w:space="0" w:color="auto"/>
        <w:bottom w:val="none" w:sz="0" w:space="0" w:color="auto"/>
        <w:right w:val="none" w:sz="0" w:space="0" w:color="auto"/>
      </w:divBdr>
    </w:div>
    <w:div w:id="700981524">
      <w:bodyDiv w:val="1"/>
      <w:marLeft w:val="0"/>
      <w:marRight w:val="0"/>
      <w:marTop w:val="0"/>
      <w:marBottom w:val="0"/>
      <w:divBdr>
        <w:top w:val="none" w:sz="0" w:space="0" w:color="auto"/>
        <w:left w:val="none" w:sz="0" w:space="0" w:color="auto"/>
        <w:bottom w:val="none" w:sz="0" w:space="0" w:color="auto"/>
        <w:right w:val="none" w:sz="0" w:space="0" w:color="auto"/>
      </w:divBdr>
    </w:div>
    <w:div w:id="702095761">
      <w:bodyDiv w:val="1"/>
      <w:marLeft w:val="0"/>
      <w:marRight w:val="0"/>
      <w:marTop w:val="0"/>
      <w:marBottom w:val="0"/>
      <w:divBdr>
        <w:top w:val="none" w:sz="0" w:space="0" w:color="auto"/>
        <w:left w:val="none" w:sz="0" w:space="0" w:color="auto"/>
        <w:bottom w:val="none" w:sz="0" w:space="0" w:color="auto"/>
        <w:right w:val="none" w:sz="0" w:space="0" w:color="auto"/>
      </w:divBdr>
    </w:div>
    <w:div w:id="702556659">
      <w:bodyDiv w:val="1"/>
      <w:marLeft w:val="0"/>
      <w:marRight w:val="0"/>
      <w:marTop w:val="0"/>
      <w:marBottom w:val="0"/>
      <w:divBdr>
        <w:top w:val="none" w:sz="0" w:space="0" w:color="auto"/>
        <w:left w:val="none" w:sz="0" w:space="0" w:color="auto"/>
        <w:bottom w:val="none" w:sz="0" w:space="0" w:color="auto"/>
        <w:right w:val="none" w:sz="0" w:space="0" w:color="auto"/>
      </w:divBdr>
    </w:div>
    <w:div w:id="702949083">
      <w:bodyDiv w:val="1"/>
      <w:marLeft w:val="0"/>
      <w:marRight w:val="0"/>
      <w:marTop w:val="0"/>
      <w:marBottom w:val="0"/>
      <w:divBdr>
        <w:top w:val="none" w:sz="0" w:space="0" w:color="auto"/>
        <w:left w:val="none" w:sz="0" w:space="0" w:color="auto"/>
        <w:bottom w:val="none" w:sz="0" w:space="0" w:color="auto"/>
        <w:right w:val="none" w:sz="0" w:space="0" w:color="auto"/>
      </w:divBdr>
    </w:div>
    <w:div w:id="703211361">
      <w:bodyDiv w:val="1"/>
      <w:marLeft w:val="0"/>
      <w:marRight w:val="0"/>
      <w:marTop w:val="0"/>
      <w:marBottom w:val="0"/>
      <w:divBdr>
        <w:top w:val="none" w:sz="0" w:space="0" w:color="auto"/>
        <w:left w:val="none" w:sz="0" w:space="0" w:color="auto"/>
        <w:bottom w:val="none" w:sz="0" w:space="0" w:color="auto"/>
        <w:right w:val="none" w:sz="0" w:space="0" w:color="auto"/>
      </w:divBdr>
    </w:div>
    <w:div w:id="703485365">
      <w:bodyDiv w:val="1"/>
      <w:marLeft w:val="0"/>
      <w:marRight w:val="0"/>
      <w:marTop w:val="0"/>
      <w:marBottom w:val="0"/>
      <w:divBdr>
        <w:top w:val="none" w:sz="0" w:space="0" w:color="auto"/>
        <w:left w:val="none" w:sz="0" w:space="0" w:color="auto"/>
        <w:bottom w:val="none" w:sz="0" w:space="0" w:color="auto"/>
        <w:right w:val="none" w:sz="0" w:space="0" w:color="auto"/>
      </w:divBdr>
    </w:div>
    <w:div w:id="703944101">
      <w:bodyDiv w:val="1"/>
      <w:marLeft w:val="0"/>
      <w:marRight w:val="0"/>
      <w:marTop w:val="0"/>
      <w:marBottom w:val="0"/>
      <w:divBdr>
        <w:top w:val="none" w:sz="0" w:space="0" w:color="auto"/>
        <w:left w:val="none" w:sz="0" w:space="0" w:color="auto"/>
        <w:bottom w:val="none" w:sz="0" w:space="0" w:color="auto"/>
        <w:right w:val="none" w:sz="0" w:space="0" w:color="auto"/>
      </w:divBdr>
    </w:div>
    <w:div w:id="704212227">
      <w:bodyDiv w:val="1"/>
      <w:marLeft w:val="0"/>
      <w:marRight w:val="0"/>
      <w:marTop w:val="0"/>
      <w:marBottom w:val="0"/>
      <w:divBdr>
        <w:top w:val="none" w:sz="0" w:space="0" w:color="auto"/>
        <w:left w:val="none" w:sz="0" w:space="0" w:color="auto"/>
        <w:bottom w:val="none" w:sz="0" w:space="0" w:color="auto"/>
        <w:right w:val="none" w:sz="0" w:space="0" w:color="auto"/>
      </w:divBdr>
    </w:div>
    <w:div w:id="706023714">
      <w:bodyDiv w:val="1"/>
      <w:marLeft w:val="0"/>
      <w:marRight w:val="0"/>
      <w:marTop w:val="0"/>
      <w:marBottom w:val="0"/>
      <w:divBdr>
        <w:top w:val="none" w:sz="0" w:space="0" w:color="auto"/>
        <w:left w:val="none" w:sz="0" w:space="0" w:color="auto"/>
        <w:bottom w:val="none" w:sz="0" w:space="0" w:color="auto"/>
        <w:right w:val="none" w:sz="0" w:space="0" w:color="auto"/>
      </w:divBdr>
    </w:div>
    <w:div w:id="706222042">
      <w:bodyDiv w:val="1"/>
      <w:marLeft w:val="0"/>
      <w:marRight w:val="0"/>
      <w:marTop w:val="0"/>
      <w:marBottom w:val="0"/>
      <w:divBdr>
        <w:top w:val="none" w:sz="0" w:space="0" w:color="auto"/>
        <w:left w:val="none" w:sz="0" w:space="0" w:color="auto"/>
        <w:bottom w:val="none" w:sz="0" w:space="0" w:color="auto"/>
        <w:right w:val="none" w:sz="0" w:space="0" w:color="auto"/>
      </w:divBdr>
    </w:div>
    <w:div w:id="706640259">
      <w:bodyDiv w:val="1"/>
      <w:marLeft w:val="0"/>
      <w:marRight w:val="0"/>
      <w:marTop w:val="0"/>
      <w:marBottom w:val="0"/>
      <w:divBdr>
        <w:top w:val="none" w:sz="0" w:space="0" w:color="auto"/>
        <w:left w:val="none" w:sz="0" w:space="0" w:color="auto"/>
        <w:bottom w:val="none" w:sz="0" w:space="0" w:color="auto"/>
        <w:right w:val="none" w:sz="0" w:space="0" w:color="auto"/>
      </w:divBdr>
    </w:div>
    <w:div w:id="706680469">
      <w:bodyDiv w:val="1"/>
      <w:marLeft w:val="0"/>
      <w:marRight w:val="0"/>
      <w:marTop w:val="0"/>
      <w:marBottom w:val="0"/>
      <w:divBdr>
        <w:top w:val="none" w:sz="0" w:space="0" w:color="auto"/>
        <w:left w:val="none" w:sz="0" w:space="0" w:color="auto"/>
        <w:bottom w:val="none" w:sz="0" w:space="0" w:color="auto"/>
        <w:right w:val="none" w:sz="0" w:space="0" w:color="auto"/>
      </w:divBdr>
    </w:div>
    <w:div w:id="706950125">
      <w:bodyDiv w:val="1"/>
      <w:marLeft w:val="0"/>
      <w:marRight w:val="0"/>
      <w:marTop w:val="0"/>
      <w:marBottom w:val="0"/>
      <w:divBdr>
        <w:top w:val="none" w:sz="0" w:space="0" w:color="auto"/>
        <w:left w:val="none" w:sz="0" w:space="0" w:color="auto"/>
        <w:bottom w:val="none" w:sz="0" w:space="0" w:color="auto"/>
        <w:right w:val="none" w:sz="0" w:space="0" w:color="auto"/>
      </w:divBdr>
    </w:div>
    <w:div w:id="708337981">
      <w:bodyDiv w:val="1"/>
      <w:marLeft w:val="0"/>
      <w:marRight w:val="0"/>
      <w:marTop w:val="0"/>
      <w:marBottom w:val="0"/>
      <w:divBdr>
        <w:top w:val="none" w:sz="0" w:space="0" w:color="auto"/>
        <w:left w:val="none" w:sz="0" w:space="0" w:color="auto"/>
        <w:bottom w:val="none" w:sz="0" w:space="0" w:color="auto"/>
        <w:right w:val="none" w:sz="0" w:space="0" w:color="auto"/>
      </w:divBdr>
    </w:div>
    <w:div w:id="708604003">
      <w:bodyDiv w:val="1"/>
      <w:marLeft w:val="0"/>
      <w:marRight w:val="0"/>
      <w:marTop w:val="0"/>
      <w:marBottom w:val="0"/>
      <w:divBdr>
        <w:top w:val="none" w:sz="0" w:space="0" w:color="auto"/>
        <w:left w:val="none" w:sz="0" w:space="0" w:color="auto"/>
        <w:bottom w:val="none" w:sz="0" w:space="0" w:color="auto"/>
        <w:right w:val="none" w:sz="0" w:space="0" w:color="auto"/>
      </w:divBdr>
    </w:div>
    <w:div w:id="708723853">
      <w:bodyDiv w:val="1"/>
      <w:marLeft w:val="0"/>
      <w:marRight w:val="0"/>
      <w:marTop w:val="0"/>
      <w:marBottom w:val="0"/>
      <w:divBdr>
        <w:top w:val="none" w:sz="0" w:space="0" w:color="auto"/>
        <w:left w:val="none" w:sz="0" w:space="0" w:color="auto"/>
        <w:bottom w:val="none" w:sz="0" w:space="0" w:color="auto"/>
        <w:right w:val="none" w:sz="0" w:space="0" w:color="auto"/>
      </w:divBdr>
    </w:div>
    <w:div w:id="709039527">
      <w:bodyDiv w:val="1"/>
      <w:marLeft w:val="0"/>
      <w:marRight w:val="0"/>
      <w:marTop w:val="0"/>
      <w:marBottom w:val="0"/>
      <w:divBdr>
        <w:top w:val="none" w:sz="0" w:space="0" w:color="auto"/>
        <w:left w:val="none" w:sz="0" w:space="0" w:color="auto"/>
        <w:bottom w:val="none" w:sz="0" w:space="0" w:color="auto"/>
        <w:right w:val="none" w:sz="0" w:space="0" w:color="auto"/>
      </w:divBdr>
    </w:div>
    <w:div w:id="709109689">
      <w:bodyDiv w:val="1"/>
      <w:marLeft w:val="0"/>
      <w:marRight w:val="0"/>
      <w:marTop w:val="0"/>
      <w:marBottom w:val="0"/>
      <w:divBdr>
        <w:top w:val="none" w:sz="0" w:space="0" w:color="auto"/>
        <w:left w:val="none" w:sz="0" w:space="0" w:color="auto"/>
        <w:bottom w:val="none" w:sz="0" w:space="0" w:color="auto"/>
        <w:right w:val="none" w:sz="0" w:space="0" w:color="auto"/>
      </w:divBdr>
    </w:div>
    <w:div w:id="709383149">
      <w:bodyDiv w:val="1"/>
      <w:marLeft w:val="0"/>
      <w:marRight w:val="0"/>
      <w:marTop w:val="0"/>
      <w:marBottom w:val="0"/>
      <w:divBdr>
        <w:top w:val="none" w:sz="0" w:space="0" w:color="auto"/>
        <w:left w:val="none" w:sz="0" w:space="0" w:color="auto"/>
        <w:bottom w:val="none" w:sz="0" w:space="0" w:color="auto"/>
        <w:right w:val="none" w:sz="0" w:space="0" w:color="auto"/>
      </w:divBdr>
    </w:div>
    <w:div w:id="709650007">
      <w:bodyDiv w:val="1"/>
      <w:marLeft w:val="0"/>
      <w:marRight w:val="0"/>
      <w:marTop w:val="0"/>
      <w:marBottom w:val="0"/>
      <w:divBdr>
        <w:top w:val="none" w:sz="0" w:space="0" w:color="auto"/>
        <w:left w:val="none" w:sz="0" w:space="0" w:color="auto"/>
        <w:bottom w:val="none" w:sz="0" w:space="0" w:color="auto"/>
        <w:right w:val="none" w:sz="0" w:space="0" w:color="auto"/>
      </w:divBdr>
    </w:div>
    <w:div w:id="710300219">
      <w:bodyDiv w:val="1"/>
      <w:marLeft w:val="0"/>
      <w:marRight w:val="0"/>
      <w:marTop w:val="0"/>
      <w:marBottom w:val="0"/>
      <w:divBdr>
        <w:top w:val="none" w:sz="0" w:space="0" w:color="auto"/>
        <w:left w:val="none" w:sz="0" w:space="0" w:color="auto"/>
        <w:bottom w:val="none" w:sz="0" w:space="0" w:color="auto"/>
        <w:right w:val="none" w:sz="0" w:space="0" w:color="auto"/>
      </w:divBdr>
    </w:div>
    <w:div w:id="711467306">
      <w:bodyDiv w:val="1"/>
      <w:marLeft w:val="0"/>
      <w:marRight w:val="0"/>
      <w:marTop w:val="0"/>
      <w:marBottom w:val="0"/>
      <w:divBdr>
        <w:top w:val="none" w:sz="0" w:space="0" w:color="auto"/>
        <w:left w:val="none" w:sz="0" w:space="0" w:color="auto"/>
        <w:bottom w:val="none" w:sz="0" w:space="0" w:color="auto"/>
        <w:right w:val="none" w:sz="0" w:space="0" w:color="auto"/>
      </w:divBdr>
    </w:div>
    <w:div w:id="711811192">
      <w:bodyDiv w:val="1"/>
      <w:marLeft w:val="0"/>
      <w:marRight w:val="0"/>
      <w:marTop w:val="0"/>
      <w:marBottom w:val="0"/>
      <w:divBdr>
        <w:top w:val="none" w:sz="0" w:space="0" w:color="auto"/>
        <w:left w:val="none" w:sz="0" w:space="0" w:color="auto"/>
        <w:bottom w:val="none" w:sz="0" w:space="0" w:color="auto"/>
        <w:right w:val="none" w:sz="0" w:space="0" w:color="auto"/>
      </w:divBdr>
    </w:div>
    <w:div w:id="711878440">
      <w:bodyDiv w:val="1"/>
      <w:marLeft w:val="0"/>
      <w:marRight w:val="0"/>
      <w:marTop w:val="0"/>
      <w:marBottom w:val="0"/>
      <w:divBdr>
        <w:top w:val="none" w:sz="0" w:space="0" w:color="auto"/>
        <w:left w:val="none" w:sz="0" w:space="0" w:color="auto"/>
        <w:bottom w:val="none" w:sz="0" w:space="0" w:color="auto"/>
        <w:right w:val="none" w:sz="0" w:space="0" w:color="auto"/>
      </w:divBdr>
    </w:div>
    <w:div w:id="712077197">
      <w:bodyDiv w:val="1"/>
      <w:marLeft w:val="0"/>
      <w:marRight w:val="0"/>
      <w:marTop w:val="0"/>
      <w:marBottom w:val="0"/>
      <w:divBdr>
        <w:top w:val="none" w:sz="0" w:space="0" w:color="auto"/>
        <w:left w:val="none" w:sz="0" w:space="0" w:color="auto"/>
        <w:bottom w:val="none" w:sz="0" w:space="0" w:color="auto"/>
        <w:right w:val="none" w:sz="0" w:space="0" w:color="auto"/>
      </w:divBdr>
    </w:div>
    <w:div w:id="712190349">
      <w:bodyDiv w:val="1"/>
      <w:marLeft w:val="0"/>
      <w:marRight w:val="0"/>
      <w:marTop w:val="0"/>
      <w:marBottom w:val="0"/>
      <w:divBdr>
        <w:top w:val="none" w:sz="0" w:space="0" w:color="auto"/>
        <w:left w:val="none" w:sz="0" w:space="0" w:color="auto"/>
        <w:bottom w:val="none" w:sz="0" w:space="0" w:color="auto"/>
        <w:right w:val="none" w:sz="0" w:space="0" w:color="auto"/>
      </w:divBdr>
    </w:div>
    <w:div w:id="712271951">
      <w:bodyDiv w:val="1"/>
      <w:marLeft w:val="0"/>
      <w:marRight w:val="0"/>
      <w:marTop w:val="0"/>
      <w:marBottom w:val="0"/>
      <w:divBdr>
        <w:top w:val="none" w:sz="0" w:space="0" w:color="auto"/>
        <w:left w:val="none" w:sz="0" w:space="0" w:color="auto"/>
        <w:bottom w:val="none" w:sz="0" w:space="0" w:color="auto"/>
        <w:right w:val="none" w:sz="0" w:space="0" w:color="auto"/>
      </w:divBdr>
    </w:div>
    <w:div w:id="712538562">
      <w:bodyDiv w:val="1"/>
      <w:marLeft w:val="0"/>
      <w:marRight w:val="0"/>
      <w:marTop w:val="0"/>
      <w:marBottom w:val="0"/>
      <w:divBdr>
        <w:top w:val="none" w:sz="0" w:space="0" w:color="auto"/>
        <w:left w:val="none" w:sz="0" w:space="0" w:color="auto"/>
        <w:bottom w:val="none" w:sz="0" w:space="0" w:color="auto"/>
        <w:right w:val="none" w:sz="0" w:space="0" w:color="auto"/>
      </w:divBdr>
    </w:div>
    <w:div w:id="713115250">
      <w:bodyDiv w:val="1"/>
      <w:marLeft w:val="0"/>
      <w:marRight w:val="0"/>
      <w:marTop w:val="0"/>
      <w:marBottom w:val="0"/>
      <w:divBdr>
        <w:top w:val="none" w:sz="0" w:space="0" w:color="auto"/>
        <w:left w:val="none" w:sz="0" w:space="0" w:color="auto"/>
        <w:bottom w:val="none" w:sz="0" w:space="0" w:color="auto"/>
        <w:right w:val="none" w:sz="0" w:space="0" w:color="auto"/>
      </w:divBdr>
    </w:div>
    <w:div w:id="713966628">
      <w:bodyDiv w:val="1"/>
      <w:marLeft w:val="0"/>
      <w:marRight w:val="0"/>
      <w:marTop w:val="0"/>
      <w:marBottom w:val="0"/>
      <w:divBdr>
        <w:top w:val="none" w:sz="0" w:space="0" w:color="auto"/>
        <w:left w:val="none" w:sz="0" w:space="0" w:color="auto"/>
        <w:bottom w:val="none" w:sz="0" w:space="0" w:color="auto"/>
        <w:right w:val="none" w:sz="0" w:space="0" w:color="auto"/>
      </w:divBdr>
    </w:div>
    <w:div w:id="714426277">
      <w:bodyDiv w:val="1"/>
      <w:marLeft w:val="0"/>
      <w:marRight w:val="0"/>
      <w:marTop w:val="0"/>
      <w:marBottom w:val="0"/>
      <w:divBdr>
        <w:top w:val="none" w:sz="0" w:space="0" w:color="auto"/>
        <w:left w:val="none" w:sz="0" w:space="0" w:color="auto"/>
        <w:bottom w:val="none" w:sz="0" w:space="0" w:color="auto"/>
        <w:right w:val="none" w:sz="0" w:space="0" w:color="auto"/>
      </w:divBdr>
    </w:div>
    <w:div w:id="715859851">
      <w:bodyDiv w:val="1"/>
      <w:marLeft w:val="0"/>
      <w:marRight w:val="0"/>
      <w:marTop w:val="0"/>
      <w:marBottom w:val="0"/>
      <w:divBdr>
        <w:top w:val="none" w:sz="0" w:space="0" w:color="auto"/>
        <w:left w:val="none" w:sz="0" w:space="0" w:color="auto"/>
        <w:bottom w:val="none" w:sz="0" w:space="0" w:color="auto"/>
        <w:right w:val="none" w:sz="0" w:space="0" w:color="auto"/>
      </w:divBdr>
    </w:div>
    <w:div w:id="716004834">
      <w:bodyDiv w:val="1"/>
      <w:marLeft w:val="0"/>
      <w:marRight w:val="0"/>
      <w:marTop w:val="0"/>
      <w:marBottom w:val="0"/>
      <w:divBdr>
        <w:top w:val="none" w:sz="0" w:space="0" w:color="auto"/>
        <w:left w:val="none" w:sz="0" w:space="0" w:color="auto"/>
        <w:bottom w:val="none" w:sz="0" w:space="0" w:color="auto"/>
        <w:right w:val="none" w:sz="0" w:space="0" w:color="auto"/>
      </w:divBdr>
    </w:div>
    <w:div w:id="716660481">
      <w:bodyDiv w:val="1"/>
      <w:marLeft w:val="0"/>
      <w:marRight w:val="0"/>
      <w:marTop w:val="0"/>
      <w:marBottom w:val="0"/>
      <w:divBdr>
        <w:top w:val="none" w:sz="0" w:space="0" w:color="auto"/>
        <w:left w:val="none" w:sz="0" w:space="0" w:color="auto"/>
        <w:bottom w:val="none" w:sz="0" w:space="0" w:color="auto"/>
        <w:right w:val="none" w:sz="0" w:space="0" w:color="auto"/>
      </w:divBdr>
    </w:div>
    <w:div w:id="716978088">
      <w:bodyDiv w:val="1"/>
      <w:marLeft w:val="0"/>
      <w:marRight w:val="0"/>
      <w:marTop w:val="0"/>
      <w:marBottom w:val="0"/>
      <w:divBdr>
        <w:top w:val="none" w:sz="0" w:space="0" w:color="auto"/>
        <w:left w:val="none" w:sz="0" w:space="0" w:color="auto"/>
        <w:bottom w:val="none" w:sz="0" w:space="0" w:color="auto"/>
        <w:right w:val="none" w:sz="0" w:space="0" w:color="auto"/>
      </w:divBdr>
    </w:div>
    <w:div w:id="717097109">
      <w:bodyDiv w:val="1"/>
      <w:marLeft w:val="0"/>
      <w:marRight w:val="0"/>
      <w:marTop w:val="0"/>
      <w:marBottom w:val="0"/>
      <w:divBdr>
        <w:top w:val="none" w:sz="0" w:space="0" w:color="auto"/>
        <w:left w:val="none" w:sz="0" w:space="0" w:color="auto"/>
        <w:bottom w:val="none" w:sz="0" w:space="0" w:color="auto"/>
        <w:right w:val="none" w:sz="0" w:space="0" w:color="auto"/>
      </w:divBdr>
    </w:div>
    <w:div w:id="717896277">
      <w:bodyDiv w:val="1"/>
      <w:marLeft w:val="0"/>
      <w:marRight w:val="0"/>
      <w:marTop w:val="0"/>
      <w:marBottom w:val="0"/>
      <w:divBdr>
        <w:top w:val="none" w:sz="0" w:space="0" w:color="auto"/>
        <w:left w:val="none" w:sz="0" w:space="0" w:color="auto"/>
        <w:bottom w:val="none" w:sz="0" w:space="0" w:color="auto"/>
        <w:right w:val="none" w:sz="0" w:space="0" w:color="auto"/>
      </w:divBdr>
    </w:div>
    <w:div w:id="717898014">
      <w:bodyDiv w:val="1"/>
      <w:marLeft w:val="0"/>
      <w:marRight w:val="0"/>
      <w:marTop w:val="0"/>
      <w:marBottom w:val="0"/>
      <w:divBdr>
        <w:top w:val="none" w:sz="0" w:space="0" w:color="auto"/>
        <w:left w:val="none" w:sz="0" w:space="0" w:color="auto"/>
        <w:bottom w:val="none" w:sz="0" w:space="0" w:color="auto"/>
        <w:right w:val="none" w:sz="0" w:space="0" w:color="auto"/>
      </w:divBdr>
    </w:div>
    <w:div w:id="718165280">
      <w:bodyDiv w:val="1"/>
      <w:marLeft w:val="0"/>
      <w:marRight w:val="0"/>
      <w:marTop w:val="0"/>
      <w:marBottom w:val="0"/>
      <w:divBdr>
        <w:top w:val="none" w:sz="0" w:space="0" w:color="auto"/>
        <w:left w:val="none" w:sz="0" w:space="0" w:color="auto"/>
        <w:bottom w:val="none" w:sz="0" w:space="0" w:color="auto"/>
        <w:right w:val="none" w:sz="0" w:space="0" w:color="auto"/>
      </w:divBdr>
    </w:div>
    <w:div w:id="718943157">
      <w:bodyDiv w:val="1"/>
      <w:marLeft w:val="0"/>
      <w:marRight w:val="0"/>
      <w:marTop w:val="0"/>
      <w:marBottom w:val="0"/>
      <w:divBdr>
        <w:top w:val="none" w:sz="0" w:space="0" w:color="auto"/>
        <w:left w:val="none" w:sz="0" w:space="0" w:color="auto"/>
        <w:bottom w:val="none" w:sz="0" w:space="0" w:color="auto"/>
        <w:right w:val="none" w:sz="0" w:space="0" w:color="auto"/>
      </w:divBdr>
    </w:div>
    <w:div w:id="719015249">
      <w:bodyDiv w:val="1"/>
      <w:marLeft w:val="0"/>
      <w:marRight w:val="0"/>
      <w:marTop w:val="0"/>
      <w:marBottom w:val="0"/>
      <w:divBdr>
        <w:top w:val="none" w:sz="0" w:space="0" w:color="auto"/>
        <w:left w:val="none" w:sz="0" w:space="0" w:color="auto"/>
        <w:bottom w:val="none" w:sz="0" w:space="0" w:color="auto"/>
        <w:right w:val="none" w:sz="0" w:space="0" w:color="auto"/>
      </w:divBdr>
    </w:div>
    <w:div w:id="719212598">
      <w:bodyDiv w:val="1"/>
      <w:marLeft w:val="0"/>
      <w:marRight w:val="0"/>
      <w:marTop w:val="0"/>
      <w:marBottom w:val="0"/>
      <w:divBdr>
        <w:top w:val="none" w:sz="0" w:space="0" w:color="auto"/>
        <w:left w:val="none" w:sz="0" w:space="0" w:color="auto"/>
        <w:bottom w:val="none" w:sz="0" w:space="0" w:color="auto"/>
        <w:right w:val="none" w:sz="0" w:space="0" w:color="auto"/>
      </w:divBdr>
    </w:div>
    <w:div w:id="719940072">
      <w:bodyDiv w:val="1"/>
      <w:marLeft w:val="0"/>
      <w:marRight w:val="0"/>
      <w:marTop w:val="0"/>
      <w:marBottom w:val="0"/>
      <w:divBdr>
        <w:top w:val="none" w:sz="0" w:space="0" w:color="auto"/>
        <w:left w:val="none" w:sz="0" w:space="0" w:color="auto"/>
        <w:bottom w:val="none" w:sz="0" w:space="0" w:color="auto"/>
        <w:right w:val="none" w:sz="0" w:space="0" w:color="auto"/>
      </w:divBdr>
    </w:div>
    <w:div w:id="719986329">
      <w:bodyDiv w:val="1"/>
      <w:marLeft w:val="0"/>
      <w:marRight w:val="0"/>
      <w:marTop w:val="0"/>
      <w:marBottom w:val="0"/>
      <w:divBdr>
        <w:top w:val="none" w:sz="0" w:space="0" w:color="auto"/>
        <w:left w:val="none" w:sz="0" w:space="0" w:color="auto"/>
        <w:bottom w:val="none" w:sz="0" w:space="0" w:color="auto"/>
        <w:right w:val="none" w:sz="0" w:space="0" w:color="auto"/>
      </w:divBdr>
    </w:div>
    <w:div w:id="720442963">
      <w:bodyDiv w:val="1"/>
      <w:marLeft w:val="0"/>
      <w:marRight w:val="0"/>
      <w:marTop w:val="0"/>
      <w:marBottom w:val="0"/>
      <w:divBdr>
        <w:top w:val="none" w:sz="0" w:space="0" w:color="auto"/>
        <w:left w:val="none" w:sz="0" w:space="0" w:color="auto"/>
        <w:bottom w:val="none" w:sz="0" w:space="0" w:color="auto"/>
        <w:right w:val="none" w:sz="0" w:space="0" w:color="auto"/>
      </w:divBdr>
    </w:div>
    <w:div w:id="721056534">
      <w:bodyDiv w:val="1"/>
      <w:marLeft w:val="0"/>
      <w:marRight w:val="0"/>
      <w:marTop w:val="0"/>
      <w:marBottom w:val="0"/>
      <w:divBdr>
        <w:top w:val="none" w:sz="0" w:space="0" w:color="auto"/>
        <w:left w:val="none" w:sz="0" w:space="0" w:color="auto"/>
        <w:bottom w:val="none" w:sz="0" w:space="0" w:color="auto"/>
        <w:right w:val="none" w:sz="0" w:space="0" w:color="auto"/>
      </w:divBdr>
    </w:div>
    <w:div w:id="721438879">
      <w:bodyDiv w:val="1"/>
      <w:marLeft w:val="0"/>
      <w:marRight w:val="0"/>
      <w:marTop w:val="0"/>
      <w:marBottom w:val="0"/>
      <w:divBdr>
        <w:top w:val="none" w:sz="0" w:space="0" w:color="auto"/>
        <w:left w:val="none" w:sz="0" w:space="0" w:color="auto"/>
        <w:bottom w:val="none" w:sz="0" w:space="0" w:color="auto"/>
        <w:right w:val="none" w:sz="0" w:space="0" w:color="auto"/>
      </w:divBdr>
    </w:div>
    <w:div w:id="721565792">
      <w:bodyDiv w:val="1"/>
      <w:marLeft w:val="0"/>
      <w:marRight w:val="0"/>
      <w:marTop w:val="0"/>
      <w:marBottom w:val="0"/>
      <w:divBdr>
        <w:top w:val="none" w:sz="0" w:space="0" w:color="auto"/>
        <w:left w:val="none" w:sz="0" w:space="0" w:color="auto"/>
        <w:bottom w:val="none" w:sz="0" w:space="0" w:color="auto"/>
        <w:right w:val="none" w:sz="0" w:space="0" w:color="auto"/>
      </w:divBdr>
    </w:div>
    <w:div w:id="721634468">
      <w:bodyDiv w:val="1"/>
      <w:marLeft w:val="0"/>
      <w:marRight w:val="0"/>
      <w:marTop w:val="0"/>
      <w:marBottom w:val="0"/>
      <w:divBdr>
        <w:top w:val="none" w:sz="0" w:space="0" w:color="auto"/>
        <w:left w:val="none" w:sz="0" w:space="0" w:color="auto"/>
        <w:bottom w:val="none" w:sz="0" w:space="0" w:color="auto"/>
        <w:right w:val="none" w:sz="0" w:space="0" w:color="auto"/>
      </w:divBdr>
    </w:div>
    <w:div w:id="722142718">
      <w:bodyDiv w:val="1"/>
      <w:marLeft w:val="0"/>
      <w:marRight w:val="0"/>
      <w:marTop w:val="0"/>
      <w:marBottom w:val="0"/>
      <w:divBdr>
        <w:top w:val="none" w:sz="0" w:space="0" w:color="auto"/>
        <w:left w:val="none" w:sz="0" w:space="0" w:color="auto"/>
        <w:bottom w:val="none" w:sz="0" w:space="0" w:color="auto"/>
        <w:right w:val="none" w:sz="0" w:space="0" w:color="auto"/>
      </w:divBdr>
    </w:div>
    <w:div w:id="723068147">
      <w:bodyDiv w:val="1"/>
      <w:marLeft w:val="0"/>
      <w:marRight w:val="0"/>
      <w:marTop w:val="0"/>
      <w:marBottom w:val="0"/>
      <w:divBdr>
        <w:top w:val="none" w:sz="0" w:space="0" w:color="auto"/>
        <w:left w:val="none" w:sz="0" w:space="0" w:color="auto"/>
        <w:bottom w:val="none" w:sz="0" w:space="0" w:color="auto"/>
        <w:right w:val="none" w:sz="0" w:space="0" w:color="auto"/>
      </w:divBdr>
    </w:div>
    <w:div w:id="723599327">
      <w:bodyDiv w:val="1"/>
      <w:marLeft w:val="0"/>
      <w:marRight w:val="0"/>
      <w:marTop w:val="0"/>
      <w:marBottom w:val="0"/>
      <w:divBdr>
        <w:top w:val="none" w:sz="0" w:space="0" w:color="auto"/>
        <w:left w:val="none" w:sz="0" w:space="0" w:color="auto"/>
        <w:bottom w:val="none" w:sz="0" w:space="0" w:color="auto"/>
        <w:right w:val="none" w:sz="0" w:space="0" w:color="auto"/>
      </w:divBdr>
    </w:div>
    <w:div w:id="723866862">
      <w:bodyDiv w:val="1"/>
      <w:marLeft w:val="0"/>
      <w:marRight w:val="0"/>
      <w:marTop w:val="0"/>
      <w:marBottom w:val="0"/>
      <w:divBdr>
        <w:top w:val="none" w:sz="0" w:space="0" w:color="auto"/>
        <w:left w:val="none" w:sz="0" w:space="0" w:color="auto"/>
        <w:bottom w:val="none" w:sz="0" w:space="0" w:color="auto"/>
        <w:right w:val="none" w:sz="0" w:space="0" w:color="auto"/>
      </w:divBdr>
    </w:div>
    <w:div w:id="724182313">
      <w:bodyDiv w:val="1"/>
      <w:marLeft w:val="0"/>
      <w:marRight w:val="0"/>
      <w:marTop w:val="0"/>
      <w:marBottom w:val="0"/>
      <w:divBdr>
        <w:top w:val="none" w:sz="0" w:space="0" w:color="auto"/>
        <w:left w:val="none" w:sz="0" w:space="0" w:color="auto"/>
        <w:bottom w:val="none" w:sz="0" w:space="0" w:color="auto"/>
        <w:right w:val="none" w:sz="0" w:space="0" w:color="auto"/>
      </w:divBdr>
    </w:div>
    <w:div w:id="724914208">
      <w:bodyDiv w:val="1"/>
      <w:marLeft w:val="0"/>
      <w:marRight w:val="0"/>
      <w:marTop w:val="0"/>
      <w:marBottom w:val="0"/>
      <w:divBdr>
        <w:top w:val="none" w:sz="0" w:space="0" w:color="auto"/>
        <w:left w:val="none" w:sz="0" w:space="0" w:color="auto"/>
        <w:bottom w:val="none" w:sz="0" w:space="0" w:color="auto"/>
        <w:right w:val="none" w:sz="0" w:space="0" w:color="auto"/>
      </w:divBdr>
    </w:div>
    <w:div w:id="725489188">
      <w:bodyDiv w:val="1"/>
      <w:marLeft w:val="0"/>
      <w:marRight w:val="0"/>
      <w:marTop w:val="0"/>
      <w:marBottom w:val="0"/>
      <w:divBdr>
        <w:top w:val="none" w:sz="0" w:space="0" w:color="auto"/>
        <w:left w:val="none" w:sz="0" w:space="0" w:color="auto"/>
        <w:bottom w:val="none" w:sz="0" w:space="0" w:color="auto"/>
        <w:right w:val="none" w:sz="0" w:space="0" w:color="auto"/>
      </w:divBdr>
    </w:div>
    <w:div w:id="726300351">
      <w:bodyDiv w:val="1"/>
      <w:marLeft w:val="0"/>
      <w:marRight w:val="0"/>
      <w:marTop w:val="0"/>
      <w:marBottom w:val="0"/>
      <w:divBdr>
        <w:top w:val="none" w:sz="0" w:space="0" w:color="auto"/>
        <w:left w:val="none" w:sz="0" w:space="0" w:color="auto"/>
        <w:bottom w:val="none" w:sz="0" w:space="0" w:color="auto"/>
        <w:right w:val="none" w:sz="0" w:space="0" w:color="auto"/>
      </w:divBdr>
    </w:div>
    <w:div w:id="726421320">
      <w:bodyDiv w:val="1"/>
      <w:marLeft w:val="0"/>
      <w:marRight w:val="0"/>
      <w:marTop w:val="0"/>
      <w:marBottom w:val="0"/>
      <w:divBdr>
        <w:top w:val="none" w:sz="0" w:space="0" w:color="auto"/>
        <w:left w:val="none" w:sz="0" w:space="0" w:color="auto"/>
        <w:bottom w:val="none" w:sz="0" w:space="0" w:color="auto"/>
        <w:right w:val="none" w:sz="0" w:space="0" w:color="auto"/>
      </w:divBdr>
    </w:div>
    <w:div w:id="726803674">
      <w:bodyDiv w:val="1"/>
      <w:marLeft w:val="0"/>
      <w:marRight w:val="0"/>
      <w:marTop w:val="0"/>
      <w:marBottom w:val="0"/>
      <w:divBdr>
        <w:top w:val="none" w:sz="0" w:space="0" w:color="auto"/>
        <w:left w:val="none" w:sz="0" w:space="0" w:color="auto"/>
        <w:bottom w:val="none" w:sz="0" w:space="0" w:color="auto"/>
        <w:right w:val="none" w:sz="0" w:space="0" w:color="auto"/>
      </w:divBdr>
    </w:div>
    <w:div w:id="727874789">
      <w:bodyDiv w:val="1"/>
      <w:marLeft w:val="0"/>
      <w:marRight w:val="0"/>
      <w:marTop w:val="0"/>
      <w:marBottom w:val="0"/>
      <w:divBdr>
        <w:top w:val="none" w:sz="0" w:space="0" w:color="auto"/>
        <w:left w:val="none" w:sz="0" w:space="0" w:color="auto"/>
        <w:bottom w:val="none" w:sz="0" w:space="0" w:color="auto"/>
        <w:right w:val="none" w:sz="0" w:space="0" w:color="auto"/>
      </w:divBdr>
    </w:div>
    <w:div w:id="728188290">
      <w:bodyDiv w:val="1"/>
      <w:marLeft w:val="0"/>
      <w:marRight w:val="0"/>
      <w:marTop w:val="0"/>
      <w:marBottom w:val="0"/>
      <w:divBdr>
        <w:top w:val="none" w:sz="0" w:space="0" w:color="auto"/>
        <w:left w:val="none" w:sz="0" w:space="0" w:color="auto"/>
        <w:bottom w:val="none" w:sz="0" w:space="0" w:color="auto"/>
        <w:right w:val="none" w:sz="0" w:space="0" w:color="auto"/>
      </w:divBdr>
    </w:div>
    <w:div w:id="728498497">
      <w:bodyDiv w:val="1"/>
      <w:marLeft w:val="0"/>
      <w:marRight w:val="0"/>
      <w:marTop w:val="0"/>
      <w:marBottom w:val="0"/>
      <w:divBdr>
        <w:top w:val="none" w:sz="0" w:space="0" w:color="auto"/>
        <w:left w:val="none" w:sz="0" w:space="0" w:color="auto"/>
        <w:bottom w:val="none" w:sz="0" w:space="0" w:color="auto"/>
        <w:right w:val="none" w:sz="0" w:space="0" w:color="auto"/>
      </w:divBdr>
    </w:div>
    <w:div w:id="730155210">
      <w:bodyDiv w:val="1"/>
      <w:marLeft w:val="0"/>
      <w:marRight w:val="0"/>
      <w:marTop w:val="0"/>
      <w:marBottom w:val="0"/>
      <w:divBdr>
        <w:top w:val="none" w:sz="0" w:space="0" w:color="auto"/>
        <w:left w:val="none" w:sz="0" w:space="0" w:color="auto"/>
        <w:bottom w:val="none" w:sz="0" w:space="0" w:color="auto"/>
        <w:right w:val="none" w:sz="0" w:space="0" w:color="auto"/>
      </w:divBdr>
    </w:div>
    <w:div w:id="730617610">
      <w:bodyDiv w:val="1"/>
      <w:marLeft w:val="0"/>
      <w:marRight w:val="0"/>
      <w:marTop w:val="0"/>
      <w:marBottom w:val="0"/>
      <w:divBdr>
        <w:top w:val="none" w:sz="0" w:space="0" w:color="auto"/>
        <w:left w:val="none" w:sz="0" w:space="0" w:color="auto"/>
        <w:bottom w:val="none" w:sz="0" w:space="0" w:color="auto"/>
        <w:right w:val="none" w:sz="0" w:space="0" w:color="auto"/>
      </w:divBdr>
    </w:div>
    <w:div w:id="730730691">
      <w:bodyDiv w:val="1"/>
      <w:marLeft w:val="0"/>
      <w:marRight w:val="0"/>
      <w:marTop w:val="0"/>
      <w:marBottom w:val="0"/>
      <w:divBdr>
        <w:top w:val="none" w:sz="0" w:space="0" w:color="auto"/>
        <w:left w:val="none" w:sz="0" w:space="0" w:color="auto"/>
        <w:bottom w:val="none" w:sz="0" w:space="0" w:color="auto"/>
        <w:right w:val="none" w:sz="0" w:space="0" w:color="auto"/>
      </w:divBdr>
    </w:div>
    <w:div w:id="730881589">
      <w:bodyDiv w:val="1"/>
      <w:marLeft w:val="0"/>
      <w:marRight w:val="0"/>
      <w:marTop w:val="0"/>
      <w:marBottom w:val="0"/>
      <w:divBdr>
        <w:top w:val="none" w:sz="0" w:space="0" w:color="auto"/>
        <w:left w:val="none" w:sz="0" w:space="0" w:color="auto"/>
        <w:bottom w:val="none" w:sz="0" w:space="0" w:color="auto"/>
        <w:right w:val="none" w:sz="0" w:space="0" w:color="auto"/>
      </w:divBdr>
    </w:div>
    <w:div w:id="731392121">
      <w:bodyDiv w:val="1"/>
      <w:marLeft w:val="0"/>
      <w:marRight w:val="0"/>
      <w:marTop w:val="0"/>
      <w:marBottom w:val="0"/>
      <w:divBdr>
        <w:top w:val="none" w:sz="0" w:space="0" w:color="auto"/>
        <w:left w:val="none" w:sz="0" w:space="0" w:color="auto"/>
        <w:bottom w:val="none" w:sz="0" w:space="0" w:color="auto"/>
        <w:right w:val="none" w:sz="0" w:space="0" w:color="auto"/>
      </w:divBdr>
    </w:div>
    <w:div w:id="731580119">
      <w:bodyDiv w:val="1"/>
      <w:marLeft w:val="0"/>
      <w:marRight w:val="0"/>
      <w:marTop w:val="0"/>
      <w:marBottom w:val="0"/>
      <w:divBdr>
        <w:top w:val="none" w:sz="0" w:space="0" w:color="auto"/>
        <w:left w:val="none" w:sz="0" w:space="0" w:color="auto"/>
        <w:bottom w:val="none" w:sz="0" w:space="0" w:color="auto"/>
        <w:right w:val="none" w:sz="0" w:space="0" w:color="auto"/>
      </w:divBdr>
    </w:div>
    <w:div w:id="731587483">
      <w:bodyDiv w:val="1"/>
      <w:marLeft w:val="0"/>
      <w:marRight w:val="0"/>
      <w:marTop w:val="0"/>
      <w:marBottom w:val="0"/>
      <w:divBdr>
        <w:top w:val="none" w:sz="0" w:space="0" w:color="auto"/>
        <w:left w:val="none" w:sz="0" w:space="0" w:color="auto"/>
        <w:bottom w:val="none" w:sz="0" w:space="0" w:color="auto"/>
        <w:right w:val="none" w:sz="0" w:space="0" w:color="auto"/>
      </w:divBdr>
    </w:div>
    <w:div w:id="731777774">
      <w:bodyDiv w:val="1"/>
      <w:marLeft w:val="0"/>
      <w:marRight w:val="0"/>
      <w:marTop w:val="0"/>
      <w:marBottom w:val="0"/>
      <w:divBdr>
        <w:top w:val="none" w:sz="0" w:space="0" w:color="auto"/>
        <w:left w:val="none" w:sz="0" w:space="0" w:color="auto"/>
        <w:bottom w:val="none" w:sz="0" w:space="0" w:color="auto"/>
        <w:right w:val="none" w:sz="0" w:space="0" w:color="auto"/>
      </w:divBdr>
    </w:div>
    <w:div w:id="731923749">
      <w:bodyDiv w:val="1"/>
      <w:marLeft w:val="0"/>
      <w:marRight w:val="0"/>
      <w:marTop w:val="0"/>
      <w:marBottom w:val="0"/>
      <w:divBdr>
        <w:top w:val="none" w:sz="0" w:space="0" w:color="auto"/>
        <w:left w:val="none" w:sz="0" w:space="0" w:color="auto"/>
        <w:bottom w:val="none" w:sz="0" w:space="0" w:color="auto"/>
        <w:right w:val="none" w:sz="0" w:space="0" w:color="auto"/>
      </w:divBdr>
    </w:div>
    <w:div w:id="731924631">
      <w:bodyDiv w:val="1"/>
      <w:marLeft w:val="0"/>
      <w:marRight w:val="0"/>
      <w:marTop w:val="0"/>
      <w:marBottom w:val="0"/>
      <w:divBdr>
        <w:top w:val="none" w:sz="0" w:space="0" w:color="auto"/>
        <w:left w:val="none" w:sz="0" w:space="0" w:color="auto"/>
        <w:bottom w:val="none" w:sz="0" w:space="0" w:color="auto"/>
        <w:right w:val="none" w:sz="0" w:space="0" w:color="auto"/>
      </w:divBdr>
    </w:div>
    <w:div w:id="732049179">
      <w:bodyDiv w:val="1"/>
      <w:marLeft w:val="0"/>
      <w:marRight w:val="0"/>
      <w:marTop w:val="0"/>
      <w:marBottom w:val="0"/>
      <w:divBdr>
        <w:top w:val="none" w:sz="0" w:space="0" w:color="auto"/>
        <w:left w:val="none" w:sz="0" w:space="0" w:color="auto"/>
        <w:bottom w:val="none" w:sz="0" w:space="0" w:color="auto"/>
        <w:right w:val="none" w:sz="0" w:space="0" w:color="auto"/>
      </w:divBdr>
    </w:div>
    <w:div w:id="732123713">
      <w:bodyDiv w:val="1"/>
      <w:marLeft w:val="0"/>
      <w:marRight w:val="0"/>
      <w:marTop w:val="0"/>
      <w:marBottom w:val="0"/>
      <w:divBdr>
        <w:top w:val="none" w:sz="0" w:space="0" w:color="auto"/>
        <w:left w:val="none" w:sz="0" w:space="0" w:color="auto"/>
        <w:bottom w:val="none" w:sz="0" w:space="0" w:color="auto"/>
        <w:right w:val="none" w:sz="0" w:space="0" w:color="auto"/>
      </w:divBdr>
    </w:div>
    <w:div w:id="732512132">
      <w:bodyDiv w:val="1"/>
      <w:marLeft w:val="0"/>
      <w:marRight w:val="0"/>
      <w:marTop w:val="0"/>
      <w:marBottom w:val="0"/>
      <w:divBdr>
        <w:top w:val="none" w:sz="0" w:space="0" w:color="auto"/>
        <w:left w:val="none" w:sz="0" w:space="0" w:color="auto"/>
        <w:bottom w:val="none" w:sz="0" w:space="0" w:color="auto"/>
        <w:right w:val="none" w:sz="0" w:space="0" w:color="auto"/>
      </w:divBdr>
    </w:div>
    <w:div w:id="733116578">
      <w:bodyDiv w:val="1"/>
      <w:marLeft w:val="0"/>
      <w:marRight w:val="0"/>
      <w:marTop w:val="0"/>
      <w:marBottom w:val="0"/>
      <w:divBdr>
        <w:top w:val="none" w:sz="0" w:space="0" w:color="auto"/>
        <w:left w:val="none" w:sz="0" w:space="0" w:color="auto"/>
        <w:bottom w:val="none" w:sz="0" w:space="0" w:color="auto"/>
        <w:right w:val="none" w:sz="0" w:space="0" w:color="auto"/>
      </w:divBdr>
    </w:div>
    <w:div w:id="733313068">
      <w:bodyDiv w:val="1"/>
      <w:marLeft w:val="0"/>
      <w:marRight w:val="0"/>
      <w:marTop w:val="0"/>
      <w:marBottom w:val="0"/>
      <w:divBdr>
        <w:top w:val="none" w:sz="0" w:space="0" w:color="auto"/>
        <w:left w:val="none" w:sz="0" w:space="0" w:color="auto"/>
        <w:bottom w:val="none" w:sz="0" w:space="0" w:color="auto"/>
        <w:right w:val="none" w:sz="0" w:space="0" w:color="auto"/>
      </w:divBdr>
    </w:div>
    <w:div w:id="733704547">
      <w:bodyDiv w:val="1"/>
      <w:marLeft w:val="0"/>
      <w:marRight w:val="0"/>
      <w:marTop w:val="0"/>
      <w:marBottom w:val="0"/>
      <w:divBdr>
        <w:top w:val="none" w:sz="0" w:space="0" w:color="auto"/>
        <w:left w:val="none" w:sz="0" w:space="0" w:color="auto"/>
        <w:bottom w:val="none" w:sz="0" w:space="0" w:color="auto"/>
        <w:right w:val="none" w:sz="0" w:space="0" w:color="auto"/>
      </w:divBdr>
    </w:div>
    <w:div w:id="733814489">
      <w:bodyDiv w:val="1"/>
      <w:marLeft w:val="0"/>
      <w:marRight w:val="0"/>
      <w:marTop w:val="0"/>
      <w:marBottom w:val="0"/>
      <w:divBdr>
        <w:top w:val="none" w:sz="0" w:space="0" w:color="auto"/>
        <w:left w:val="none" w:sz="0" w:space="0" w:color="auto"/>
        <w:bottom w:val="none" w:sz="0" w:space="0" w:color="auto"/>
        <w:right w:val="none" w:sz="0" w:space="0" w:color="auto"/>
      </w:divBdr>
    </w:div>
    <w:div w:id="735055885">
      <w:bodyDiv w:val="1"/>
      <w:marLeft w:val="0"/>
      <w:marRight w:val="0"/>
      <w:marTop w:val="0"/>
      <w:marBottom w:val="0"/>
      <w:divBdr>
        <w:top w:val="none" w:sz="0" w:space="0" w:color="auto"/>
        <w:left w:val="none" w:sz="0" w:space="0" w:color="auto"/>
        <w:bottom w:val="none" w:sz="0" w:space="0" w:color="auto"/>
        <w:right w:val="none" w:sz="0" w:space="0" w:color="auto"/>
      </w:divBdr>
    </w:div>
    <w:div w:id="735204318">
      <w:bodyDiv w:val="1"/>
      <w:marLeft w:val="0"/>
      <w:marRight w:val="0"/>
      <w:marTop w:val="0"/>
      <w:marBottom w:val="0"/>
      <w:divBdr>
        <w:top w:val="none" w:sz="0" w:space="0" w:color="auto"/>
        <w:left w:val="none" w:sz="0" w:space="0" w:color="auto"/>
        <w:bottom w:val="none" w:sz="0" w:space="0" w:color="auto"/>
        <w:right w:val="none" w:sz="0" w:space="0" w:color="auto"/>
      </w:divBdr>
    </w:div>
    <w:div w:id="735981799">
      <w:bodyDiv w:val="1"/>
      <w:marLeft w:val="0"/>
      <w:marRight w:val="0"/>
      <w:marTop w:val="0"/>
      <w:marBottom w:val="0"/>
      <w:divBdr>
        <w:top w:val="none" w:sz="0" w:space="0" w:color="auto"/>
        <w:left w:val="none" w:sz="0" w:space="0" w:color="auto"/>
        <w:bottom w:val="none" w:sz="0" w:space="0" w:color="auto"/>
        <w:right w:val="none" w:sz="0" w:space="0" w:color="auto"/>
      </w:divBdr>
    </w:div>
    <w:div w:id="736511752">
      <w:bodyDiv w:val="1"/>
      <w:marLeft w:val="0"/>
      <w:marRight w:val="0"/>
      <w:marTop w:val="0"/>
      <w:marBottom w:val="0"/>
      <w:divBdr>
        <w:top w:val="none" w:sz="0" w:space="0" w:color="auto"/>
        <w:left w:val="none" w:sz="0" w:space="0" w:color="auto"/>
        <w:bottom w:val="none" w:sz="0" w:space="0" w:color="auto"/>
        <w:right w:val="none" w:sz="0" w:space="0" w:color="auto"/>
      </w:divBdr>
    </w:div>
    <w:div w:id="737090854">
      <w:bodyDiv w:val="1"/>
      <w:marLeft w:val="0"/>
      <w:marRight w:val="0"/>
      <w:marTop w:val="0"/>
      <w:marBottom w:val="0"/>
      <w:divBdr>
        <w:top w:val="none" w:sz="0" w:space="0" w:color="auto"/>
        <w:left w:val="none" w:sz="0" w:space="0" w:color="auto"/>
        <w:bottom w:val="none" w:sz="0" w:space="0" w:color="auto"/>
        <w:right w:val="none" w:sz="0" w:space="0" w:color="auto"/>
      </w:divBdr>
    </w:div>
    <w:div w:id="737290949">
      <w:bodyDiv w:val="1"/>
      <w:marLeft w:val="0"/>
      <w:marRight w:val="0"/>
      <w:marTop w:val="0"/>
      <w:marBottom w:val="0"/>
      <w:divBdr>
        <w:top w:val="none" w:sz="0" w:space="0" w:color="auto"/>
        <w:left w:val="none" w:sz="0" w:space="0" w:color="auto"/>
        <w:bottom w:val="none" w:sz="0" w:space="0" w:color="auto"/>
        <w:right w:val="none" w:sz="0" w:space="0" w:color="auto"/>
      </w:divBdr>
    </w:div>
    <w:div w:id="737441928">
      <w:bodyDiv w:val="1"/>
      <w:marLeft w:val="0"/>
      <w:marRight w:val="0"/>
      <w:marTop w:val="0"/>
      <w:marBottom w:val="0"/>
      <w:divBdr>
        <w:top w:val="none" w:sz="0" w:space="0" w:color="auto"/>
        <w:left w:val="none" w:sz="0" w:space="0" w:color="auto"/>
        <w:bottom w:val="none" w:sz="0" w:space="0" w:color="auto"/>
        <w:right w:val="none" w:sz="0" w:space="0" w:color="auto"/>
      </w:divBdr>
    </w:div>
    <w:div w:id="737941885">
      <w:bodyDiv w:val="1"/>
      <w:marLeft w:val="0"/>
      <w:marRight w:val="0"/>
      <w:marTop w:val="0"/>
      <w:marBottom w:val="0"/>
      <w:divBdr>
        <w:top w:val="none" w:sz="0" w:space="0" w:color="auto"/>
        <w:left w:val="none" w:sz="0" w:space="0" w:color="auto"/>
        <w:bottom w:val="none" w:sz="0" w:space="0" w:color="auto"/>
        <w:right w:val="none" w:sz="0" w:space="0" w:color="auto"/>
      </w:divBdr>
    </w:div>
    <w:div w:id="738359150">
      <w:bodyDiv w:val="1"/>
      <w:marLeft w:val="0"/>
      <w:marRight w:val="0"/>
      <w:marTop w:val="0"/>
      <w:marBottom w:val="0"/>
      <w:divBdr>
        <w:top w:val="none" w:sz="0" w:space="0" w:color="auto"/>
        <w:left w:val="none" w:sz="0" w:space="0" w:color="auto"/>
        <w:bottom w:val="none" w:sz="0" w:space="0" w:color="auto"/>
        <w:right w:val="none" w:sz="0" w:space="0" w:color="auto"/>
      </w:divBdr>
    </w:div>
    <w:div w:id="738676591">
      <w:bodyDiv w:val="1"/>
      <w:marLeft w:val="0"/>
      <w:marRight w:val="0"/>
      <w:marTop w:val="0"/>
      <w:marBottom w:val="0"/>
      <w:divBdr>
        <w:top w:val="none" w:sz="0" w:space="0" w:color="auto"/>
        <w:left w:val="none" w:sz="0" w:space="0" w:color="auto"/>
        <w:bottom w:val="none" w:sz="0" w:space="0" w:color="auto"/>
        <w:right w:val="none" w:sz="0" w:space="0" w:color="auto"/>
      </w:divBdr>
    </w:div>
    <w:div w:id="739256964">
      <w:bodyDiv w:val="1"/>
      <w:marLeft w:val="0"/>
      <w:marRight w:val="0"/>
      <w:marTop w:val="0"/>
      <w:marBottom w:val="0"/>
      <w:divBdr>
        <w:top w:val="none" w:sz="0" w:space="0" w:color="auto"/>
        <w:left w:val="none" w:sz="0" w:space="0" w:color="auto"/>
        <w:bottom w:val="none" w:sz="0" w:space="0" w:color="auto"/>
        <w:right w:val="none" w:sz="0" w:space="0" w:color="auto"/>
      </w:divBdr>
    </w:div>
    <w:div w:id="739718464">
      <w:bodyDiv w:val="1"/>
      <w:marLeft w:val="0"/>
      <w:marRight w:val="0"/>
      <w:marTop w:val="0"/>
      <w:marBottom w:val="0"/>
      <w:divBdr>
        <w:top w:val="none" w:sz="0" w:space="0" w:color="auto"/>
        <w:left w:val="none" w:sz="0" w:space="0" w:color="auto"/>
        <w:bottom w:val="none" w:sz="0" w:space="0" w:color="auto"/>
        <w:right w:val="none" w:sz="0" w:space="0" w:color="auto"/>
      </w:divBdr>
    </w:div>
    <w:div w:id="740176861">
      <w:bodyDiv w:val="1"/>
      <w:marLeft w:val="0"/>
      <w:marRight w:val="0"/>
      <w:marTop w:val="0"/>
      <w:marBottom w:val="0"/>
      <w:divBdr>
        <w:top w:val="none" w:sz="0" w:space="0" w:color="auto"/>
        <w:left w:val="none" w:sz="0" w:space="0" w:color="auto"/>
        <w:bottom w:val="none" w:sz="0" w:space="0" w:color="auto"/>
        <w:right w:val="none" w:sz="0" w:space="0" w:color="auto"/>
      </w:divBdr>
    </w:div>
    <w:div w:id="740907128">
      <w:bodyDiv w:val="1"/>
      <w:marLeft w:val="0"/>
      <w:marRight w:val="0"/>
      <w:marTop w:val="0"/>
      <w:marBottom w:val="0"/>
      <w:divBdr>
        <w:top w:val="none" w:sz="0" w:space="0" w:color="auto"/>
        <w:left w:val="none" w:sz="0" w:space="0" w:color="auto"/>
        <w:bottom w:val="none" w:sz="0" w:space="0" w:color="auto"/>
        <w:right w:val="none" w:sz="0" w:space="0" w:color="auto"/>
      </w:divBdr>
    </w:div>
    <w:div w:id="741294282">
      <w:bodyDiv w:val="1"/>
      <w:marLeft w:val="0"/>
      <w:marRight w:val="0"/>
      <w:marTop w:val="0"/>
      <w:marBottom w:val="0"/>
      <w:divBdr>
        <w:top w:val="none" w:sz="0" w:space="0" w:color="auto"/>
        <w:left w:val="none" w:sz="0" w:space="0" w:color="auto"/>
        <w:bottom w:val="none" w:sz="0" w:space="0" w:color="auto"/>
        <w:right w:val="none" w:sz="0" w:space="0" w:color="auto"/>
      </w:divBdr>
    </w:div>
    <w:div w:id="741366885">
      <w:bodyDiv w:val="1"/>
      <w:marLeft w:val="0"/>
      <w:marRight w:val="0"/>
      <w:marTop w:val="0"/>
      <w:marBottom w:val="0"/>
      <w:divBdr>
        <w:top w:val="none" w:sz="0" w:space="0" w:color="auto"/>
        <w:left w:val="none" w:sz="0" w:space="0" w:color="auto"/>
        <w:bottom w:val="none" w:sz="0" w:space="0" w:color="auto"/>
        <w:right w:val="none" w:sz="0" w:space="0" w:color="auto"/>
      </w:divBdr>
    </w:div>
    <w:div w:id="742676782">
      <w:bodyDiv w:val="1"/>
      <w:marLeft w:val="0"/>
      <w:marRight w:val="0"/>
      <w:marTop w:val="0"/>
      <w:marBottom w:val="0"/>
      <w:divBdr>
        <w:top w:val="none" w:sz="0" w:space="0" w:color="auto"/>
        <w:left w:val="none" w:sz="0" w:space="0" w:color="auto"/>
        <w:bottom w:val="none" w:sz="0" w:space="0" w:color="auto"/>
        <w:right w:val="none" w:sz="0" w:space="0" w:color="auto"/>
      </w:divBdr>
    </w:div>
    <w:div w:id="743141203">
      <w:bodyDiv w:val="1"/>
      <w:marLeft w:val="0"/>
      <w:marRight w:val="0"/>
      <w:marTop w:val="0"/>
      <w:marBottom w:val="0"/>
      <w:divBdr>
        <w:top w:val="none" w:sz="0" w:space="0" w:color="auto"/>
        <w:left w:val="none" w:sz="0" w:space="0" w:color="auto"/>
        <w:bottom w:val="none" w:sz="0" w:space="0" w:color="auto"/>
        <w:right w:val="none" w:sz="0" w:space="0" w:color="auto"/>
      </w:divBdr>
    </w:div>
    <w:div w:id="743339312">
      <w:bodyDiv w:val="1"/>
      <w:marLeft w:val="0"/>
      <w:marRight w:val="0"/>
      <w:marTop w:val="0"/>
      <w:marBottom w:val="0"/>
      <w:divBdr>
        <w:top w:val="none" w:sz="0" w:space="0" w:color="auto"/>
        <w:left w:val="none" w:sz="0" w:space="0" w:color="auto"/>
        <w:bottom w:val="none" w:sz="0" w:space="0" w:color="auto"/>
        <w:right w:val="none" w:sz="0" w:space="0" w:color="auto"/>
      </w:divBdr>
    </w:div>
    <w:div w:id="743376275">
      <w:bodyDiv w:val="1"/>
      <w:marLeft w:val="0"/>
      <w:marRight w:val="0"/>
      <w:marTop w:val="0"/>
      <w:marBottom w:val="0"/>
      <w:divBdr>
        <w:top w:val="none" w:sz="0" w:space="0" w:color="auto"/>
        <w:left w:val="none" w:sz="0" w:space="0" w:color="auto"/>
        <w:bottom w:val="none" w:sz="0" w:space="0" w:color="auto"/>
        <w:right w:val="none" w:sz="0" w:space="0" w:color="auto"/>
      </w:divBdr>
    </w:div>
    <w:div w:id="744375878">
      <w:bodyDiv w:val="1"/>
      <w:marLeft w:val="0"/>
      <w:marRight w:val="0"/>
      <w:marTop w:val="0"/>
      <w:marBottom w:val="0"/>
      <w:divBdr>
        <w:top w:val="none" w:sz="0" w:space="0" w:color="auto"/>
        <w:left w:val="none" w:sz="0" w:space="0" w:color="auto"/>
        <w:bottom w:val="none" w:sz="0" w:space="0" w:color="auto"/>
        <w:right w:val="none" w:sz="0" w:space="0" w:color="auto"/>
      </w:divBdr>
    </w:div>
    <w:div w:id="744455317">
      <w:bodyDiv w:val="1"/>
      <w:marLeft w:val="0"/>
      <w:marRight w:val="0"/>
      <w:marTop w:val="0"/>
      <w:marBottom w:val="0"/>
      <w:divBdr>
        <w:top w:val="none" w:sz="0" w:space="0" w:color="auto"/>
        <w:left w:val="none" w:sz="0" w:space="0" w:color="auto"/>
        <w:bottom w:val="none" w:sz="0" w:space="0" w:color="auto"/>
        <w:right w:val="none" w:sz="0" w:space="0" w:color="auto"/>
      </w:divBdr>
    </w:div>
    <w:div w:id="745222118">
      <w:bodyDiv w:val="1"/>
      <w:marLeft w:val="0"/>
      <w:marRight w:val="0"/>
      <w:marTop w:val="0"/>
      <w:marBottom w:val="0"/>
      <w:divBdr>
        <w:top w:val="none" w:sz="0" w:space="0" w:color="auto"/>
        <w:left w:val="none" w:sz="0" w:space="0" w:color="auto"/>
        <w:bottom w:val="none" w:sz="0" w:space="0" w:color="auto"/>
        <w:right w:val="none" w:sz="0" w:space="0" w:color="auto"/>
      </w:divBdr>
    </w:div>
    <w:div w:id="745801802">
      <w:bodyDiv w:val="1"/>
      <w:marLeft w:val="0"/>
      <w:marRight w:val="0"/>
      <w:marTop w:val="0"/>
      <w:marBottom w:val="0"/>
      <w:divBdr>
        <w:top w:val="none" w:sz="0" w:space="0" w:color="auto"/>
        <w:left w:val="none" w:sz="0" w:space="0" w:color="auto"/>
        <w:bottom w:val="none" w:sz="0" w:space="0" w:color="auto"/>
        <w:right w:val="none" w:sz="0" w:space="0" w:color="auto"/>
      </w:divBdr>
    </w:div>
    <w:div w:id="745881867">
      <w:bodyDiv w:val="1"/>
      <w:marLeft w:val="0"/>
      <w:marRight w:val="0"/>
      <w:marTop w:val="0"/>
      <w:marBottom w:val="0"/>
      <w:divBdr>
        <w:top w:val="none" w:sz="0" w:space="0" w:color="auto"/>
        <w:left w:val="none" w:sz="0" w:space="0" w:color="auto"/>
        <w:bottom w:val="none" w:sz="0" w:space="0" w:color="auto"/>
        <w:right w:val="none" w:sz="0" w:space="0" w:color="auto"/>
      </w:divBdr>
    </w:div>
    <w:div w:id="746027783">
      <w:bodyDiv w:val="1"/>
      <w:marLeft w:val="0"/>
      <w:marRight w:val="0"/>
      <w:marTop w:val="0"/>
      <w:marBottom w:val="0"/>
      <w:divBdr>
        <w:top w:val="none" w:sz="0" w:space="0" w:color="auto"/>
        <w:left w:val="none" w:sz="0" w:space="0" w:color="auto"/>
        <w:bottom w:val="none" w:sz="0" w:space="0" w:color="auto"/>
        <w:right w:val="none" w:sz="0" w:space="0" w:color="auto"/>
      </w:divBdr>
    </w:div>
    <w:div w:id="746074538">
      <w:bodyDiv w:val="1"/>
      <w:marLeft w:val="0"/>
      <w:marRight w:val="0"/>
      <w:marTop w:val="0"/>
      <w:marBottom w:val="0"/>
      <w:divBdr>
        <w:top w:val="none" w:sz="0" w:space="0" w:color="auto"/>
        <w:left w:val="none" w:sz="0" w:space="0" w:color="auto"/>
        <w:bottom w:val="none" w:sz="0" w:space="0" w:color="auto"/>
        <w:right w:val="none" w:sz="0" w:space="0" w:color="auto"/>
      </w:divBdr>
    </w:div>
    <w:div w:id="746652151">
      <w:bodyDiv w:val="1"/>
      <w:marLeft w:val="0"/>
      <w:marRight w:val="0"/>
      <w:marTop w:val="0"/>
      <w:marBottom w:val="0"/>
      <w:divBdr>
        <w:top w:val="none" w:sz="0" w:space="0" w:color="auto"/>
        <w:left w:val="none" w:sz="0" w:space="0" w:color="auto"/>
        <w:bottom w:val="none" w:sz="0" w:space="0" w:color="auto"/>
        <w:right w:val="none" w:sz="0" w:space="0" w:color="auto"/>
      </w:divBdr>
    </w:div>
    <w:div w:id="747380585">
      <w:bodyDiv w:val="1"/>
      <w:marLeft w:val="0"/>
      <w:marRight w:val="0"/>
      <w:marTop w:val="0"/>
      <w:marBottom w:val="0"/>
      <w:divBdr>
        <w:top w:val="none" w:sz="0" w:space="0" w:color="auto"/>
        <w:left w:val="none" w:sz="0" w:space="0" w:color="auto"/>
        <w:bottom w:val="none" w:sz="0" w:space="0" w:color="auto"/>
        <w:right w:val="none" w:sz="0" w:space="0" w:color="auto"/>
      </w:divBdr>
    </w:div>
    <w:div w:id="747464700">
      <w:bodyDiv w:val="1"/>
      <w:marLeft w:val="0"/>
      <w:marRight w:val="0"/>
      <w:marTop w:val="0"/>
      <w:marBottom w:val="0"/>
      <w:divBdr>
        <w:top w:val="none" w:sz="0" w:space="0" w:color="auto"/>
        <w:left w:val="none" w:sz="0" w:space="0" w:color="auto"/>
        <w:bottom w:val="none" w:sz="0" w:space="0" w:color="auto"/>
        <w:right w:val="none" w:sz="0" w:space="0" w:color="auto"/>
      </w:divBdr>
    </w:div>
    <w:div w:id="747579647">
      <w:bodyDiv w:val="1"/>
      <w:marLeft w:val="0"/>
      <w:marRight w:val="0"/>
      <w:marTop w:val="0"/>
      <w:marBottom w:val="0"/>
      <w:divBdr>
        <w:top w:val="none" w:sz="0" w:space="0" w:color="auto"/>
        <w:left w:val="none" w:sz="0" w:space="0" w:color="auto"/>
        <w:bottom w:val="none" w:sz="0" w:space="0" w:color="auto"/>
        <w:right w:val="none" w:sz="0" w:space="0" w:color="auto"/>
      </w:divBdr>
    </w:div>
    <w:div w:id="747580201">
      <w:bodyDiv w:val="1"/>
      <w:marLeft w:val="0"/>
      <w:marRight w:val="0"/>
      <w:marTop w:val="0"/>
      <w:marBottom w:val="0"/>
      <w:divBdr>
        <w:top w:val="none" w:sz="0" w:space="0" w:color="auto"/>
        <w:left w:val="none" w:sz="0" w:space="0" w:color="auto"/>
        <w:bottom w:val="none" w:sz="0" w:space="0" w:color="auto"/>
        <w:right w:val="none" w:sz="0" w:space="0" w:color="auto"/>
      </w:divBdr>
    </w:div>
    <w:div w:id="749082333">
      <w:bodyDiv w:val="1"/>
      <w:marLeft w:val="0"/>
      <w:marRight w:val="0"/>
      <w:marTop w:val="0"/>
      <w:marBottom w:val="0"/>
      <w:divBdr>
        <w:top w:val="none" w:sz="0" w:space="0" w:color="auto"/>
        <w:left w:val="none" w:sz="0" w:space="0" w:color="auto"/>
        <w:bottom w:val="none" w:sz="0" w:space="0" w:color="auto"/>
        <w:right w:val="none" w:sz="0" w:space="0" w:color="auto"/>
      </w:divBdr>
    </w:div>
    <w:div w:id="749155275">
      <w:bodyDiv w:val="1"/>
      <w:marLeft w:val="0"/>
      <w:marRight w:val="0"/>
      <w:marTop w:val="0"/>
      <w:marBottom w:val="0"/>
      <w:divBdr>
        <w:top w:val="none" w:sz="0" w:space="0" w:color="auto"/>
        <w:left w:val="none" w:sz="0" w:space="0" w:color="auto"/>
        <w:bottom w:val="none" w:sz="0" w:space="0" w:color="auto"/>
        <w:right w:val="none" w:sz="0" w:space="0" w:color="auto"/>
      </w:divBdr>
    </w:div>
    <w:div w:id="749349840">
      <w:bodyDiv w:val="1"/>
      <w:marLeft w:val="0"/>
      <w:marRight w:val="0"/>
      <w:marTop w:val="0"/>
      <w:marBottom w:val="0"/>
      <w:divBdr>
        <w:top w:val="none" w:sz="0" w:space="0" w:color="auto"/>
        <w:left w:val="none" w:sz="0" w:space="0" w:color="auto"/>
        <w:bottom w:val="none" w:sz="0" w:space="0" w:color="auto"/>
        <w:right w:val="none" w:sz="0" w:space="0" w:color="auto"/>
      </w:divBdr>
    </w:div>
    <w:div w:id="749540872">
      <w:bodyDiv w:val="1"/>
      <w:marLeft w:val="0"/>
      <w:marRight w:val="0"/>
      <w:marTop w:val="0"/>
      <w:marBottom w:val="0"/>
      <w:divBdr>
        <w:top w:val="none" w:sz="0" w:space="0" w:color="auto"/>
        <w:left w:val="none" w:sz="0" w:space="0" w:color="auto"/>
        <w:bottom w:val="none" w:sz="0" w:space="0" w:color="auto"/>
        <w:right w:val="none" w:sz="0" w:space="0" w:color="auto"/>
      </w:divBdr>
    </w:div>
    <w:div w:id="749698886">
      <w:bodyDiv w:val="1"/>
      <w:marLeft w:val="0"/>
      <w:marRight w:val="0"/>
      <w:marTop w:val="0"/>
      <w:marBottom w:val="0"/>
      <w:divBdr>
        <w:top w:val="none" w:sz="0" w:space="0" w:color="auto"/>
        <w:left w:val="none" w:sz="0" w:space="0" w:color="auto"/>
        <w:bottom w:val="none" w:sz="0" w:space="0" w:color="auto"/>
        <w:right w:val="none" w:sz="0" w:space="0" w:color="auto"/>
      </w:divBdr>
    </w:div>
    <w:div w:id="749930128">
      <w:bodyDiv w:val="1"/>
      <w:marLeft w:val="0"/>
      <w:marRight w:val="0"/>
      <w:marTop w:val="0"/>
      <w:marBottom w:val="0"/>
      <w:divBdr>
        <w:top w:val="none" w:sz="0" w:space="0" w:color="auto"/>
        <w:left w:val="none" w:sz="0" w:space="0" w:color="auto"/>
        <w:bottom w:val="none" w:sz="0" w:space="0" w:color="auto"/>
        <w:right w:val="none" w:sz="0" w:space="0" w:color="auto"/>
      </w:divBdr>
    </w:div>
    <w:div w:id="749934685">
      <w:bodyDiv w:val="1"/>
      <w:marLeft w:val="0"/>
      <w:marRight w:val="0"/>
      <w:marTop w:val="0"/>
      <w:marBottom w:val="0"/>
      <w:divBdr>
        <w:top w:val="none" w:sz="0" w:space="0" w:color="auto"/>
        <w:left w:val="none" w:sz="0" w:space="0" w:color="auto"/>
        <w:bottom w:val="none" w:sz="0" w:space="0" w:color="auto"/>
        <w:right w:val="none" w:sz="0" w:space="0" w:color="auto"/>
      </w:divBdr>
    </w:div>
    <w:div w:id="749961148">
      <w:bodyDiv w:val="1"/>
      <w:marLeft w:val="0"/>
      <w:marRight w:val="0"/>
      <w:marTop w:val="0"/>
      <w:marBottom w:val="0"/>
      <w:divBdr>
        <w:top w:val="none" w:sz="0" w:space="0" w:color="auto"/>
        <w:left w:val="none" w:sz="0" w:space="0" w:color="auto"/>
        <w:bottom w:val="none" w:sz="0" w:space="0" w:color="auto"/>
        <w:right w:val="none" w:sz="0" w:space="0" w:color="auto"/>
      </w:divBdr>
    </w:div>
    <w:div w:id="750733833">
      <w:bodyDiv w:val="1"/>
      <w:marLeft w:val="0"/>
      <w:marRight w:val="0"/>
      <w:marTop w:val="0"/>
      <w:marBottom w:val="0"/>
      <w:divBdr>
        <w:top w:val="none" w:sz="0" w:space="0" w:color="auto"/>
        <w:left w:val="none" w:sz="0" w:space="0" w:color="auto"/>
        <w:bottom w:val="none" w:sz="0" w:space="0" w:color="auto"/>
        <w:right w:val="none" w:sz="0" w:space="0" w:color="auto"/>
      </w:divBdr>
    </w:div>
    <w:div w:id="750737273">
      <w:bodyDiv w:val="1"/>
      <w:marLeft w:val="0"/>
      <w:marRight w:val="0"/>
      <w:marTop w:val="0"/>
      <w:marBottom w:val="0"/>
      <w:divBdr>
        <w:top w:val="none" w:sz="0" w:space="0" w:color="auto"/>
        <w:left w:val="none" w:sz="0" w:space="0" w:color="auto"/>
        <w:bottom w:val="none" w:sz="0" w:space="0" w:color="auto"/>
        <w:right w:val="none" w:sz="0" w:space="0" w:color="auto"/>
      </w:divBdr>
    </w:div>
    <w:div w:id="750739014">
      <w:bodyDiv w:val="1"/>
      <w:marLeft w:val="0"/>
      <w:marRight w:val="0"/>
      <w:marTop w:val="0"/>
      <w:marBottom w:val="0"/>
      <w:divBdr>
        <w:top w:val="none" w:sz="0" w:space="0" w:color="auto"/>
        <w:left w:val="none" w:sz="0" w:space="0" w:color="auto"/>
        <w:bottom w:val="none" w:sz="0" w:space="0" w:color="auto"/>
        <w:right w:val="none" w:sz="0" w:space="0" w:color="auto"/>
      </w:divBdr>
    </w:div>
    <w:div w:id="751124709">
      <w:bodyDiv w:val="1"/>
      <w:marLeft w:val="0"/>
      <w:marRight w:val="0"/>
      <w:marTop w:val="0"/>
      <w:marBottom w:val="0"/>
      <w:divBdr>
        <w:top w:val="none" w:sz="0" w:space="0" w:color="auto"/>
        <w:left w:val="none" w:sz="0" w:space="0" w:color="auto"/>
        <w:bottom w:val="none" w:sz="0" w:space="0" w:color="auto"/>
        <w:right w:val="none" w:sz="0" w:space="0" w:color="auto"/>
      </w:divBdr>
    </w:div>
    <w:div w:id="751194348">
      <w:bodyDiv w:val="1"/>
      <w:marLeft w:val="0"/>
      <w:marRight w:val="0"/>
      <w:marTop w:val="0"/>
      <w:marBottom w:val="0"/>
      <w:divBdr>
        <w:top w:val="none" w:sz="0" w:space="0" w:color="auto"/>
        <w:left w:val="none" w:sz="0" w:space="0" w:color="auto"/>
        <w:bottom w:val="none" w:sz="0" w:space="0" w:color="auto"/>
        <w:right w:val="none" w:sz="0" w:space="0" w:color="auto"/>
      </w:divBdr>
    </w:div>
    <w:div w:id="751319717">
      <w:bodyDiv w:val="1"/>
      <w:marLeft w:val="0"/>
      <w:marRight w:val="0"/>
      <w:marTop w:val="0"/>
      <w:marBottom w:val="0"/>
      <w:divBdr>
        <w:top w:val="none" w:sz="0" w:space="0" w:color="auto"/>
        <w:left w:val="none" w:sz="0" w:space="0" w:color="auto"/>
        <w:bottom w:val="none" w:sz="0" w:space="0" w:color="auto"/>
        <w:right w:val="none" w:sz="0" w:space="0" w:color="auto"/>
      </w:divBdr>
    </w:div>
    <w:div w:id="752627459">
      <w:bodyDiv w:val="1"/>
      <w:marLeft w:val="0"/>
      <w:marRight w:val="0"/>
      <w:marTop w:val="0"/>
      <w:marBottom w:val="0"/>
      <w:divBdr>
        <w:top w:val="none" w:sz="0" w:space="0" w:color="auto"/>
        <w:left w:val="none" w:sz="0" w:space="0" w:color="auto"/>
        <w:bottom w:val="none" w:sz="0" w:space="0" w:color="auto"/>
        <w:right w:val="none" w:sz="0" w:space="0" w:color="auto"/>
      </w:divBdr>
    </w:div>
    <w:div w:id="752820822">
      <w:bodyDiv w:val="1"/>
      <w:marLeft w:val="0"/>
      <w:marRight w:val="0"/>
      <w:marTop w:val="0"/>
      <w:marBottom w:val="0"/>
      <w:divBdr>
        <w:top w:val="none" w:sz="0" w:space="0" w:color="auto"/>
        <w:left w:val="none" w:sz="0" w:space="0" w:color="auto"/>
        <w:bottom w:val="none" w:sz="0" w:space="0" w:color="auto"/>
        <w:right w:val="none" w:sz="0" w:space="0" w:color="auto"/>
      </w:divBdr>
    </w:div>
    <w:div w:id="753015797">
      <w:bodyDiv w:val="1"/>
      <w:marLeft w:val="0"/>
      <w:marRight w:val="0"/>
      <w:marTop w:val="0"/>
      <w:marBottom w:val="0"/>
      <w:divBdr>
        <w:top w:val="none" w:sz="0" w:space="0" w:color="auto"/>
        <w:left w:val="none" w:sz="0" w:space="0" w:color="auto"/>
        <w:bottom w:val="none" w:sz="0" w:space="0" w:color="auto"/>
        <w:right w:val="none" w:sz="0" w:space="0" w:color="auto"/>
      </w:divBdr>
    </w:div>
    <w:div w:id="753402118">
      <w:bodyDiv w:val="1"/>
      <w:marLeft w:val="0"/>
      <w:marRight w:val="0"/>
      <w:marTop w:val="0"/>
      <w:marBottom w:val="0"/>
      <w:divBdr>
        <w:top w:val="none" w:sz="0" w:space="0" w:color="auto"/>
        <w:left w:val="none" w:sz="0" w:space="0" w:color="auto"/>
        <w:bottom w:val="none" w:sz="0" w:space="0" w:color="auto"/>
        <w:right w:val="none" w:sz="0" w:space="0" w:color="auto"/>
      </w:divBdr>
    </w:div>
    <w:div w:id="753740681">
      <w:bodyDiv w:val="1"/>
      <w:marLeft w:val="0"/>
      <w:marRight w:val="0"/>
      <w:marTop w:val="0"/>
      <w:marBottom w:val="0"/>
      <w:divBdr>
        <w:top w:val="none" w:sz="0" w:space="0" w:color="auto"/>
        <w:left w:val="none" w:sz="0" w:space="0" w:color="auto"/>
        <w:bottom w:val="none" w:sz="0" w:space="0" w:color="auto"/>
        <w:right w:val="none" w:sz="0" w:space="0" w:color="auto"/>
      </w:divBdr>
    </w:div>
    <w:div w:id="754010136">
      <w:bodyDiv w:val="1"/>
      <w:marLeft w:val="0"/>
      <w:marRight w:val="0"/>
      <w:marTop w:val="0"/>
      <w:marBottom w:val="0"/>
      <w:divBdr>
        <w:top w:val="none" w:sz="0" w:space="0" w:color="auto"/>
        <w:left w:val="none" w:sz="0" w:space="0" w:color="auto"/>
        <w:bottom w:val="none" w:sz="0" w:space="0" w:color="auto"/>
        <w:right w:val="none" w:sz="0" w:space="0" w:color="auto"/>
      </w:divBdr>
    </w:div>
    <w:div w:id="754284480">
      <w:bodyDiv w:val="1"/>
      <w:marLeft w:val="0"/>
      <w:marRight w:val="0"/>
      <w:marTop w:val="0"/>
      <w:marBottom w:val="0"/>
      <w:divBdr>
        <w:top w:val="none" w:sz="0" w:space="0" w:color="auto"/>
        <w:left w:val="none" w:sz="0" w:space="0" w:color="auto"/>
        <w:bottom w:val="none" w:sz="0" w:space="0" w:color="auto"/>
        <w:right w:val="none" w:sz="0" w:space="0" w:color="auto"/>
      </w:divBdr>
    </w:div>
    <w:div w:id="754402311">
      <w:bodyDiv w:val="1"/>
      <w:marLeft w:val="0"/>
      <w:marRight w:val="0"/>
      <w:marTop w:val="0"/>
      <w:marBottom w:val="0"/>
      <w:divBdr>
        <w:top w:val="none" w:sz="0" w:space="0" w:color="auto"/>
        <w:left w:val="none" w:sz="0" w:space="0" w:color="auto"/>
        <w:bottom w:val="none" w:sz="0" w:space="0" w:color="auto"/>
        <w:right w:val="none" w:sz="0" w:space="0" w:color="auto"/>
      </w:divBdr>
    </w:div>
    <w:div w:id="754741506">
      <w:bodyDiv w:val="1"/>
      <w:marLeft w:val="0"/>
      <w:marRight w:val="0"/>
      <w:marTop w:val="0"/>
      <w:marBottom w:val="0"/>
      <w:divBdr>
        <w:top w:val="none" w:sz="0" w:space="0" w:color="auto"/>
        <w:left w:val="none" w:sz="0" w:space="0" w:color="auto"/>
        <w:bottom w:val="none" w:sz="0" w:space="0" w:color="auto"/>
        <w:right w:val="none" w:sz="0" w:space="0" w:color="auto"/>
      </w:divBdr>
    </w:div>
    <w:div w:id="755328788">
      <w:bodyDiv w:val="1"/>
      <w:marLeft w:val="0"/>
      <w:marRight w:val="0"/>
      <w:marTop w:val="0"/>
      <w:marBottom w:val="0"/>
      <w:divBdr>
        <w:top w:val="none" w:sz="0" w:space="0" w:color="auto"/>
        <w:left w:val="none" w:sz="0" w:space="0" w:color="auto"/>
        <w:bottom w:val="none" w:sz="0" w:space="0" w:color="auto"/>
        <w:right w:val="none" w:sz="0" w:space="0" w:color="auto"/>
      </w:divBdr>
    </w:div>
    <w:div w:id="755442354">
      <w:bodyDiv w:val="1"/>
      <w:marLeft w:val="0"/>
      <w:marRight w:val="0"/>
      <w:marTop w:val="0"/>
      <w:marBottom w:val="0"/>
      <w:divBdr>
        <w:top w:val="none" w:sz="0" w:space="0" w:color="auto"/>
        <w:left w:val="none" w:sz="0" w:space="0" w:color="auto"/>
        <w:bottom w:val="none" w:sz="0" w:space="0" w:color="auto"/>
        <w:right w:val="none" w:sz="0" w:space="0" w:color="auto"/>
      </w:divBdr>
    </w:div>
    <w:div w:id="755446374">
      <w:bodyDiv w:val="1"/>
      <w:marLeft w:val="0"/>
      <w:marRight w:val="0"/>
      <w:marTop w:val="0"/>
      <w:marBottom w:val="0"/>
      <w:divBdr>
        <w:top w:val="none" w:sz="0" w:space="0" w:color="auto"/>
        <w:left w:val="none" w:sz="0" w:space="0" w:color="auto"/>
        <w:bottom w:val="none" w:sz="0" w:space="0" w:color="auto"/>
        <w:right w:val="none" w:sz="0" w:space="0" w:color="auto"/>
      </w:divBdr>
    </w:div>
    <w:div w:id="756053878">
      <w:bodyDiv w:val="1"/>
      <w:marLeft w:val="0"/>
      <w:marRight w:val="0"/>
      <w:marTop w:val="0"/>
      <w:marBottom w:val="0"/>
      <w:divBdr>
        <w:top w:val="none" w:sz="0" w:space="0" w:color="auto"/>
        <w:left w:val="none" w:sz="0" w:space="0" w:color="auto"/>
        <w:bottom w:val="none" w:sz="0" w:space="0" w:color="auto"/>
        <w:right w:val="none" w:sz="0" w:space="0" w:color="auto"/>
      </w:divBdr>
    </w:div>
    <w:div w:id="756245016">
      <w:bodyDiv w:val="1"/>
      <w:marLeft w:val="0"/>
      <w:marRight w:val="0"/>
      <w:marTop w:val="0"/>
      <w:marBottom w:val="0"/>
      <w:divBdr>
        <w:top w:val="none" w:sz="0" w:space="0" w:color="auto"/>
        <w:left w:val="none" w:sz="0" w:space="0" w:color="auto"/>
        <w:bottom w:val="none" w:sz="0" w:space="0" w:color="auto"/>
        <w:right w:val="none" w:sz="0" w:space="0" w:color="auto"/>
      </w:divBdr>
    </w:div>
    <w:div w:id="757285916">
      <w:bodyDiv w:val="1"/>
      <w:marLeft w:val="0"/>
      <w:marRight w:val="0"/>
      <w:marTop w:val="0"/>
      <w:marBottom w:val="0"/>
      <w:divBdr>
        <w:top w:val="none" w:sz="0" w:space="0" w:color="auto"/>
        <w:left w:val="none" w:sz="0" w:space="0" w:color="auto"/>
        <w:bottom w:val="none" w:sz="0" w:space="0" w:color="auto"/>
        <w:right w:val="none" w:sz="0" w:space="0" w:color="auto"/>
      </w:divBdr>
    </w:div>
    <w:div w:id="757554616">
      <w:bodyDiv w:val="1"/>
      <w:marLeft w:val="0"/>
      <w:marRight w:val="0"/>
      <w:marTop w:val="0"/>
      <w:marBottom w:val="0"/>
      <w:divBdr>
        <w:top w:val="none" w:sz="0" w:space="0" w:color="auto"/>
        <w:left w:val="none" w:sz="0" w:space="0" w:color="auto"/>
        <w:bottom w:val="none" w:sz="0" w:space="0" w:color="auto"/>
        <w:right w:val="none" w:sz="0" w:space="0" w:color="auto"/>
      </w:divBdr>
    </w:div>
    <w:div w:id="757873895">
      <w:bodyDiv w:val="1"/>
      <w:marLeft w:val="0"/>
      <w:marRight w:val="0"/>
      <w:marTop w:val="0"/>
      <w:marBottom w:val="0"/>
      <w:divBdr>
        <w:top w:val="none" w:sz="0" w:space="0" w:color="auto"/>
        <w:left w:val="none" w:sz="0" w:space="0" w:color="auto"/>
        <w:bottom w:val="none" w:sz="0" w:space="0" w:color="auto"/>
        <w:right w:val="none" w:sz="0" w:space="0" w:color="auto"/>
      </w:divBdr>
    </w:div>
    <w:div w:id="758215566">
      <w:bodyDiv w:val="1"/>
      <w:marLeft w:val="0"/>
      <w:marRight w:val="0"/>
      <w:marTop w:val="0"/>
      <w:marBottom w:val="0"/>
      <w:divBdr>
        <w:top w:val="none" w:sz="0" w:space="0" w:color="auto"/>
        <w:left w:val="none" w:sz="0" w:space="0" w:color="auto"/>
        <w:bottom w:val="none" w:sz="0" w:space="0" w:color="auto"/>
        <w:right w:val="none" w:sz="0" w:space="0" w:color="auto"/>
      </w:divBdr>
    </w:div>
    <w:div w:id="758330186">
      <w:bodyDiv w:val="1"/>
      <w:marLeft w:val="0"/>
      <w:marRight w:val="0"/>
      <w:marTop w:val="0"/>
      <w:marBottom w:val="0"/>
      <w:divBdr>
        <w:top w:val="none" w:sz="0" w:space="0" w:color="auto"/>
        <w:left w:val="none" w:sz="0" w:space="0" w:color="auto"/>
        <w:bottom w:val="none" w:sz="0" w:space="0" w:color="auto"/>
        <w:right w:val="none" w:sz="0" w:space="0" w:color="auto"/>
      </w:divBdr>
    </w:div>
    <w:div w:id="758403416">
      <w:bodyDiv w:val="1"/>
      <w:marLeft w:val="0"/>
      <w:marRight w:val="0"/>
      <w:marTop w:val="0"/>
      <w:marBottom w:val="0"/>
      <w:divBdr>
        <w:top w:val="none" w:sz="0" w:space="0" w:color="auto"/>
        <w:left w:val="none" w:sz="0" w:space="0" w:color="auto"/>
        <w:bottom w:val="none" w:sz="0" w:space="0" w:color="auto"/>
        <w:right w:val="none" w:sz="0" w:space="0" w:color="auto"/>
      </w:divBdr>
    </w:div>
    <w:div w:id="758910913">
      <w:bodyDiv w:val="1"/>
      <w:marLeft w:val="0"/>
      <w:marRight w:val="0"/>
      <w:marTop w:val="0"/>
      <w:marBottom w:val="0"/>
      <w:divBdr>
        <w:top w:val="none" w:sz="0" w:space="0" w:color="auto"/>
        <w:left w:val="none" w:sz="0" w:space="0" w:color="auto"/>
        <w:bottom w:val="none" w:sz="0" w:space="0" w:color="auto"/>
        <w:right w:val="none" w:sz="0" w:space="0" w:color="auto"/>
      </w:divBdr>
    </w:div>
    <w:div w:id="759566911">
      <w:bodyDiv w:val="1"/>
      <w:marLeft w:val="0"/>
      <w:marRight w:val="0"/>
      <w:marTop w:val="0"/>
      <w:marBottom w:val="0"/>
      <w:divBdr>
        <w:top w:val="none" w:sz="0" w:space="0" w:color="auto"/>
        <w:left w:val="none" w:sz="0" w:space="0" w:color="auto"/>
        <w:bottom w:val="none" w:sz="0" w:space="0" w:color="auto"/>
        <w:right w:val="none" w:sz="0" w:space="0" w:color="auto"/>
      </w:divBdr>
    </w:div>
    <w:div w:id="759568438">
      <w:bodyDiv w:val="1"/>
      <w:marLeft w:val="0"/>
      <w:marRight w:val="0"/>
      <w:marTop w:val="0"/>
      <w:marBottom w:val="0"/>
      <w:divBdr>
        <w:top w:val="none" w:sz="0" w:space="0" w:color="auto"/>
        <w:left w:val="none" w:sz="0" w:space="0" w:color="auto"/>
        <w:bottom w:val="none" w:sz="0" w:space="0" w:color="auto"/>
        <w:right w:val="none" w:sz="0" w:space="0" w:color="auto"/>
      </w:divBdr>
    </w:div>
    <w:div w:id="759571530">
      <w:bodyDiv w:val="1"/>
      <w:marLeft w:val="0"/>
      <w:marRight w:val="0"/>
      <w:marTop w:val="0"/>
      <w:marBottom w:val="0"/>
      <w:divBdr>
        <w:top w:val="none" w:sz="0" w:space="0" w:color="auto"/>
        <w:left w:val="none" w:sz="0" w:space="0" w:color="auto"/>
        <w:bottom w:val="none" w:sz="0" w:space="0" w:color="auto"/>
        <w:right w:val="none" w:sz="0" w:space="0" w:color="auto"/>
      </w:divBdr>
    </w:div>
    <w:div w:id="759761017">
      <w:bodyDiv w:val="1"/>
      <w:marLeft w:val="0"/>
      <w:marRight w:val="0"/>
      <w:marTop w:val="0"/>
      <w:marBottom w:val="0"/>
      <w:divBdr>
        <w:top w:val="none" w:sz="0" w:space="0" w:color="auto"/>
        <w:left w:val="none" w:sz="0" w:space="0" w:color="auto"/>
        <w:bottom w:val="none" w:sz="0" w:space="0" w:color="auto"/>
        <w:right w:val="none" w:sz="0" w:space="0" w:color="auto"/>
      </w:divBdr>
    </w:div>
    <w:div w:id="760033368">
      <w:bodyDiv w:val="1"/>
      <w:marLeft w:val="0"/>
      <w:marRight w:val="0"/>
      <w:marTop w:val="0"/>
      <w:marBottom w:val="0"/>
      <w:divBdr>
        <w:top w:val="none" w:sz="0" w:space="0" w:color="auto"/>
        <w:left w:val="none" w:sz="0" w:space="0" w:color="auto"/>
        <w:bottom w:val="none" w:sz="0" w:space="0" w:color="auto"/>
        <w:right w:val="none" w:sz="0" w:space="0" w:color="auto"/>
      </w:divBdr>
    </w:div>
    <w:div w:id="760564609">
      <w:bodyDiv w:val="1"/>
      <w:marLeft w:val="0"/>
      <w:marRight w:val="0"/>
      <w:marTop w:val="0"/>
      <w:marBottom w:val="0"/>
      <w:divBdr>
        <w:top w:val="none" w:sz="0" w:space="0" w:color="auto"/>
        <w:left w:val="none" w:sz="0" w:space="0" w:color="auto"/>
        <w:bottom w:val="none" w:sz="0" w:space="0" w:color="auto"/>
        <w:right w:val="none" w:sz="0" w:space="0" w:color="auto"/>
      </w:divBdr>
    </w:div>
    <w:div w:id="760636725">
      <w:bodyDiv w:val="1"/>
      <w:marLeft w:val="0"/>
      <w:marRight w:val="0"/>
      <w:marTop w:val="0"/>
      <w:marBottom w:val="0"/>
      <w:divBdr>
        <w:top w:val="none" w:sz="0" w:space="0" w:color="auto"/>
        <w:left w:val="none" w:sz="0" w:space="0" w:color="auto"/>
        <w:bottom w:val="none" w:sz="0" w:space="0" w:color="auto"/>
        <w:right w:val="none" w:sz="0" w:space="0" w:color="auto"/>
      </w:divBdr>
    </w:div>
    <w:div w:id="760837172">
      <w:bodyDiv w:val="1"/>
      <w:marLeft w:val="0"/>
      <w:marRight w:val="0"/>
      <w:marTop w:val="0"/>
      <w:marBottom w:val="0"/>
      <w:divBdr>
        <w:top w:val="none" w:sz="0" w:space="0" w:color="auto"/>
        <w:left w:val="none" w:sz="0" w:space="0" w:color="auto"/>
        <w:bottom w:val="none" w:sz="0" w:space="0" w:color="auto"/>
        <w:right w:val="none" w:sz="0" w:space="0" w:color="auto"/>
      </w:divBdr>
    </w:div>
    <w:div w:id="761217999">
      <w:bodyDiv w:val="1"/>
      <w:marLeft w:val="0"/>
      <w:marRight w:val="0"/>
      <w:marTop w:val="0"/>
      <w:marBottom w:val="0"/>
      <w:divBdr>
        <w:top w:val="none" w:sz="0" w:space="0" w:color="auto"/>
        <w:left w:val="none" w:sz="0" w:space="0" w:color="auto"/>
        <w:bottom w:val="none" w:sz="0" w:space="0" w:color="auto"/>
        <w:right w:val="none" w:sz="0" w:space="0" w:color="auto"/>
      </w:divBdr>
    </w:div>
    <w:div w:id="761754361">
      <w:bodyDiv w:val="1"/>
      <w:marLeft w:val="0"/>
      <w:marRight w:val="0"/>
      <w:marTop w:val="0"/>
      <w:marBottom w:val="0"/>
      <w:divBdr>
        <w:top w:val="none" w:sz="0" w:space="0" w:color="auto"/>
        <w:left w:val="none" w:sz="0" w:space="0" w:color="auto"/>
        <w:bottom w:val="none" w:sz="0" w:space="0" w:color="auto"/>
        <w:right w:val="none" w:sz="0" w:space="0" w:color="auto"/>
      </w:divBdr>
    </w:div>
    <w:div w:id="762146874">
      <w:bodyDiv w:val="1"/>
      <w:marLeft w:val="0"/>
      <w:marRight w:val="0"/>
      <w:marTop w:val="0"/>
      <w:marBottom w:val="0"/>
      <w:divBdr>
        <w:top w:val="none" w:sz="0" w:space="0" w:color="auto"/>
        <w:left w:val="none" w:sz="0" w:space="0" w:color="auto"/>
        <w:bottom w:val="none" w:sz="0" w:space="0" w:color="auto"/>
        <w:right w:val="none" w:sz="0" w:space="0" w:color="auto"/>
      </w:divBdr>
    </w:div>
    <w:div w:id="762264626">
      <w:bodyDiv w:val="1"/>
      <w:marLeft w:val="0"/>
      <w:marRight w:val="0"/>
      <w:marTop w:val="0"/>
      <w:marBottom w:val="0"/>
      <w:divBdr>
        <w:top w:val="none" w:sz="0" w:space="0" w:color="auto"/>
        <w:left w:val="none" w:sz="0" w:space="0" w:color="auto"/>
        <w:bottom w:val="none" w:sz="0" w:space="0" w:color="auto"/>
        <w:right w:val="none" w:sz="0" w:space="0" w:color="auto"/>
      </w:divBdr>
    </w:div>
    <w:div w:id="762336883">
      <w:bodyDiv w:val="1"/>
      <w:marLeft w:val="0"/>
      <w:marRight w:val="0"/>
      <w:marTop w:val="0"/>
      <w:marBottom w:val="0"/>
      <w:divBdr>
        <w:top w:val="none" w:sz="0" w:space="0" w:color="auto"/>
        <w:left w:val="none" w:sz="0" w:space="0" w:color="auto"/>
        <w:bottom w:val="none" w:sz="0" w:space="0" w:color="auto"/>
        <w:right w:val="none" w:sz="0" w:space="0" w:color="auto"/>
      </w:divBdr>
    </w:div>
    <w:div w:id="763452083">
      <w:bodyDiv w:val="1"/>
      <w:marLeft w:val="0"/>
      <w:marRight w:val="0"/>
      <w:marTop w:val="0"/>
      <w:marBottom w:val="0"/>
      <w:divBdr>
        <w:top w:val="none" w:sz="0" w:space="0" w:color="auto"/>
        <w:left w:val="none" w:sz="0" w:space="0" w:color="auto"/>
        <w:bottom w:val="none" w:sz="0" w:space="0" w:color="auto"/>
        <w:right w:val="none" w:sz="0" w:space="0" w:color="auto"/>
      </w:divBdr>
    </w:div>
    <w:div w:id="764496572">
      <w:bodyDiv w:val="1"/>
      <w:marLeft w:val="0"/>
      <w:marRight w:val="0"/>
      <w:marTop w:val="0"/>
      <w:marBottom w:val="0"/>
      <w:divBdr>
        <w:top w:val="none" w:sz="0" w:space="0" w:color="auto"/>
        <w:left w:val="none" w:sz="0" w:space="0" w:color="auto"/>
        <w:bottom w:val="none" w:sz="0" w:space="0" w:color="auto"/>
        <w:right w:val="none" w:sz="0" w:space="0" w:color="auto"/>
      </w:divBdr>
    </w:div>
    <w:div w:id="765687276">
      <w:bodyDiv w:val="1"/>
      <w:marLeft w:val="0"/>
      <w:marRight w:val="0"/>
      <w:marTop w:val="0"/>
      <w:marBottom w:val="0"/>
      <w:divBdr>
        <w:top w:val="none" w:sz="0" w:space="0" w:color="auto"/>
        <w:left w:val="none" w:sz="0" w:space="0" w:color="auto"/>
        <w:bottom w:val="none" w:sz="0" w:space="0" w:color="auto"/>
        <w:right w:val="none" w:sz="0" w:space="0" w:color="auto"/>
      </w:divBdr>
    </w:div>
    <w:div w:id="765930197">
      <w:bodyDiv w:val="1"/>
      <w:marLeft w:val="0"/>
      <w:marRight w:val="0"/>
      <w:marTop w:val="0"/>
      <w:marBottom w:val="0"/>
      <w:divBdr>
        <w:top w:val="none" w:sz="0" w:space="0" w:color="auto"/>
        <w:left w:val="none" w:sz="0" w:space="0" w:color="auto"/>
        <w:bottom w:val="none" w:sz="0" w:space="0" w:color="auto"/>
        <w:right w:val="none" w:sz="0" w:space="0" w:color="auto"/>
      </w:divBdr>
    </w:div>
    <w:div w:id="766072899">
      <w:bodyDiv w:val="1"/>
      <w:marLeft w:val="0"/>
      <w:marRight w:val="0"/>
      <w:marTop w:val="0"/>
      <w:marBottom w:val="0"/>
      <w:divBdr>
        <w:top w:val="none" w:sz="0" w:space="0" w:color="auto"/>
        <w:left w:val="none" w:sz="0" w:space="0" w:color="auto"/>
        <w:bottom w:val="none" w:sz="0" w:space="0" w:color="auto"/>
        <w:right w:val="none" w:sz="0" w:space="0" w:color="auto"/>
      </w:divBdr>
    </w:div>
    <w:div w:id="766460087">
      <w:bodyDiv w:val="1"/>
      <w:marLeft w:val="0"/>
      <w:marRight w:val="0"/>
      <w:marTop w:val="0"/>
      <w:marBottom w:val="0"/>
      <w:divBdr>
        <w:top w:val="none" w:sz="0" w:space="0" w:color="auto"/>
        <w:left w:val="none" w:sz="0" w:space="0" w:color="auto"/>
        <w:bottom w:val="none" w:sz="0" w:space="0" w:color="auto"/>
        <w:right w:val="none" w:sz="0" w:space="0" w:color="auto"/>
      </w:divBdr>
    </w:div>
    <w:div w:id="766586011">
      <w:bodyDiv w:val="1"/>
      <w:marLeft w:val="0"/>
      <w:marRight w:val="0"/>
      <w:marTop w:val="0"/>
      <w:marBottom w:val="0"/>
      <w:divBdr>
        <w:top w:val="none" w:sz="0" w:space="0" w:color="auto"/>
        <w:left w:val="none" w:sz="0" w:space="0" w:color="auto"/>
        <w:bottom w:val="none" w:sz="0" w:space="0" w:color="auto"/>
        <w:right w:val="none" w:sz="0" w:space="0" w:color="auto"/>
      </w:divBdr>
    </w:div>
    <w:div w:id="768307089">
      <w:bodyDiv w:val="1"/>
      <w:marLeft w:val="0"/>
      <w:marRight w:val="0"/>
      <w:marTop w:val="0"/>
      <w:marBottom w:val="0"/>
      <w:divBdr>
        <w:top w:val="none" w:sz="0" w:space="0" w:color="auto"/>
        <w:left w:val="none" w:sz="0" w:space="0" w:color="auto"/>
        <w:bottom w:val="none" w:sz="0" w:space="0" w:color="auto"/>
        <w:right w:val="none" w:sz="0" w:space="0" w:color="auto"/>
      </w:divBdr>
    </w:div>
    <w:div w:id="768743645">
      <w:bodyDiv w:val="1"/>
      <w:marLeft w:val="0"/>
      <w:marRight w:val="0"/>
      <w:marTop w:val="0"/>
      <w:marBottom w:val="0"/>
      <w:divBdr>
        <w:top w:val="none" w:sz="0" w:space="0" w:color="auto"/>
        <w:left w:val="none" w:sz="0" w:space="0" w:color="auto"/>
        <w:bottom w:val="none" w:sz="0" w:space="0" w:color="auto"/>
        <w:right w:val="none" w:sz="0" w:space="0" w:color="auto"/>
      </w:divBdr>
    </w:div>
    <w:div w:id="769590152">
      <w:bodyDiv w:val="1"/>
      <w:marLeft w:val="0"/>
      <w:marRight w:val="0"/>
      <w:marTop w:val="0"/>
      <w:marBottom w:val="0"/>
      <w:divBdr>
        <w:top w:val="none" w:sz="0" w:space="0" w:color="auto"/>
        <w:left w:val="none" w:sz="0" w:space="0" w:color="auto"/>
        <w:bottom w:val="none" w:sz="0" w:space="0" w:color="auto"/>
        <w:right w:val="none" w:sz="0" w:space="0" w:color="auto"/>
      </w:divBdr>
    </w:div>
    <w:div w:id="769593370">
      <w:bodyDiv w:val="1"/>
      <w:marLeft w:val="0"/>
      <w:marRight w:val="0"/>
      <w:marTop w:val="0"/>
      <w:marBottom w:val="0"/>
      <w:divBdr>
        <w:top w:val="none" w:sz="0" w:space="0" w:color="auto"/>
        <w:left w:val="none" w:sz="0" w:space="0" w:color="auto"/>
        <w:bottom w:val="none" w:sz="0" w:space="0" w:color="auto"/>
        <w:right w:val="none" w:sz="0" w:space="0" w:color="auto"/>
      </w:divBdr>
    </w:div>
    <w:div w:id="769860700">
      <w:bodyDiv w:val="1"/>
      <w:marLeft w:val="0"/>
      <w:marRight w:val="0"/>
      <w:marTop w:val="0"/>
      <w:marBottom w:val="0"/>
      <w:divBdr>
        <w:top w:val="none" w:sz="0" w:space="0" w:color="auto"/>
        <w:left w:val="none" w:sz="0" w:space="0" w:color="auto"/>
        <w:bottom w:val="none" w:sz="0" w:space="0" w:color="auto"/>
        <w:right w:val="none" w:sz="0" w:space="0" w:color="auto"/>
      </w:divBdr>
    </w:div>
    <w:div w:id="770050251">
      <w:bodyDiv w:val="1"/>
      <w:marLeft w:val="0"/>
      <w:marRight w:val="0"/>
      <w:marTop w:val="0"/>
      <w:marBottom w:val="0"/>
      <w:divBdr>
        <w:top w:val="none" w:sz="0" w:space="0" w:color="auto"/>
        <w:left w:val="none" w:sz="0" w:space="0" w:color="auto"/>
        <w:bottom w:val="none" w:sz="0" w:space="0" w:color="auto"/>
        <w:right w:val="none" w:sz="0" w:space="0" w:color="auto"/>
      </w:divBdr>
    </w:div>
    <w:div w:id="770203392">
      <w:bodyDiv w:val="1"/>
      <w:marLeft w:val="0"/>
      <w:marRight w:val="0"/>
      <w:marTop w:val="0"/>
      <w:marBottom w:val="0"/>
      <w:divBdr>
        <w:top w:val="none" w:sz="0" w:space="0" w:color="auto"/>
        <w:left w:val="none" w:sz="0" w:space="0" w:color="auto"/>
        <w:bottom w:val="none" w:sz="0" w:space="0" w:color="auto"/>
        <w:right w:val="none" w:sz="0" w:space="0" w:color="auto"/>
      </w:divBdr>
    </w:div>
    <w:div w:id="770512909">
      <w:bodyDiv w:val="1"/>
      <w:marLeft w:val="0"/>
      <w:marRight w:val="0"/>
      <w:marTop w:val="0"/>
      <w:marBottom w:val="0"/>
      <w:divBdr>
        <w:top w:val="none" w:sz="0" w:space="0" w:color="auto"/>
        <w:left w:val="none" w:sz="0" w:space="0" w:color="auto"/>
        <w:bottom w:val="none" w:sz="0" w:space="0" w:color="auto"/>
        <w:right w:val="none" w:sz="0" w:space="0" w:color="auto"/>
      </w:divBdr>
    </w:div>
    <w:div w:id="771314447">
      <w:bodyDiv w:val="1"/>
      <w:marLeft w:val="0"/>
      <w:marRight w:val="0"/>
      <w:marTop w:val="0"/>
      <w:marBottom w:val="0"/>
      <w:divBdr>
        <w:top w:val="none" w:sz="0" w:space="0" w:color="auto"/>
        <w:left w:val="none" w:sz="0" w:space="0" w:color="auto"/>
        <w:bottom w:val="none" w:sz="0" w:space="0" w:color="auto"/>
        <w:right w:val="none" w:sz="0" w:space="0" w:color="auto"/>
      </w:divBdr>
    </w:div>
    <w:div w:id="771317886">
      <w:bodyDiv w:val="1"/>
      <w:marLeft w:val="0"/>
      <w:marRight w:val="0"/>
      <w:marTop w:val="0"/>
      <w:marBottom w:val="0"/>
      <w:divBdr>
        <w:top w:val="none" w:sz="0" w:space="0" w:color="auto"/>
        <w:left w:val="none" w:sz="0" w:space="0" w:color="auto"/>
        <w:bottom w:val="none" w:sz="0" w:space="0" w:color="auto"/>
        <w:right w:val="none" w:sz="0" w:space="0" w:color="auto"/>
      </w:divBdr>
    </w:div>
    <w:div w:id="771320683">
      <w:bodyDiv w:val="1"/>
      <w:marLeft w:val="0"/>
      <w:marRight w:val="0"/>
      <w:marTop w:val="0"/>
      <w:marBottom w:val="0"/>
      <w:divBdr>
        <w:top w:val="none" w:sz="0" w:space="0" w:color="auto"/>
        <w:left w:val="none" w:sz="0" w:space="0" w:color="auto"/>
        <w:bottom w:val="none" w:sz="0" w:space="0" w:color="auto"/>
        <w:right w:val="none" w:sz="0" w:space="0" w:color="auto"/>
      </w:divBdr>
    </w:div>
    <w:div w:id="771559759">
      <w:bodyDiv w:val="1"/>
      <w:marLeft w:val="0"/>
      <w:marRight w:val="0"/>
      <w:marTop w:val="0"/>
      <w:marBottom w:val="0"/>
      <w:divBdr>
        <w:top w:val="none" w:sz="0" w:space="0" w:color="auto"/>
        <w:left w:val="none" w:sz="0" w:space="0" w:color="auto"/>
        <w:bottom w:val="none" w:sz="0" w:space="0" w:color="auto"/>
        <w:right w:val="none" w:sz="0" w:space="0" w:color="auto"/>
      </w:divBdr>
    </w:div>
    <w:div w:id="771822577">
      <w:bodyDiv w:val="1"/>
      <w:marLeft w:val="0"/>
      <w:marRight w:val="0"/>
      <w:marTop w:val="0"/>
      <w:marBottom w:val="0"/>
      <w:divBdr>
        <w:top w:val="none" w:sz="0" w:space="0" w:color="auto"/>
        <w:left w:val="none" w:sz="0" w:space="0" w:color="auto"/>
        <w:bottom w:val="none" w:sz="0" w:space="0" w:color="auto"/>
        <w:right w:val="none" w:sz="0" w:space="0" w:color="auto"/>
      </w:divBdr>
    </w:div>
    <w:div w:id="771903390">
      <w:bodyDiv w:val="1"/>
      <w:marLeft w:val="0"/>
      <w:marRight w:val="0"/>
      <w:marTop w:val="0"/>
      <w:marBottom w:val="0"/>
      <w:divBdr>
        <w:top w:val="none" w:sz="0" w:space="0" w:color="auto"/>
        <w:left w:val="none" w:sz="0" w:space="0" w:color="auto"/>
        <w:bottom w:val="none" w:sz="0" w:space="0" w:color="auto"/>
        <w:right w:val="none" w:sz="0" w:space="0" w:color="auto"/>
      </w:divBdr>
    </w:div>
    <w:div w:id="772438358">
      <w:bodyDiv w:val="1"/>
      <w:marLeft w:val="0"/>
      <w:marRight w:val="0"/>
      <w:marTop w:val="0"/>
      <w:marBottom w:val="0"/>
      <w:divBdr>
        <w:top w:val="none" w:sz="0" w:space="0" w:color="auto"/>
        <w:left w:val="none" w:sz="0" w:space="0" w:color="auto"/>
        <w:bottom w:val="none" w:sz="0" w:space="0" w:color="auto"/>
        <w:right w:val="none" w:sz="0" w:space="0" w:color="auto"/>
      </w:divBdr>
    </w:div>
    <w:div w:id="772627611">
      <w:bodyDiv w:val="1"/>
      <w:marLeft w:val="0"/>
      <w:marRight w:val="0"/>
      <w:marTop w:val="0"/>
      <w:marBottom w:val="0"/>
      <w:divBdr>
        <w:top w:val="none" w:sz="0" w:space="0" w:color="auto"/>
        <w:left w:val="none" w:sz="0" w:space="0" w:color="auto"/>
        <w:bottom w:val="none" w:sz="0" w:space="0" w:color="auto"/>
        <w:right w:val="none" w:sz="0" w:space="0" w:color="auto"/>
      </w:divBdr>
    </w:div>
    <w:div w:id="772631664">
      <w:bodyDiv w:val="1"/>
      <w:marLeft w:val="0"/>
      <w:marRight w:val="0"/>
      <w:marTop w:val="0"/>
      <w:marBottom w:val="0"/>
      <w:divBdr>
        <w:top w:val="none" w:sz="0" w:space="0" w:color="auto"/>
        <w:left w:val="none" w:sz="0" w:space="0" w:color="auto"/>
        <w:bottom w:val="none" w:sz="0" w:space="0" w:color="auto"/>
        <w:right w:val="none" w:sz="0" w:space="0" w:color="auto"/>
      </w:divBdr>
    </w:div>
    <w:div w:id="773020660">
      <w:bodyDiv w:val="1"/>
      <w:marLeft w:val="0"/>
      <w:marRight w:val="0"/>
      <w:marTop w:val="0"/>
      <w:marBottom w:val="0"/>
      <w:divBdr>
        <w:top w:val="none" w:sz="0" w:space="0" w:color="auto"/>
        <w:left w:val="none" w:sz="0" w:space="0" w:color="auto"/>
        <w:bottom w:val="none" w:sz="0" w:space="0" w:color="auto"/>
        <w:right w:val="none" w:sz="0" w:space="0" w:color="auto"/>
      </w:divBdr>
    </w:div>
    <w:div w:id="773130847">
      <w:bodyDiv w:val="1"/>
      <w:marLeft w:val="0"/>
      <w:marRight w:val="0"/>
      <w:marTop w:val="0"/>
      <w:marBottom w:val="0"/>
      <w:divBdr>
        <w:top w:val="none" w:sz="0" w:space="0" w:color="auto"/>
        <w:left w:val="none" w:sz="0" w:space="0" w:color="auto"/>
        <w:bottom w:val="none" w:sz="0" w:space="0" w:color="auto"/>
        <w:right w:val="none" w:sz="0" w:space="0" w:color="auto"/>
      </w:divBdr>
    </w:div>
    <w:div w:id="773596486">
      <w:bodyDiv w:val="1"/>
      <w:marLeft w:val="0"/>
      <w:marRight w:val="0"/>
      <w:marTop w:val="0"/>
      <w:marBottom w:val="0"/>
      <w:divBdr>
        <w:top w:val="none" w:sz="0" w:space="0" w:color="auto"/>
        <w:left w:val="none" w:sz="0" w:space="0" w:color="auto"/>
        <w:bottom w:val="none" w:sz="0" w:space="0" w:color="auto"/>
        <w:right w:val="none" w:sz="0" w:space="0" w:color="auto"/>
      </w:divBdr>
    </w:div>
    <w:div w:id="773600191">
      <w:bodyDiv w:val="1"/>
      <w:marLeft w:val="0"/>
      <w:marRight w:val="0"/>
      <w:marTop w:val="0"/>
      <w:marBottom w:val="0"/>
      <w:divBdr>
        <w:top w:val="none" w:sz="0" w:space="0" w:color="auto"/>
        <w:left w:val="none" w:sz="0" w:space="0" w:color="auto"/>
        <w:bottom w:val="none" w:sz="0" w:space="0" w:color="auto"/>
        <w:right w:val="none" w:sz="0" w:space="0" w:color="auto"/>
      </w:divBdr>
    </w:div>
    <w:div w:id="774254665">
      <w:bodyDiv w:val="1"/>
      <w:marLeft w:val="0"/>
      <w:marRight w:val="0"/>
      <w:marTop w:val="0"/>
      <w:marBottom w:val="0"/>
      <w:divBdr>
        <w:top w:val="none" w:sz="0" w:space="0" w:color="auto"/>
        <w:left w:val="none" w:sz="0" w:space="0" w:color="auto"/>
        <w:bottom w:val="none" w:sz="0" w:space="0" w:color="auto"/>
        <w:right w:val="none" w:sz="0" w:space="0" w:color="auto"/>
      </w:divBdr>
    </w:div>
    <w:div w:id="774449067">
      <w:bodyDiv w:val="1"/>
      <w:marLeft w:val="0"/>
      <w:marRight w:val="0"/>
      <w:marTop w:val="0"/>
      <w:marBottom w:val="0"/>
      <w:divBdr>
        <w:top w:val="none" w:sz="0" w:space="0" w:color="auto"/>
        <w:left w:val="none" w:sz="0" w:space="0" w:color="auto"/>
        <w:bottom w:val="none" w:sz="0" w:space="0" w:color="auto"/>
        <w:right w:val="none" w:sz="0" w:space="0" w:color="auto"/>
      </w:divBdr>
    </w:div>
    <w:div w:id="774519490">
      <w:bodyDiv w:val="1"/>
      <w:marLeft w:val="0"/>
      <w:marRight w:val="0"/>
      <w:marTop w:val="0"/>
      <w:marBottom w:val="0"/>
      <w:divBdr>
        <w:top w:val="none" w:sz="0" w:space="0" w:color="auto"/>
        <w:left w:val="none" w:sz="0" w:space="0" w:color="auto"/>
        <w:bottom w:val="none" w:sz="0" w:space="0" w:color="auto"/>
        <w:right w:val="none" w:sz="0" w:space="0" w:color="auto"/>
      </w:divBdr>
    </w:div>
    <w:div w:id="774521594">
      <w:bodyDiv w:val="1"/>
      <w:marLeft w:val="0"/>
      <w:marRight w:val="0"/>
      <w:marTop w:val="0"/>
      <w:marBottom w:val="0"/>
      <w:divBdr>
        <w:top w:val="none" w:sz="0" w:space="0" w:color="auto"/>
        <w:left w:val="none" w:sz="0" w:space="0" w:color="auto"/>
        <w:bottom w:val="none" w:sz="0" w:space="0" w:color="auto"/>
        <w:right w:val="none" w:sz="0" w:space="0" w:color="auto"/>
      </w:divBdr>
    </w:div>
    <w:div w:id="775171534">
      <w:bodyDiv w:val="1"/>
      <w:marLeft w:val="0"/>
      <w:marRight w:val="0"/>
      <w:marTop w:val="0"/>
      <w:marBottom w:val="0"/>
      <w:divBdr>
        <w:top w:val="none" w:sz="0" w:space="0" w:color="auto"/>
        <w:left w:val="none" w:sz="0" w:space="0" w:color="auto"/>
        <w:bottom w:val="none" w:sz="0" w:space="0" w:color="auto"/>
        <w:right w:val="none" w:sz="0" w:space="0" w:color="auto"/>
      </w:divBdr>
    </w:div>
    <w:div w:id="775292838">
      <w:bodyDiv w:val="1"/>
      <w:marLeft w:val="0"/>
      <w:marRight w:val="0"/>
      <w:marTop w:val="0"/>
      <w:marBottom w:val="0"/>
      <w:divBdr>
        <w:top w:val="none" w:sz="0" w:space="0" w:color="auto"/>
        <w:left w:val="none" w:sz="0" w:space="0" w:color="auto"/>
        <w:bottom w:val="none" w:sz="0" w:space="0" w:color="auto"/>
        <w:right w:val="none" w:sz="0" w:space="0" w:color="auto"/>
      </w:divBdr>
    </w:div>
    <w:div w:id="775365897">
      <w:bodyDiv w:val="1"/>
      <w:marLeft w:val="0"/>
      <w:marRight w:val="0"/>
      <w:marTop w:val="0"/>
      <w:marBottom w:val="0"/>
      <w:divBdr>
        <w:top w:val="none" w:sz="0" w:space="0" w:color="auto"/>
        <w:left w:val="none" w:sz="0" w:space="0" w:color="auto"/>
        <w:bottom w:val="none" w:sz="0" w:space="0" w:color="auto"/>
        <w:right w:val="none" w:sz="0" w:space="0" w:color="auto"/>
      </w:divBdr>
    </w:div>
    <w:div w:id="775756281">
      <w:bodyDiv w:val="1"/>
      <w:marLeft w:val="0"/>
      <w:marRight w:val="0"/>
      <w:marTop w:val="0"/>
      <w:marBottom w:val="0"/>
      <w:divBdr>
        <w:top w:val="none" w:sz="0" w:space="0" w:color="auto"/>
        <w:left w:val="none" w:sz="0" w:space="0" w:color="auto"/>
        <w:bottom w:val="none" w:sz="0" w:space="0" w:color="auto"/>
        <w:right w:val="none" w:sz="0" w:space="0" w:color="auto"/>
      </w:divBdr>
    </w:div>
    <w:div w:id="775756859">
      <w:bodyDiv w:val="1"/>
      <w:marLeft w:val="0"/>
      <w:marRight w:val="0"/>
      <w:marTop w:val="0"/>
      <w:marBottom w:val="0"/>
      <w:divBdr>
        <w:top w:val="none" w:sz="0" w:space="0" w:color="auto"/>
        <w:left w:val="none" w:sz="0" w:space="0" w:color="auto"/>
        <w:bottom w:val="none" w:sz="0" w:space="0" w:color="auto"/>
        <w:right w:val="none" w:sz="0" w:space="0" w:color="auto"/>
      </w:divBdr>
    </w:div>
    <w:div w:id="775901909">
      <w:bodyDiv w:val="1"/>
      <w:marLeft w:val="0"/>
      <w:marRight w:val="0"/>
      <w:marTop w:val="0"/>
      <w:marBottom w:val="0"/>
      <w:divBdr>
        <w:top w:val="none" w:sz="0" w:space="0" w:color="auto"/>
        <w:left w:val="none" w:sz="0" w:space="0" w:color="auto"/>
        <w:bottom w:val="none" w:sz="0" w:space="0" w:color="auto"/>
        <w:right w:val="none" w:sz="0" w:space="0" w:color="auto"/>
      </w:divBdr>
    </w:div>
    <w:div w:id="776406120">
      <w:bodyDiv w:val="1"/>
      <w:marLeft w:val="0"/>
      <w:marRight w:val="0"/>
      <w:marTop w:val="0"/>
      <w:marBottom w:val="0"/>
      <w:divBdr>
        <w:top w:val="none" w:sz="0" w:space="0" w:color="auto"/>
        <w:left w:val="none" w:sz="0" w:space="0" w:color="auto"/>
        <w:bottom w:val="none" w:sz="0" w:space="0" w:color="auto"/>
        <w:right w:val="none" w:sz="0" w:space="0" w:color="auto"/>
      </w:divBdr>
    </w:div>
    <w:div w:id="776681870">
      <w:bodyDiv w:val="1"/>
      <w:marLeft w:val="0"/>
      <w:marRight w:val="0"/>
      <w:marTop w:val="0"/>
      <w:marBottom w:val="0"/>
      <w:divBdr>
        <w:top w:val="none" w:sz="0" w:space="0" w:color="auto"/>
        <w:left w:val="none" w:sz="0" w:space="0" w:color="auto"/>
        <w:bottom w:val="none" w:sz="0" w:space="0" w:color="auto"/>
        <w:right w:val="none" w:sz="0" w:space="0" w:color="auto"/>
      </w:divBdr>
    </w:div>
    <w:div w:id="777213855">
      <w:bodyDiv w:val="1"/>
      <w:marLeft w:val="0"/>
      <w:marRight w:val="0"/>
      <w:marTop w:val="0"/>
      <w:marBottom w:val="0"/>
      <w:divBdr>
        <w:top w:val="none" w:sz="0" w:space="0" w:color="auto"/>
        <w:left w:val="none" w:sz="0" w:space="0" w:color="auto"/>
        <w:bottom w:val="none" w:sz="0" w:space="0" w:color="auto"/>
        <w:right w:val="none" w:sz="0" w:space="0" w:color="auto"/>
      </w:divBdr>
    </w:div>
    <w:div w:id="777334231">
      <w:bodyDiv w:val="1"/>
      <w:marLeft w:val="0"/>
      <w:marRight w:val="0"/>
      <w:marTop w:val="0"/>
      <w:marBottom w:val="0"/>
      <w:divBdr>
        <w:top w:val="none" w:sz="0" w:space="0" w:color="auto"/>
        <w:left w:val="none" w:sz="0" w:space="0" w:color="auto"/>
        <w:bottom w:val="none" w:sz="0" w:space="0" w:color="auto"/>
        <w:right w:val="none" w:sz="0" w:space="0" w:color="auto"/>
      </w:divBdr>
    </w:div>
    <w:div w:id="777914060">
      <w:bodyDiv w:val="1"/>
      <w:marLeft w:val="0"/>
      <w:marRight w:val="0"/>
      <w:marTop w:val="0"/>
      <w:marBottom w:val="0"/>
      <w:divBdr>
        <w:top w:val="none" w:sz="0" w:space="0" w:color="auto"/>
        <w:left w:val="none" w:sz="0" w:space="0" w:color="auto"/>
        <w:bottom w:val="none" w:sz="0" w:space="0" w:color="auto"/>
        <w:right w:val="none" w:sz="0" w:space="0" w:color="auto"/>
      </w:divBdr>
    </w:div>
    <w:div w:id="778262693">
      <w:bodyDiv w:val="1"/>
      <w:marLeft w:val="0"/>
      <w:marRight w:val="0"/>
      <w:marTop w:val="0"/>
      <w:marBottom w:val="0"/>
      <w:divBdr>
        <w:top w:val="none" w:sz="0" w:space="0" w:color="auto"/>
        <w:left w:val="none" w:sz="0" w:space="0" w:color="auto"/>
        <w:bottom w:val="none" w:sz="0" w:space="0" w:color="auto"/>
        <w:right w:val="none" w:sz="0" w:space="0" w:color="auto"/>
      </w:divBdr>
    </w:div>
    <w:div w:id="778641632">
      <w:bodyDiv w:val="1"/>
      <w:marLeft w:val="0"/>
      <w:marRight w:val="0"/>
      <w:marTop w:val="0"/>
      <w:marBottom w:val="0"/>
      <w:divBdr>
        <w:top w:val="none" w:sz="0" w:space="0" w:color="auto"/>
        <w:left w:val="none" w:sz="0" w:space="0" w:color="auto"/>
        <w:bottom w:val="none" w:sz="0" w:space="0" w:color="auto"/>
        <w:right w:val="none" w:sz="0" w:space="0" w:color="auto"/>
      </w:divBdr>
    </w:div>
    <w:div w:id="778793908">
      <w:bodyDiv w:val="1"/>
      <w:marLeft w:val="0"/>
      <w:marRight w:val="0"/>
      <w:marTop w:val="0"/>
      <w:marBottom w:val="0"/>
      <w:divBdr>
        <w:top w:val="none" w:sz="0" w:space="0" w:color="auto"/>
        <w:left w:val="none" w:sz="0" w:space="0" w:color="auto"/>
        <w:bottom w:val="none" w:sz="0" w:space="0" w:color="auto"/>
        <w:right w:val="none" w:sz="0" w:space="0" w:color="auto"/>
      </w:divBdr>
    </w:div>
    <w:div w:id="779304987">
      <w:bodyDiv w:val="1"/>
      <w:marLeft w:val="0"/>
      <w:marRight w:val="0"/>
      <w:marTop w:val="0"/>
      <w:marBottom w:val="0"/>
      <w:divBdr>
        <w:top w:val="none" w:sz="0" w:space="0" w:color="auto"/>
        <w:left w:val="none" w:sz="0" w:space="0" w:color="auto"/>
        <w:bottom w:val="none" w:sz="0" w:space="0" w:color="auto"/>
        <w:right w:val="none" w:sz="0" w:space="0" w:color="auto"/>
      </w:divBdr>
    </w:div>
    <w:div w:id="779688477">
      <w:bodyDiv w:val="1"/>
      <w:marLeft w:val="0"/>
      <w:marRight w:val="0"/>
      <w:marTop w:val="0"/>
      <w:marBottom w:val="0"/>
      <w:divBdr>
        <w:top w:val="none" w:sz="0" w:space="0" w:color="auto"/>
        <w:left w:val="none" w:sz="0" w:space="0" w:color="auto"/>
        <w:bottom w:val="none" w:sz="0" w:space="0" w:color="auto"/>
        <w:right w:val="none" w:sz="0" w:space="0" w:color="auto"/>
      </w:divBdr>
    </w:div>
    <w:div w:id="780032777">
      <w:bodyDiv w:val="1"/>
      <w:marLeft w:val="0"/>
      <w:marRight w:val="0"/>
      <w:marTop w:val="0"/>
      <w:marBottom w:val="0"/>
      <w:divBdr>
        <w:top w:val="none" w:sz="0" w:space="0" w:color="auto"/>
        <w:left w:val="none" w:sz="0" w:space="0" w:color="auto"/>
        <w:bottom w:val="none" w:sz="0" w:space="0" w:color="auto"/>
        <w:right w:val="none" w:sz="0" w:space="0" w:color="auto"/>
      </w:divBdr>
    </w:div>
    <w:div w:id="780417527">
      <w:bodyDiv w:val="1"/>
      <w:marLeft w:val="0"/>
      <w:marRight w:val="0"/>
      <w:marTop w:val="0"/>
      <w:marBottom w:val="0"/>
      <w:divBdr>
        <w:top w:val="none" w:sz="0" w:space="0" w:color="auto"/>
        <w:left w:val="none" w:sz="0" w:space="0" w:color="auto"/>
        <w:bottom w:val="none" w:sz="0" w:space="0" w:color="auto"/>
        <w:right w:val="none" w:sz="0" w:space="0" w:color="auto"/>
      </w:divBdr>
    </w:div>
    <w:div w:id="780950232">
      <w:bodyDiv w:val="1"/>
      <w:marLeft w:val="0"/>
      <w:marRight w:val="0"/>
      <w:marTop w:val="0"/>
      <w:marBottom w:val="0"/>
      <w:divBdr>
        <w:top w:val="none" w:sz="0" w:space="0" w:color="auto"/>
        <w:left w:val="none" w:sz="0" w:space="0" w:color="auto"/>
        <w:bottom w:val="none" w:sz="0" w:space="0" w:color="auto"/>
        <w:right w:val="none" w:sz="0" w:space="0" w:color="auto"/>
      </w:divBdr>
    </w:div>
    <w:div w:id="780959210">
      <w:bodyDiv w:val="1"/>
      <w:marLeft w:val="0"/>
      <w:marRight w:val="0"/>
      <w:marTop w:val="0"/>
      <w:marBottom w:val="0"/>
      <w:divBdr>
        <w:top w:val="none" w:sz="0" w:space="0" w:color="auto"/>
        <w:left w:val="none" w:sz="0" w:space="0" w:color="auto"/>
        <w:bottom w:val="none" w:sz="0" w:space="0" w:color="auto"/>
        <w:right w:val="none" w:sz="0" w:space="0" w:color="auto"/>
      </w:divBdr>
    </w:div>
    <w:div w:id="781076884">
      <w:bodyDiv w:val="1"/>
      <w:marLeft w:val="0"/>
      <w:marRight w:val="0"/>
      <w:marTop w:val="0"/>
      <w:marBottom w:val="0"/>
      <w:divBdr>
        <w:top w:val="none" w:sz="0" w:space="0" w:color="auto"/>
        <w:left w:val="none" w:sz="0" w:space="0" w:color="auto"/>
        <w:bottom w:val="none" w:sz="0" w:space="0" w:color="auto"/>
        <w:right w:val="none" w:sz="0" w:space="0" w:color="auto"/>
      </w:divBdr>
    </w:div>
    <w:div w:id="781077714">
      <w:bodyDiv w:val="1"/>
      <w:marLeft w:val="0"/>
      <w:marRight w:val="0"/>
      <w:marTop w:val="0"/>
      <w:marBottom w:val="0"/>
      <w:divBdr>
        <w:top w:val="none" w:sz="0" w:space="0" w:color="auto"/>
        <w:left w:val="none" w:sz="0" w:space="0" w:color="auto"/>
        <w:bottom w:val="none" w:sz="0" w:space="0" w:color="auto"/>
        <w:right w:val="none" w:sz="0" w:space="0" w:color="auto"/>
      </w:divBdr>
    </w:div>
    <w:div w:id="781874611">
      <w:bodyDiv w:val="1"/>
      <w:marLeft w:val="0"/>
      <w:marRight w:val="0"/>
      <w:marTop w:val="0"/>
      <w:marBottom w:val="0"/>
      <w:divBdr>
        <w:top w:val="none" w:sz="0" w:space="0" w:color="auto"/>
        <w:left w:val="none" w:sz="0" w:space="0" w:color="auto"/>
        <w:bottom w:val="none" w:sz="0" w:space="0" w:color="auto"/>
        <w:right w:val="none" w:sz="0" w:space="0" w:color="auto"/>
      </w:divBdr>
    </w:div>
    <w:div w:id="782262589">
      <w:bodyDiv w:val="1"/>
      <w:marLeft w:val="0"/>
      <w:marRight w:val="0"/>
      <w:marTop w:val="0"/>
      <w:marBottom w:val="0"/>
      <w:divBdr>
        <w:top w:val="none" w:sz="0" w:space="0" w:color="auto"/>
        <w:left w:val="none" w:sz="0" w:space="0" w:color="auto"/>
        <w:bottom w:val="none" w:sz="0" w:space="0" w:color="auto"/>
        <w:right w:val="none" w:sz="0" w:space="0" w:color="auto"/>
      </w:divBdr>
    </w:div>
    <w:div w:id="784007276">
      <w:bodyDiv w:val="1"/>
      <w:marLeft w:val="0"/>
      <w:marRight w:val="0"/>
      <w:marTop w:val="0"/>
      <w:marBottom w:val="0"/>
      <w:divBdr>
        <w:top w:val="none" w:sz="0" w:space="0" w:color="auto"/>
        <w:left w:val="none" w:sz="0" w:space="0" w:color="auto"/>
        <w:bottom w:val="none" w:sz="0" w:space="0" w:color="auto"/>
        <w:right w:val="none" w:sz="0" w:space="0" w:color="auto"/>
      </w:divBdr>
    </w:div>
    <w:div w:id="784008220">
      <w:bodyDiv w:val="1"/>
      <w:marLeft w:val="0"/>
      <w:marRight w:val="0"/>
      <w:marTop w:val="0"/>
      <w:marBottom w:val="0"/>
      <w:divBdr>
        <w:top w:val="none" w:sz="0" w:space="0" w:color="auto"/>
        <w:left w:val="none" w:sz="0" w:space="0" w:color="auto"/>
        <w:bottom w:val="none" w:sz="0" w:space="0" w:color="auto"/>
        <w:right w:val="none" w:sz="0" w:space="0" w:color="auto"/>
      </w:divBdr>
    </w:div>
    <w:div w:id="784616355">
      <w:bodyDiv w:val="1"/>
      <w:marLeft w:val="0"/>
      <w:marRight w:val="0"/>
      <w:marTop w:val="0"/>
      <w:marBottom w:val="0"/>
      <w:divBdr>
        <w:top w:val="none" w:sz="0" w:space="0" w:color="auto"/>
        <w:left w:val="none" w:sz="0" w:space="0" w:color="auto"/>
        <w:bottom w:val="none" w:sz="0" w:space="0" w:color="auto"/>
        <w:right w:val="none" w:sz="0" w:space="0" w:color="auto"/>
      </w:divBdr>
    </w:div>
    <w:div w:id="784690422">
      <w:bodyDiv w:val="1"/>
      <w:marLeft w:val="0"/>
      <w:marRight w:val="0"/>
      <w:marTop w:val="0"/>
      <w:marBottom w:val="0"/>
      <w:divBdr>
        <w:top w:val="none" w:sz="0" w:space="0" w:color="auto"/>
        <w:left w:val="none" w:sz="0" w:space="0" w:color="auto"/>
        <w:bottom w:val="none" w:sz="0" w:space="0" w:color="auto"/>
        <w:right w:val="none" w:sz="0" w:space="0" w:color="auto"/>
      </w:divBdr>
    </w:div>
    <w:div w:id="784694486">
      <w:bodyDiv w:val="1"/>
      <w:marLeft w:val="0"/>
      <w:marRight w:val="0"/>
      <w:marTop w:val="0"/>
      <w:marBottom w:val="0"/>
      <w:divBdr>
        <w:top w:val="none" w:sz="0" w:space="0" w:color="auto"/>
        <w:left w:val="none" w:sz="0" w:space="0" w:color="auto"/>
        <w:bottom w:val="none" w:sz="0" w:space="0" w:color="auto"/>
        <w:right w:val="none" w:sz="0" w:space="0" w:color="auto"/>
      </w:divBdr>
    </w:div>
    <w:div w:id="784734247">
      <w:bodyDiv w:val="1"/>
      <w:marLeft w:val="0"/>
      <w:marRight w:val="0"/>
      <w:marTop w:val="0"/>
      <w:marBottom w:val="0"/>
      <w:divBdr>
        <w:top w:val="none" w:sz="0" w:space="0" w:color="auto"/>
        <w:left w:val="none" w:sz="0" w:space="0" w:color="auto"/>
        <w:bottom w:val="none" w:sz="0" w:space="0" w:color="auto"/>
        <w:right w:val="none" w:sz="0" w:space="0" w:color="auto"/>
      </w:divBdr>
    </w:div>
    <w:div w:id="784737833">
      <w:bodyDiv w:val="1"/>
      <w:marLeft w:val="0"/>
      <w:marRight w:val="0"/>
      <w:marTop w:val="0"/>
      <w:marBottom w:val="0"/>
      <w:divBdr>
        <w:top w:val="none" w:sz="0" w:space="0" w:color="auto"/>
        <w:left w:val="none" w:sz="0" w:space="0" w:color="auto"/>
        <w:bottom w:val="none" w:sz="0" w:space="0" w:color="auto"/>
        <w:right w:val="none" w:sz="0" w:space="0" w:color="auto"/>
      </w:divBdr>
    </w:div>
    <w:div w:id="785121308">
      <w:bodyDiv w:val="1"/>
      <w:marLeft w:val="0"/>
      <w:marRight w:val="0"/>
      <w:marTop w:val="0"/>
      <w:marBottom w:val="0"/>
      <w:divBdr>
        <w:top w:val="none" w:sz="0" w:space="0" w:color="auto"/>
        <w:left w:val="none" w:sz="0" w:space="0" w:color="auto"/>
        <w:bottom w:val="none" w:sz="0" w:space="0" w:color="auto"/>
        <w:right w:val="none" w:sz="0" w:space="0" w:color="auto"/>
      </w:divBdr>
    </w:div>
    <w:div w:id="785587057">
      <w:bodyDiv w:val="1"/>
      <w:marLeft w:val="0"/>
      <w:marRight w:val="0"/>
      <w:marTop w:val="0"/>
      <w:marBottom w:val="0"/>
      <w:divBdr>
        <w:top w:val="none" w:sz="0" w:space="0" w:color="auto"/>
        <w:left w:val="none" w:sz="0" w:space="0" w:color="auto"/>
        <w:bottom w:val="none" w:sz="0" w:space="0" w:color="auto"/>
        <w:right w:val="none" w:sz="0" w:space="0" w:color="auto"/>
      </w:divBdr>
    </w:div>
    <w:div w:id="785587946">
      <w:bodyDiv w:val="1"/>
      <w:marLeft w:val="0"/>
      <w:marRight w:val="0"/>
      <w:marTop w:val="0"/>
      <w:marBottom w:val="0"/>
      <w:divBdr>
        <w:top w:val="none" w:sz="0" w:space="0" w:color="auto"/>
        <w:left w:val="none" w:sz="0" w:space="0" w:color="auto"/>
        <w:bottom w:val="none" w:sz="0" w:space="0" w:color="auto"/>
        <w:right w:val="none" w:sz="0" w:space="0" w:color="auto"/>
      </w:divBdr>
    </w:div>
    <w:div w:id="786120720">
      <w:bodyDiv w:val="1"/>
      <w:marLeft w:val="0"/>
      <w:marRight w:val="0"/>
      <w:marTop w:val="0"/>
      <w:marBottom w:val="0"/>
      <w:divBdr>
        <w:top w:val="none" w:sz="0" w:space="0" w:color="auto"/>
        <w:left w:val="none" w:sz="0" w:space="0" w:color="auto"/>
        <w:bottom w:val="none" w:sz="0" w:space="0" w:color="auto"/>
        <w:right w:val="none" w:sz="0" w:space="0" w:color="auto"/>
      </w:divBdr>
    </w:div>
    <w:div w:id="786235946">
      <w:bodyDiv w:val="1"/>
      <w:marLeft w:val="0"/>
      <w:marRight w:val="0"/>
      <w:marTop w:val="0"/>
      <w:marBottom w:val="0"/>
      <w:divBdr>
        <w:top w:val="none" w:sz="0" w:space="0" w:color="auto"/>
        <w:left w:val="none" w:sz="0" w:space="0" w:color="auto"/>
        <w:bottom w:val="none" w:sz="0" w:space="0" w:color="auto"/>
        <w:right w:val="none" w:sz="0" w:space="0" w:color="auto"/>
      </w:divBdr>
    </w:div>
    <w:div w:id="786242298">
      <w:bodyDiv w:val="1"/>
      <w:marLeft w:val="0"/>
      <w:marRight w:val="0"/>
      <w:marTop w:val="0"/>
      <w:marBottom w:val="0"/>
      <w:divBdr>
        <w:top w:val="none" w:sz="0" w:space="0" w:color="auto"/>
        <w:left w:val="none" w:sz="0" w:space="0" w:color="auto"/>
        <w:bottom w:val="none" w:sz="0" w:space="0" w:color="auto"/>
        <w:right w:val="none" w:sz="0" w:space="0" w:color="auto"/>
      </w:divBdr>
    </w:div>
    <w:div w:id="786389154">
      <w:bodyDiv w:val="1"/>
      <w:marLeft w:val="0"/>
      <w:marRight w:val="0"/>
      <w:marTop w:val="0"/>
      <w:marBottom w:val="0"/>
      <w:divBdr>
        <w:top w:val="none" w:sz="0" w:space="0" w:color="auto"/>
        <w:left w:val="none" w:sz="0" w:space="0" w:color="auto"/>
        <w:bottom w:val="none" w:sz="0" w:space="0" w:color="auto"/>
        <w:right w:val="none" w:sz="0" w:space="0" w:color="auto"/>
      </w:divBdr>
    </w:div>
    <w:div w:id="786659733">
      <w:bodyDiv w:val="1"/>
      <w:marLeft w:val="0"/>
      <w:marRight w:val="0"/>
      <w:marTop w:val="0"/>
      <w:marBottom w:val="0"/>
      <w:divBdr>
        <w:top w:val="none" w:sz="0" w:space="0" w:color="auto"/>
        <w:left w:val="none" w:sz="0" w:space="0" w:color="auto"/>
        <w:bottom w:val="none" w:sz="0" w:space="0" w:color="auto"/>
        <w:right w:val="none" w:sz="0" w:space="0" w:color="auto"/>
      </w:divBdr>
    </w:div>
    <w:div w:id="787117811">
      <w:bodyDiv w:val="1"/>
      <w:marLeft w:val="0"/>
      <w:marRight w:val="0"/>
      <w:marTop w:val="0"/>
      <w:marBottom w:val="0"/>
      <w:divBdr>
        <w:top w:val="none" w:sz="0" w:space="0" w:color="auto"/>
        <w:left w:val="none" w:sz="0" w:space="0" w:color="auto"/>
        <w:bottom w:val="none" w:sz="0" w:space="0" w:color="auto"/>
        <w:right w:val="none" w:sz="0" w:space="0" w:color="auto"/>
      </w:divBdr>
    </w:div>
    <w:div w:id="787548695">
      <w:bodyDiv w:val="1"/>
      <w:marLeft w:val="0"/>
      <w:marRight w:val="0"/>
      <w:marTop w:val="0"/>
      <w:marBottom w:val="0"/>
      <w:divBdr>
        <w:top w:val="none" w:sz="0" w:space="0" w:color="auto"/>
        <w:left w:val="none" w:sz="0" w:space="0" w:color="auto"/>
        <w:bottom w:val="none" w:sz="0" w:space="0" w:color="auto"/>
        <w:right w:val="none" w:sz="0" w:space="0" w:color="auto"/>
      </w:divBdr>
    </w:div>
    <w:div w:id="787968351">
      <w:bodyDiv w:val="1"/>
      <w:marLeft w:val="0"/>
      <w:marRight w:val="0"/>
      <w:marTop w:val="0"/>
      <w:marBottom w:val="0"/>
      <w:divBdr>
        <w:top w:val="none" w:sz="0" w:space="0" w:color="auto"/>
        <w:left w:val="none" w:sz="0" w:space="0" w:color="auto"/>
        <w:bottom w:val="none" w:sz="0" w:space="0" w:color="auto"/>
        <w:right w:val="none" w:sz="0" w:space="0" w:color="auto"/>
      </w:divBdr>
    </w:div>
    <w:div w:id="789130565">
      <w:bodyDiv w:val="1"/>
      <w:marLeft w:val="0"/>
      <w:marRight w:val="0"/>
      <w:marTop w:val="0"/>
      <w:marBottom w:val="0"/>
      <w:divBdr>
        <w:top w:val="none" w:sz="0" w:space="0" w:color="auto"/>
        <w:left w:val="none" w:sz="0" w:space="0" w:color="auto"/>
        <w:bottom w:val="none" w:sz="0" w:space="0" w:color="auto"/>
        <w:right w:val="none" w:sz="0" w:space="0" w:color="auto"/>
      </w:divBdr>
    </w:div>
    <w:div w:id="790169627">
      <w:bodyDiv w:val="1"/>
      <w:marLeft w:val="0"/>
      <w:marRight w:val="0"/>
      <w:marTop w:val="0"/>
      <w:marBottom w:val="0"/>
      <w:divBdr>
        <w:top w:val="none" w:sz="0" w:space="0" w:color="auto"/>
        <w:left w:val="none" w:sz="0" w:space="0" w:color="auto"/>
        <w:bottom w:val="none" w:sz="0" w:space="0" w:color="auto"/>
        <w:right w:val="none" w:sz="0" w:space="0" w:color="auto"/>
      </w:divBdr>
    </w:div>
    <w:div w:id="790320540">
      <w:bodyDiv w:val="1"/>
      <w:marLeft w:val="0"/>
      <w:marRight w:val="0"/>
      <w:marTop w:val="0"/>
      <w:marBottom w:val="0"/>
      <w:divBdr>
        <w:top w:val="none" w:sz="0" w:space="0" w:color="auto"/>
        <w:left w:val="none" w:sz="0" w:space="0" w:color="auto"/>
        <w:bottom w:val="none" w:sz="0" w:space="0" w:color="auto"/>
        <w:right w:val="none" w:sz="0" w:space="0" w:color="auto"/>
      </w:divBdr>
    </w:div>
    <w:div w:id="790628639">
      <w:bodyDiv w:val="1"/>
      <w:marLeft w:val="0"/>
      <w:marRight w:val="0"/>
      <w:marTop w:val="0"/>
      <w:marBottom w:val="0"/>
      <w:divBdr>
        <w:top w:val="none" w:sz="0" w:space="0" w:color="auto"/>
        <w:left w:val="none" w:sz="0" w:space="0" w:color="auto"/>
        <w:bottom w:val="none" w:sz="0" w:space="0" w:color="auto"/>
        <w:right w:val="none" w:sz="0" w:space="0" w:color="auto"/>
      </w:divBdr>
    </w:div>
    <w:div w:id="790637336">
      <w:bodyDiv w:val="1"/>
      <w:marLeft w:val="0"/>
      <w:marRight w:val="0"/>
      <w:marTop w:val="0"/>
      <w:marBottom w:val="0"/>
      <w:divBdr>
        <w:top w:val="none" w:sz="0" w:space="0" w:color="auto"/>
        <w:left w:val="none" w:sz="0" w:space="0" w:color="auto"/>
        <w:bottom w:val="none" w:sz="0" w:space="0" w:color="auto"/>
        <w:right w:val="none" w:sz="0" w:space="0" w:color="auto"/>
      </w:divBdr>
    </w:div>
    <w:div w:id="790978073">
      <w:bodyDiv w:val="1"/>
      <w:marLeft w:val="0"/>
      <w:marRight w:val="0"/>
      <w:marTop w:val="0"/>
      <w:marBottom w:val="0"/>
      <w:divBdr>
        <w:top w:val="none" w:sz="0" w:space="0" w:color="auto"/>
        <w:left w:val="none" w:sz="0" w:space="0" w:color="auto"/>
        <w:bottom w:val="none" w:sz="0" w:space="0" w:color="auto"/>
        <w:right w:val="none" w:sz="0" w:space="0" w:color="auto"/>
      </w:divBdr>
    </w:div>
    <w:div w:id="791099708">
      <w:bodyDiv w:val="1"/>
      <w:marLeft w:val="0"/>
      <w:marRight w:val="0"/>
      <w:marTop w:val="0"/>
      <w:marBottom w:val="0"/>
      <w:divBdr>
        <w:top w:val="none" w:sz="0" w:space="0" w:color="auto"/>
        <w:left w:val="none" w:sz="0" w:space="0" w:color="auto"/>
        <w:bottom w:val="none" w:sz="0" w:space="0" w:color="auto"/>
        <w:right w:val="none" w:sz="0" w:space="0" w:color="auto"/>
      </w:divBdr>
    </w:div>
    <w:div w:id="791751427">
      <w:bodyDiv w:val="1"/>
      <w:marLeft w:val="0"/>
      <w:marRight w:val="0"/>
      <w:marTop w:val="0"/>
      <w:marBottom w:val="0"/>
      <w:divBdr>
        <w:top w:val="none" w:sz="0" w:space="0" w:color="auto"/>
        <w:left w:val="none" w:sz="0" w:space="0" w:color="auto"/>
        <w:bottom w:val="none" w:sz="0" w:space="0" w:color="auto"/>
        <w:right w:val="none" w:sz="0" w:space="0" w:color="auto"/>
      </w:divBdr>
    </w:div>
    <w:div w:id="792360329">
      <w:bodyDiv w:val="1"/>
      <w:marLeft w:val="0"/>
      <w:marRight w:val="0"/>
      <w:marTop w:val="0"/>
      <w:marBottom w:val="0"/>
      <w:divBdr>
        <w:top w:val="none" w:sz="0" w:space="0" w:color="auto"/>
        <w:left w:val="none" w:sz="0" w:space="0" w:color="auto"/>
        <w:bottom w:val="none" w:sz="0" w:space="0" w:color="auto"/>
        <w:right w:val="none" w:sz="0" w:space="0" w:color="auto"/>
      </w:divBdr>
    </w:div>
    <w:div w:id="793325197">
      <w:bodyDiv w:val="1"/>
      <w:marLeft w:val="0"/>
      <w:marRight w:val="0"/>
      <w:marTop w:val="0"/>
      <w:marBottom w:val="0"/>
      <w:divBdr>
        <w:top w:val="none" w:sz="0" w:space="0" w:color="auto"/>
        <w:left w:val="none" w:sz="0" w:space="0" w:color="auto"/>
        <w:bottom w:val="none" w:sz="0" w:space="0" w:color="auto"/>
        <w:right w:val="none" w:sz="0" w:space="0" w:color="auto"/>
      </w:divBdr>
    </w:div>
    <w:div w:id="793597325">
      <w:bodyDiv w:val="1"/>
      <w:marLeft w:val="0"/>
      <w:marRight w:val="0"/>
      <w:marTop w:val="0"/>
      <w:marBottom w:val="0"/>
      <w:divBdr>
        <w:top w:val="none" w:sz="0" w:space="0" w:color="auto"/>
        <w:left w:val="none" w:sz="0" w:space="0" w:color="auto"/>
        <w:bottom w:val="none" w:sz="0" w:space="0" w:color="auto"/>
        <w:right w:val="none" w:sz="0" w:space="0" w:color="auto"/>
      </w:divBdr>
    </w:div>
    <w:div w:id="794566222">
      <w:bodyDiv w:val="1"/>
      <w:marLeft w:val="0"/>
      <w:marRight w:val="0"/>
      <w:marTop w:val="0"/>
      <w:marBottom w:val="0"/>
      <w:divBdr>
        <w:top w:val="none" w:sz="0" w:space="0" w:color="auto"/>
        <w:left w:val="none" w:sz="0" w:space="0" w:color="auto"/>
        <w:bottom w:val="none" w:sz="0" w:space="0" w:color="auto"/>
        <w:right w:val="none" w:sz="0" w:space="0" w:color="auto"/>
      </w:divBdr>
    </w:div>
    <w:div w:id="794636171">
      <w:bodyDiv w:val="1"/>
      <w:marLeft w:val="0"/>
      <w:marRight w:val="0"/>
      <w:marTop w:val="0"/>
      <w:marBottom w:val="0"/>
      <w:divBdr>
        <w:top w:val="none" w:sz="0" w:space="0" w:color="auto"/>
        <w:left w:val="none" w:sz="0" w:space="0" w:color="auto"/>
        <w:bottom w:val="none" w:sz="0" w:space="0" w:color="auto"/>
        <w:right w:val="none" w:sz="0" w:space="0" w:color="auto"/>
      </w:divBdr>
    </w:div>
    <w:div w:id="794831186">
      <w:bodyDiv w:val="1"/>
      <w:marLeft w:val="0"/>
      <w:marRight w:val="0"/>
      <w:marTop w:val="0"/>
      <w:marBottom w:val="0"/>
      <w:divBdr>
        <w:top w:val="none" w:sz="0" w:space="0" w:color="auto"/>
        <w:left w:val="none" w:sz="0" w:space="0" w:color="auto"/>
        <w:bottom w:val="none" w:sz="0" w:space="0" w:color="auto"/>
        <w:right w:val="none" w:sz="0" w:space="0" w:color="auto"/>
      </w:divBdr>
    </w:div>
    <w:div w:id="794835933">
      <w:bodyDiv w:val="1"/>
      <w:marLeft w:val="0"/>
      <w:marRight w:val="0"/>
      <w:marTop w:val="0"/>
      <w:marBottom w:val="0"/>
      <w:divBdr>
        <w:top w:val="none" w:sz="0" w:space="0" w:color="auto"/>
        <w:left w:val="none" w:sz="0" w:space="0" w:color="auto"/>
        <w:bottom w:val="none" w:sz="0" w:space="0" w:color="auto"/>
        <w:right w:val="none" w:sz="0" w:space="0" w:color="auto"/>
      </w:divBdr>
    </w:div>
    <w:div w:id="794955805">
      <w:bodyDiv w:val="1"/>
      <w:marLeft w:val="0"/>
      <w:marRight w:val="0"/>
      <w:marTop w:val="0"/>
      <w:marBottom w:val="0"/>
      <w:divBdr>
        <w:top w:val="none" w:sz="0" w:space="0" w:color="auto"/>
        <w:left w:val="none" w:sz="0" w:space="0" w:color="auto"/>
        <w:bottom w:val="none" w:sz="0" w:space="0" w:color="auto"/>
        <w:right w:val="none" w:sz="0" w:space="0" w:color="auto"/>
      </w:divBdr>
    </w:div>
    <w:div w:id="795177362">
      <w:bodyDiv w:val="1"/>
      <w:marLeft w:val="0"/>
      <w:marRight w:val="0"/>
      <w:marTop w:val="0"/>
      <w:marBottom w:val="0"/>
      <w:divBdr>
        <w:top w:val="none" w:sz="0" w:space="0" w:color="auto"/>
        <w:left w:val="none" w:sz="0" w:space="0" w:color="auto"/>
        <w:bottom w:val="none" w:sz="0" w:space="0" w:color="auto"/>
        <w:right w:val="none" w:sz="0" w:space="0" w:color="auto"/>
      </w:divBdr>
    </w:div>
    <w:div w:id="795215909">
      <w:bodyDiv w:val="1"/>
      <w:marLeft w:val="0"/>
      <w:marRight w:val="0"/>
      <w:marTop w:val="0"/>
      <w:marBottom w:val="0"/>
      <w:divBdr>
        <w:top w:val="none" w:sz="0" w:space="0" w:color="auto"/>
        <w:left w:val="none" w:sz="0" w:space="0" w:color="auto"/>
        <w:bottom w:val="none" w:sz="0" w:space="0" w:color="auto"/>
        <w:right w:val="none" w:sz="0" w:space="0" w:color="auto"/>
      </w:divBdr>
    </w:div>
    <w:div w:id="795948511">
      <w:bodyDiv w:val="1"/>
      <w:marLeft w:val="0"/>
      <w:marRight w:val="0"/>
      <w:marTop w:val="0"/>
      <w:marBottom w:val="0"/>
      <w:divBdr>
        <w:top w:val="none" w:sz="0" w:space="0" w:color="auto"/>
        <w:left w:val="none" w:sz="0" w:space="0" w:color="auto"/>
        <w:bottom w:val="none" w:sz="0" w:space="0" w:color="auto"/>
        <w:right w:val="none" w:sz="0" w:space="0" w:color="auto"/>
      </w:divBdr>
    </w:div>
    <w:div w:id="796219334">
      <w:bodyDiv w:val="1"/>
      <w:marLeft w:val="0"/>
      <w:marRight w:val="0"/>
      <w:marTop w:val="0"/>
      <w:marBottom w:val="0"/>
      <w:divBdr>
        <w:top w:val="none" w:sz="0" w:space="0" w:color="auto"/>
        <w:left w:val="none" w:sz="0" w:space="0" w:color="auto"/>
        <w:bottom w:val="none" w:sz="0" w:space="0" w:color="auto"/>
        <w:right w:val="none" w:sz="0" w:space="0" w:color="auto"/>
      </w:divBdr>
    </w:div>
    <w:div w:id="796339628">
      <w:bodyDiv w:val="1"/>
      <w:marLeft w:val="0"/>
      <w:marRight w:val="0"/>
      <w:marTop w:val="0"/>
      <w:marBottom w:val="0"/>
      <w:divBdr>
        <w:top w:val="none" w:sz="0" w:space="0" w:color="auto"/>
        <w:left w:val="none" w:sz="0" w:space="0" w:color="auto"/>
        <w:bottom w:val="none" w:sz="0" w:space="0" w:color="auto"/>
        <w:right w:val="none" w:sz="0" w:space="0" w:color="auto"/>
      </w:divBdr>
    </w:div>
    <w:div w:id="796601606">
      <w:bodyDiv w:val="1"/>
      <w:marLeft w:val="0"/>
      <w:marRight w:val="0"/>
      <w:marTop w:val="0"/>
      <w:marBottom w:val="0"/>
      <w:divBdr>
        <w:top w:val="none" w:sz="0" w:space="0" w:color="auto"/>
        <w:left w:val="none" w:sz="0" w:space="0" w:color="auto"/>
        <w:bottom w:val="none" w:sz="0" w:space="0" w:color="auto"/>
        <w:right w:val="none" w:sz="0" w:space="0" w:color="auto"/>
      </w:divBdr>
    </w:div>
    <w:div w:id="796603146">
      <w:bodyDiv w:val="1"/>
      <w:marLeft w:val="0"/>
      <w:marRight w:val="0"/>
      <w:marTop w:val="0"/>
      <w:marBottom w:val="0"/>
      <w:divBdr>
        <w:top w:val="none" w:sz="0" w:space="0" w:color="auto"/>
        <w:left w:val="none" w:sz="0" w:space="0" w:color="auto"/>
        <w:bottom w:val="none" w:sz="0" w:space="0" w:color="auto"/>
        <w:right w:val="none" w:sz="0" w:space="0" w:color="auto"/>
      </w:divBdr>
    </w:div>
    <w:div w:id="796679122">
      <w:bodyDiv w:val="1"/>
      <w:marLeft w:val="0"/>
      <w:marRight w:val="0"/>
      <w:marTop w:val="0"/>
      <w:marBottom w:val="0"/>
      <w:divBdr>
        <w:top w:val="none" w:sz="0" w:space="0" w:color="auto"/>
        <w:left w:val="none" w:sz="0" w:space="0" w:color="auto"/>
        <w:bottom w:val="none" w:sz="0" w:space="0" w:color="auto"/>
        <w:right w:val="none" w:sz="0" w:space="0" w:color="auto"/>
      </w:divBdr>
    </w:div>
    <w:div w:id="796918370">
      <w:bodyDiv w:val="1"/>
      <w:marLeft w:val="0"/>
      <w:marRight w:val="0"/>
      <w:marTop w:val="0"/>
      <w:marBottom w:val="0"/>
      <w:divBdr>
        <w:top w:val="none" w:sz="0" w:space="0" w:color="auto"/>
        <w:left w:val="none" w:sz="0" w:space="0" w:color="auto"/>
        <w:bottom w:val="none" w:sz="0" w:space="0" w:color="auto"/>
        <w:right w:val="none" w:sz="0" w:space="0" w:color="auto"/>
      </w:divBdr>
    </w:div>
    <w:div w:id="797843011">
      <w:bodyDiv w:val="1"/>
      <w:marLeft w:val="0"/>
      <w:marRight w:val="0"/>
      <w:marTop w:val="0"/>
      <w:marBottom w:val="0"/>
      <w:divBdr>
        <w:top w:val="none" w:sz="0" w:space="0" w:color="auto"/>
        <w:left w:val="none" w:sz="0" w:space="0" w:color="auto"/>
        <w:bottom w:val="none" w:sz="0" w:space="0" w:color="auto"/>
        <w:right w:val="none" w:sz="0" w:space="0" w:color="auto"/>
      </w:divBdr>
    </w:div>
    <w:div w:id="800154163">
      <w:bodyDiv w:val="1"/>
      <w:marLeft w:val="0"/>
      <w:marRight w:val="0"/>
      <w:marTop w:val="0"/>
      <w:marBottom w:val="0"/>
      <w:divBdr>
        <w:top w:val="none" w:sz="0" w:space="0" w:color="auto"/>
        <w:left w:val="none" w:sz="0" w:space="0" w:color="auto"/>
        <w:bottom w:val="none" w:sz="0" w:space="0" w:color="auto"/>
        <w:right w:val="none" w:sz="0" w:space="0" w:color="auto"/>
      </w:divBdr>
    </w:div>
    <w:div w:id="800458228">
      <w:bodyDiv w:val="1"/>
      <w:marLeft w:val="0"/>
      <w:marRight w:val="0"/>
      <w:marTop w:val="0"/>
      <w:marBottom w:val="0"/>
      <w:divBdr>
        <w:top w:val="none" w:sz="0" w:space="0" w:color="auto"/>
        <w:left w:val="none" w:sz="0" w:space="0" w:color="auto"/>
        <w:bottom w:val="none" w:sz="0" w:space="0" w:color="auto"/>
        <w:right w:val="none" w:sz="0" w:space="0" w:color="auto"/>
      </w:divBdr>
    </w:div>
    <w:div w:id="800609253">
      <w:bodyDiv w:val="1"/>
      <w:marLeft w:val="0"/>
      <w:marRight w:val="0"/>
      <w:marTop w:val="0"/>
      <w:marBottom w:val="0"/>
      <w:divBdr>
        <w:top w:val="none" w:sz="0" w:space="0" w:color="auto"/>
        <w:left w:val="none" w:sz="0" w:space="0" w:color="auto"/>
        <w:bottom w:val="none" w:sz="0" w:space="0" w:color="auto"/>
        <w:right w:val="none" w:sz="0" w:space="0" w:color="auto"/>
      </w:divBdr>
    </w:div>
    <w:div w:id="800877658">
      <w:bodyDiv w:val="1"/>
      <w:marLeft w:val="0"/>
      <w:marRight w:val="0"/>
      <w:marTop w:val="0"/>
      <w:marBottom w:val="0"/>
      <w:divBdr>
        <w:top w:val="none" w:sz="0" w:space="0" w:color="auto"/>
        <w:left w:val="none" w:sz="0" w:space="0" w:color="auto"/>
        <w:bottom w:val="none" w:sz="0" w:space="0" w:color="auto"/>
        <w:right w:val="none" w:sz="0" w:space="0" w:color="auto"/>
      </w:divBdr>
    </w:div>
    <w:div w:id="801196823">
      <w:bodyDiv w:val="1"/>
      <w:marLeft w:val="0"/>
      <w:marRight w:val="0"/>
      <w:marTop w:val="0"/>
      <w:marBottom w:val="0"/>
      <w:divBdr>
        <w:top w:val="none" w:sz="0" w:space="0" w:color="auto"/>
        <w:left w:val="none" w:sz="0" w:space="0" w:color="auto"/>
        <w:bottom w:val="none" w:sz="0" w:space="0" w:color="auto"/>
        <w:right w:val="none" w:sz="0" w:space="0" w:color="auto"/>
      </w:divBdr>
    </w:div>
    <w:div w:id="801465670">
      <w:bodyDiv w:val="1"/>
      <w:marLeft w:val="0"/>
      <w:marRight w:val="0"/>
      <w:marTop w:val="0"/>
      <w:marBottom w:val="0"/>
      <w:divBdr>
        <w:top w:val="none" w:sz="0" w:space="0" w:color="auto"/>
        <w:left w:val="none" w:sz="0" w:space="0" w:color="auto"/>
        <w:bottom w:val="none" w:sz="0" w:space="0" w:color="auto"/>
        <w:right w:val="none" w:sz="0" w:space="0" w:color="auto"/>
      </w:divBdr>
    </w:div>
    <w:div w:id="801851895">
      <w:bodyDiv w:val="1"/>
      <w:marLeft w:val="0"/>
      <w:marRight w:val="0"/>
      <w:marTop w:val="0"/>
      <w:marBottom w:val="0"/>
      <w:divBdr>
        <w:top w:val="none" w:sz="0" w:space="0" w:color="auto"/>
        <w:left w:val="none" w:sz="0" w:space="0" w:color="auto"/>
        <w:bottom w:val="none" w:sz="0" w:space="0" w:color="auto"/>
        <w:right w:val="none" w:sz="0" w:space="0" w:color="auto"/>
      </w:divBdr>
    </w:div>
    <w:div w:id="804470091">
      <w:bodyDiv w:val="1"/>
      <w:marLeft w:val="0"/>
      <w:marRight w:val="0"/>
      <w:marTop w:val="0"/>
      <w:marBottom w:val="0"/>
      <w:divBdr>
        <w:top w:val="none" w:sz="0" w:space="0" w:color="auto"/>
        <w:left w:val="none" w:sz="0" w:space="0" w:color="auto"/>
        <w:bottom w:val="none" w:sz="0" w:space="0" w:color="auto"/>
        <w:right w:val="none" w:sz="0" w:space="0" w:color="auto"/>
      </w:divBdr>
    </w:div>
    <w:div w:id="805051668">
      <w:bodyDiv w:val="1"/>
      <w:marLeft w:val="0"/>
      <w:marRight w:val="0"/>
      <w:marTop w:val="0"/>
      <w:marBottom w:val="0"/>
      <w:divBdr>
        <w:top w:val="none" w:sz="0" w:space="0" w:color="auto"/>
        <w:left w:val="none" w:sz="0" w:space="0" w:color="auto"/>
        <w:bottom w:val="none" w:sz="0" w:space="0" w:color="auto"/>
        <w:right w:val="none" w:sz="0" w:space="0" w:color="auto"/>
      </w:divBdr>
    </w:div>
    <w:div w:id="805200030">
      <w:bodyDiv w:val="1"/>
      <w:marLeft w:val="0"/>
      <w:marRight w:val="0"/>
      <w:marTop w:val="0"/>
      <w:marBottom w:val="0"/>
      <w:divBdr>
        <w:top w:val="none" w:sz="0" w:space="0" w:color="auto"/>
        <w:left w:val="none" w:sz="0" w:space="0" w:color="auto"/>
        <w:bottom w:val="none" w:sz="0" w:space="0" w:color="auto"/>
        <w:right w:val="none" w:sz="0" w:space="0" w:color="auto"/>
      </w:divBdr>
    </w:div>
    <w:div w:id="805464072">
      <w:bodyDiv w:val="1"/>
      <w:marLeft w:val="0"/>
      <w:marRight w:val="0"/>
      <w:marTop w:val="0"/>
      <w:marBottom w:val="0"/>
      <w:divBdr>
        <w:top w:val="none" w:sz="0" w:space="0" w:color="auto"/>
        <w:left w:val="none" w:sz="0" w:space="0" w:color="auto"/>
        <w:bottom w:val="none" w:sz="0" w:space="0" w:color="auto"/>
        <w:right w:val="none" w:sz="0" w:space="0" w:color="auto"/>
      </w:divBdr>
    </w:div>
    <w:div w:id="805780614">
      <w:bodyDiv w:val="1"/>
      <w:marLeft w:val="0"/>
      <w:marRight w:val="0"/>
      <w:marTop w:val="0"/>
      <w:marBottom w:val="0"/>
      <w:divBdr>
        <w:top w:val="none" w:sz="0" w:space="0" w:color="auto"/>
        <w:left w:val="none" w:sz="0" w:space="0" w:color="auto"/>
        <w:bottom w:val="none" w:sz="0" w:space="0" w:color="auto"/>
        <w:right w:val="none" w:sz="0" w:space="0" w:color="auto"/>
      </w:divBdr>
    </w:div>
    <w:div w:id="806358570">
      <w:bodyDiv w:val="1"/>
      <w:marLeft w:val="0"/>
      <w:marRight w:val="0"/>
      <w:marTop w:val="0"/>
      <w:marBottom w:val="0"/>
      <w:divBdr>
        <w:top w:val="none" w:sz="0" w:space="0" w:color="auto"/>
        <w:left w:val="none" w:sz="0" w:space="0" w:color="auto"/>
        <w:bottom w:val="none" w:sz="0" w:space="0" w:color="auto"/>
        <w:right w:val="none" w:sz="0" w:space="0" w:color="auto"/>
      </w:divBdr>
    </w:div>
    <w:div w:id="806706087">
      <w:bodyDiv w:val="1"/>
      <w:marLeft w:val="0"/>
      <w:marRight w:val="0"/>
      <w:marTop w:val="0"/>
      <w:marBottom w:val="0"/>
      <w:divBdr>
        <w:top w:val="none" w:sz="0" w:space="0" w:color="auto"/>
        <w:left w:val="none" w:sz="0" w:space="0" w:color="auto"/>
        <w:bottom w:val="none" w:sz="0" w:space="0" w:color="auto"/>
        <w:right w:val="none" w:sz="0" w:space="0" w:color="auto"/>
      </w:divBdr>
    </w:div>
    <w:div w:id="806817997">
      <w:bodyDiv w:val="1"/>
      <w:marLeft w:val="0"/>
      <w:marRight w:val="0"/>
      <w:marTop w:val="0"/>
      <w:marBottom w:val="0"/>
      <w:divBdr>
        <w:top w:val="none" w:sz="0" w:space="0" w:color="auto"/>
        <w:left w:val="none" w:sz="0" w:space="0" w:color="auto"/>
        <w:bottom w:val="none" w:sz="0" w:space="0" w:color="auto"/>
        <w:right w:val="none" w:sz="0" w:space="0" w:color="auto"/>
      </w:divBdr>
    </w:div>
    <w:div w:id="807745527">
      <w:bodyDiv w:val="1"/>
      <w:marLeft w:val="0"/>
      <w:marRight w:val="0"/>
      <w:marTop w:val="0"/>
      <w:marBottom w:val="0"/>
      <w:divBdr>
        <w:top w:val="none" w:sz="0" w:space="0" w:color="auto"/>
        <w:left w:val="none" w:sz="0" w:space="0" w:color="auto"/>
        <w:bottom w:val="none" w:sz="0" w:space="0" w:color="auto"/>
        <w:right w:val="none" w:sz="0" w:space="0" w:color="auto"/>
      </w:divBdr>
    </w:div>
    <w:div w:id="807865151">
      <w:bodyDiv w:val="1"/>
      <w:marLeft w:val="0"/>
      <w:marRight w:val="0"/>
      <w:marTop w:val="0"/>
      <w:marBottom w:val="0"/>
      <w:divBdr>
        <w:top w:val="none" w:sz="0" w:space="0" w:color="auto"/>
        <w:left w:val="none" w:sz="0" w:space="0" w:color="auto"/>
        <w:bottom w:val="none" w:sz="0" w:space="0" w:color="auto"/>
        <w:right w:val="none" w:sz="0" w:space="0" w:color="auto"/>
      </w:divBdr>
    </w:div>
    <w:div w:id="808982021">
      <w:bodyDiv w:val="1"/>
      <w:marLeft w:val="0"/>
      <w:marRight w:val="0"/>
      <w:marTop w:val="0"/>
      <w:marBottom w:val="0"/>
      <w:divBdr>
        <w:top w:val="none" w:sz="0" w:space="0" w:color="auto"/>
        <w:left w:val="none" w:sz="0" w:space="0" w:color="auto"/>
        <w:bottom w:val="none" w:sz="0" w:space="0" w:color="auto"/>
        <w:right w:val="none" w:sz="0" w:space="0" w:color="auto"/>
      </w:divBdr>
    </w:div>
    <w:div w:id="810057299">
      <w:bodyDiv w:val="1"/>
      <w:marLeft w:val="0"/>
      <w:marRight w:val="0"/>
      <w:marTop w:val="0"/>
      <w:marBottom w:val="0"/>
      <w:divBdr>
        <w:top w:val="none" w:sz="0" w:space="0" w:color="auto"/>
        <w:left w:val="none" w:sz="0" w:space="0" w:color="auto"/>
        <w:bottom w:val="none" w:sz="0" w:space="0" w:color="auto"/>
        <w:right w:val="none" w:sz="0" w:space="0" w:color="auto"/>
      </w:divBdr>
    </w:div>
    <w:div w:id="810440784">
      <w:bodyDiv w:val="1"/>
      <w:marLeft w:val="0"/>
      <w:marRight w:val="0"/>
      <w:marTop w:val="0"/>
      <w:marBottom w:val="0"/>
      <w:divBdr>
        <w:top w:val="none" w:sz="0" w:space="0" w:color="auto"/>
        <w:left w:val="none" w:sz="0" w:space="0" w:color="auto"/>
        <w:bottom w:val="none" w:sz="0" w:space="0" w:color="auto"/>
        <w:right w:val="none" w:sz="0" w:space="0" w:color="auto"/>
      </w:divBdr>
    </w:div>
    <w:div w:id="811413002">
      <w:bodyDiv w:val="1"/>
      <w:marLeft w:val="0"/>
      <w:marRight w:val="0"/>
      <w:marTop w:val="0"/>
      <w:marBottom w:val="0"/>
      <w:divBdr>
        <w:top w:val="none" w:sz="0" w:space="0" w:color="auto"/>
        <w:left w:val="none" w:sz="0" w:space="0" w:color="auto"/>
        <w:bottom w:val="none" w:sz="0" w:space="0" w:color="auto"/>
        <w:right w:val="none" w:sz="0" w:space="0" w:color="auto"/>
      </w:divBdr>
    </w:div>
    <w:div w:id="811751257">
      <w:bodyDiv w:val="1"/>
      <w:marLeft w:val="0"/>
      <w:marRight w:val="0"/>
      <w:marTop w:val="0"/>
      <w:marBottom w:val="0"/>
      <w:divBdr>
        <w:top w:val="none" w:sz="0" w:space="0" w:color="auto"/>
        <w:left w:val="none" w:sz="0" w:space="0" w:color="auto"/>
        <w:bottom w:val="none" w:sz="0" w:space="0" w:color="auto"/>
        <w:right w:val="none" w:sz="0" w:space="0" w:color="auto"/>
      </w:divBdr>
    </w:div>
    <w:div w:id="812525125">
      <w:bodyDiv w:val="1"/>
      <w:marLeft w:val="0"/>
      <w:marRight w:val="0"/>
      <w:marTop w:val="0"/>
      <w:marBottom w:val="0"/>
      <w:divBdr>
        <w:top w:val="none" w:sz="0" w:space="0" w:color="auto"/>
        <w:left w:val="none" w:sz="0" w:space="0" w:color="auto"/>
        <w:bottom w:val="none" w:sz="0" w:space="0" w:color="auto"/>
        <w:right w:val="none" w:sz="0" w:space="0" w:color="auto"/>
      </w:divBdr>
    </w:div>
    <w:div w:id="812679051">
      <w:bodyDiv w:val="1"/>
      <w:marLeft w:val="0"/>
      <w:marRight w:val="0"/>
      <w:marTop w:val="0"/>
      <w:marBottom w:val="0"/>
      <w:divBdr>
        <w:top w:val="none" w:sz="0" w:space="0" w:color="auto"/>
        <w:left w:val="none" w:sz="0" w:space="0" w:color="auto"/>
        <w:bottom w:val="none" w:sz="0" w:space="0" w:color="auto"/>
        <w:right w:val="none" w:sz="0" w:space="0" w:color="auto"/>
      </w:divBdr>
    </w:div>
    <w:div w:id="812799111">
      <w:bodyDiv w:val="1"/>
      <w:marLeft w:val="0"/>
      <w:marRight w:val="0"/>
      <w:marTop w:val="0"/>
      <w:marBottom w:val="0"/>
      <w:divBdr>
        <w:top w:val="none" w:sz="0" w:space="0" w:color="auto"/>
        <w:left w:val="none" w:sz="0" w:space="0" w:color="auto"/>
        <w:bottom w:val="none" w:sz="0" w:space="0" w:color="auto"/>
        <w:right w:val="none" w:sz="0" w:space="0" w:color="auto"/>
      </w:divBdr>
    </w:div>
    <w:div w:id="813907934">
      <w:bodyDiv w:val="1"/>
      <w:marLeft w:val="0"/>
      <w:marRight w:val="0"/>
      <w:marTop w:val="0"/>
      <w:marBottom w:val="0"/>
      <w:divBdr>
        <w:top w:val="none" w:sz="0" w:space="0" w:color="auto"/>
        <w:left w:val="none" w:sz="0" w:space="0" w:color="auto"/>
        <w:bottom w:val="none" w:sz="0" w:space="0" w:color="auto"/>
        <w:right w:val="none" w:sz="0" w:space="0" w:color="auto"/>
      </w:divBdr>
    </w:div>
    <w:div w:id="814373669">
      <w:bodyDiv w:val="1"/>
      <w:marLeft w:val="0"/>
      <w:marRight w:val="0"/>
      <w:marTop w:val="0"/>
      <w:marBottom w:val="0"/>
      <w:divBdr>
        <w:top w:val="none" w:sz="0" w:space="0" w:color="auto"/>
        <w:left w:val="none" w:sz="0" w:space="0" w:color="auto"/>
        <w:bottom w:val="none" w:sz="0" w:space="0" w:color="auto"/>
        <w:right w:val="none" w:sz="0" w:space="0" w:color="auto"/>
      </w:divBdr>
    </w:div>
    <w:div w:id="814493977">
      <w:bodyDiv w:val="1"/>
      <w:marLeft w:val="0"/>
      <w:marRight w:val="0"/>
      <w:marTop w:val="0"/>
      <w:marBottom w:val="0"/>
      <w:divBdr>
        <w:top w:val="none" w:sz="0" w:space="0" w:color="auto"/>
        <w:left w:val="none" w:sz="0" w:space="0" w:color="auto"/>
        <w:bottom w:val="none" w:sz="0" w:space="0" w:color="auto"/>
        <w:right w:val="none" w:sz="0" w:space="0" w:color="auto"/>
      </w:divBdr>
    </w:div>
    <w:div w:id="814684344">
      <w:bodyDiv w:val="1"/>
      <w:marLeft w:val="0"/>
      <w:marRight w:val="0"/>
      <w:marTop w:val="0"/>
      <w:marBottom w:val="0"/>
      <w:divBdr>
        <w:top w:val="none" w:sz="0" w:space="0" w:color="auto"/>
        <w:left w:val="none" w:sz="0" w:space="0" w:color="auto"/>
        <w:bottom w:val="none" w:sz="0" w:space="0" w:color="auto"/>
        <w:right w:val="none" w:sz="0" w:space="0" w:color="auto"/>
      </w:divBdr>
    </w:div>
    <w:div w:id="814958054">
      <w:bodyDiv w:val="1"/>
      <w:marLeft w:val="0"/>
      <w:marRight w:val="0"/>
      <w:marTop w:val="0"/>
      <w:marBottom w:val="0"/>
      <w:divBdr>
        <w:top w:val="none" w:sz="0" w:space="0" w:color="auto"/>
        <w:left w:val="none" w:sz="0" w:space="0" w:color="auto"/>
        <w:bottom w:val="none" w:sz="0" w:space="0" w:color="auto"/>
        <w:right w:val="none" w:sz="0" w:space="0" w:color="auto"/>
      </w:divBdr>
    </w:div>
    <w:div w:id="816529081">
      <w:bodyDiv w:val="1"/>
      <w:marLeft w:val="0"/>
      <w:marRight w:val="0"/>
      <w:marTop w:val="0"/>
      <w:marBottom w:val="0"/>
      <w:divBdr>
        <w:top w:val="none" w:sz="0" w:space="0" w:color="auto"/>
        <w:left w:val="none" w:sz="0" w:space="0" w:color="auto"/>
        <w:bottom w:val="none" w:sz="0" w:space="0" w:color="auto"/>
        <w:right w:val="none" w:sz="0" w:space="0" w:color="auto"/>
      </w:divBdr>
    </w:div>
    <w:div w:id="816651389">
      <w:bodyDiv w:val="1"/>
      <w:marLeft w:val="0"/>
      <w:marRight w:val="0"/>
      <w:marTop w:val="0"/>
      <w:marBottom w:val="0"/>
      <w:divBdr>
        <w:top w:val="none" w:sz="0" w:space="0" w:color="auto"/>
        <w:left w:val="none" w:sz="0" w:space="0" w:color="auto"/>
        <w:bottom w:val="none" w:sz="0" w:space="0" w:color="auto"/>
        <w:right w:val="none" w:sz="0" w:space="0" w:color="auto"/>
      </w:divBdr>
    </w:div>
    <w:div w:id="816915456">
      <w:bodyDiv w:val="1"/>
      <w:marLeft w:val="0"/>
      <w:marRight w:val="0"/>
      <w:marTop w:val="0"/>
      <w:marBottom w:val="0"/>
      <w:divBdr>
        <w:top w:val="none" w:sz="0" w:space="0" w:color="auto"/>
        <w:left w:val="none" w:sz="0" w:space="0" w:color="auto"/>
        <w:bottom w:val="none" w:sz="0" w:space="0" w:color="auto"/>
        <w:right w:val="none" w:sz="0" w:space="0" w:color="auto"/>
      </w:divBdr>
    </w:div>
    <w:div w:id="817263460">
      <w:bodyDiv w:val="1"/>
      <w:marLeft w:val="0"/>
      <w:marRight w:val="0"/>
      <w:marTop w:val="0"/>
      <w:marBottom w:val="0"/>
      <w:divBdr>
        <w:top w:val="none" w:sz="0" w:space="0" w:color="auto"/>
        <w:left w:val="none" w:sz="0" w:space="0" w:color="auto"/>
        <w:bottom w:val="none" w:sz="0" w:space="0" w:color="auto"/>
        <w:right w:val="none" w:sz="0" w:space="0" w:color="auto"/>
      </w:divBdr>
    </w:div>
    <w:div w:id="817653065">
      <w:bodyDiv w:val="1"/>
      <w:marLeft w:val="0"/>
      <w:marRight w:val="0"/>
      <w:marTop w:val="0"/>
      <w:marBottom w:val="0"/>
      <w:divBdr>
        <w:top w:val="none" w:sz="0" w:space="0" w:color="auto"/>
        <w:left w:val="none" w:sz="0" w:space="0" w:color="auto"/>
        <w:bottom w:val="none" w:sz="0" w:space="0" w:color="auto"/>
        <w:right w:val="none" w:sz="0" w:space="0" w:color="auto"/>
      </w:divBdr>
    </w:div>
    <w:div w:id="818184089">
      <w:bodyDiv w:val="1"/>
      <w:marLeft w:val="0"/>
      <w:marRight w:val="0"/>
      <w:marTop w:val="0"/>
      <w:marBottom w:val="0"/>
      <w:divBdr>
        <w:top w:val="none" w:sz="0" w:space="0" w:color="auto"/>
        <w:left w:val="none" w:sz="0" w:space="0" w:color="auto"/>
        <w:bottom w:val="none" w:sz="0" w:space="0" w:color="auto"/>
        <w:right w:val="none" w:sz="0" w:space="0" w:color="auto"/>
      </w:divBdr>
    </w:div>
    <w:div w:id="819274191">
      <w:bodyDiv w:val="1"/>
      <w:marLeft w:val="0"/>
      <w:marRight w:val="0"/>
      <w:marTop w:val="0"/>
      <w:marBottom w:val="0"/>
      <w:divBdr>
        <w:top w:val="none" w:sz="0" w:space="0" w:color="auto"/>
        <w:left w:val="none" w:sz="0" w:space="0" w:color="auto"/>
        <w:bottom w:val="none" w:sz="0" w:space="0" w:color="auto"/>
        <w:right w:val="none" w:sz="0" w:space="0" w:color="auto"/>
      </w:divBdr>
    </w:div>
    <w:div w:id="819612865">
      <w:bodyDiv w:val="1"/>
      <w:marLeft w:val="0"/>
      <w:marRight w:val="0"/>
      <w:marTop w:val="0"/>
      <w:marBottom w:val="0"/>
      <w:divBdr>
        <w:top w:val="none" w:sz="0" w:space="0" w:color="auto"/>
        <w:left w:val="none" w:sz="0" w:space="0" w:color="auto"/>
        <w:bottom w:val="none" w:sz="0" w:space="0" w:color="auto"/>
        <w:right w:val="none" w:sz="0" w:space="0" w:color="auto"/>
      </w:divBdr>
    </w:div>
    <w:div w:id="819886561">
      <w:bodyDiv w:val="1"/>
      <w:marLeft w:val="0"/>
      <w:marRight w:val="0"/>
      <w:marTop w:val="0"/>
      <w:marBottom w:val="0"/>
      <w:divBdr>
        <w:top w:val="none" w:sz="0" w:space="0" w:color="auto"/>
        <w:left w:val="none" w:sz="0" w:space="0" w:color="auto"/>
        <w:bottom w:val="none" w:sz="0" w:space="0" w:color="auto"/>
        <w:right w:val="none" w:sz="0" w:space="0" w:color="auto"/>
      </w:divBdr>
    </w:div>
    <w:div w:id="820005517">
      <w:bodyDiv w:val="1"/>
      <w:marLeft w:val="0"/>
      <w:marRight w:val="0"/>
      <w:marTop w:val="0"/>
      <w:marBottom w:val="0"/>
      <w:divBdr>
        <w:top w:val="none" w:sz="0" w:space="0" w:color="auto"/>
        <w:left w:val="none" w:sz="0" w:space="0" w:color="auto"/>
        <w:bottom w:val="none" w:sz="0" w:space="0" w:color="auto"/>
        <w:right w:val="none" w:sz="0" w:space="0" w:color="auto"/>
      </w:divBdr>
    </w:div>
    <w:div w:id="820148300">
      <w:bodyDiv w:val="1"/>
      <w:marLeft w:val="0"/>
      <w:marRight w:val="0"/>
      <w:marTop w:val="0"/>
      <w:marBottom w:val="0"/>
      <w:divBdr>
        <w:top w:val="none" w:sz="0" w:space="0" w:color="auto"/>
        <w:left w:val="none" w:sz="0" w:space="0" w:color="auto"/>
        <w:bottom w:val="none" w:sz="0" w:space="0" w:color="auto"/>
        <w:right w:val="none" w:sz="0" w:space="0" w:color="auto"/>
      </w:divBdr>
    </w:div>
    <w:div w:id="820149755">
      <w:bodyDiv w:val="1"/>
      <w:marLeft w:val="0"/>
      <w:marRight w:val="0"/>
      <w:marTop w:val="0"/>
      <w:marBottom w:val="0"/>
      <w:divBdr>
        <w:top w:val="none" w:sz="0" w:space="0" w:color="auto"/>
        <w:left w:val="none" w:sz="0" w:space="0" w:color="auto"/>
        <w:bottom w:val="none" w:sz="0" w:space="0" w:color="auto"/>
        <w:right w:val="none" w:sz="0" w:space="0" w:color="auto"/>
      </w:divBdr>
    </w:div>
    <w:div w:id="820655001">
      <w:bodyDiv w:val="1"/>
      <w:marLeft w:val="0"/>
      <w:marRight w:val="0"/>
      <w:marTop w:val="0"/>
      <w:marBottom w:val="0"/>
      <w:divBdr>
        <w:top w:val="none" w:sz="0" w:space="0" w:color="auto"/>
        <w:left w:val="none" w:sz="0" w:space="0" w:color="auto"/>
        <w:bottom w:val="none" w:sz="0" w:space="0" w:color="auto"/>
        <w:right w:val="none" w:sz="0" w:space="0" w:color="auto"/>
      </w:divBdr>
    </w:div>
    <w:div w:id="821045986">
      <w:bodyDiv w:val="1"/>
      <w:marLeft w:val="0"/>
      <w:marRight w:val="0"/>
      <w:marTop w:val="0"/>
      <w:marBottom w:val="0"/>
      <w:divBdr>
        <w:top w:val="none" w:sz="0" w:space="0" w:color="auto"/>
        <w:left w:val="none" w:sz="0" w:space="0" w:color="auto"/>
        <w:bottom w:val="none" w:sz="0" w:space="0" w:color="auto"/>
        <w:right w:val="none" w:sz="0" w:space="0" w:color="auto"/>
      </w:divBdr>
    </w:div>
    <w:div w:id="822089837">
      <w:bodyDiv w:val="1"/>
      <w:marLeft w:val="0"/>
      <w:marRight w:val="0"/>
      <w:marTop w:val="0"/>
      <w:marBottom w:val="0"/>
      <w:divBdr>
        <w:top w:val="none" w:sz="0" w:space="0" w:color="auto"/>
        <w:left w:val="none" w:sz="0" w:space="0" w:color="auto"/>
        <w:bottom w:val="none" w:sz="0" w:space="0" w:color="auto"/>
        <w:right w:val="none" w:sz="0" w:space="0" w:color="auto"/>
      </w:divBdr>
    </w:div>
    <w:div w:id="822163143">
      <w:bodyDiv w:val="1"/>
      <w:marLeft w:val="0"/>
      <w:marRight w:val="0"/>
      <w:marTop w:val="0"/>
      <w:marBottom w:val="0"/>
      <w:divBdr>
        <w:top w:val="none" w:sz="0" w:space="0" w:color="auto"/>
        <w:left w:val="none" w:sz="0" w:space="0" w:color="auto"/>
        <w:bottom w:val="none" w:sz="0" w:space="0" w:color="auto"/>
        <w:right w:val="none" w:sz="0" w:space="0" w:color="auto"/>
      </w:divBdr>
    </w:div>
    <w:div w:id="822892715">
      <w:bodyDiv w:val="1"/>
      <w:marLeft w:val="0"/>
      <w:marRight w:val="0"/>
      <w:marTop w:val="0"/>
      <w:marBottom w:val="0"/>
      <w:divBdr>
        <w:top w:val="none" w:sz="0" w:space="0" w:color="auto"/>
        <w:left w:val="none" w:sz="0" w:space="0" w:color="auto"/>
        <w:bottom w:val="none" w:sz="0" w:space="0" w:color="auto"/>
        <w:right w:val="none" w:sz="0" w:space="0" w:color="auto"/>
      </w:divBdr>
    </w:div>
    <w:div w:id="824054985">
      <w:bodyDiv w:val="1"/>
      <w:marLeft w:val="0"/>
      <w:marRight w:val="0"/>
      <w:marTop w:val="0"/>
      <w:marBottom w:val="0"/>
      <w:divBdr>
        <w:top w:val="none" w:sz="0" w:space="0" w:color="auto"/>
        <w:left w:val="none" w:sz="0" w:space="0" w:color="auto"/>
        <w:bottom w:val="none" w:sz="0" w:space="0" w:color="auto"/>
        <w:right w:val="none" w:sz="0" w:space="0" w:color="auto"/>
      </w:divBdr>
    </w:div>
    <w:div w:id="824081837">
      <w:bodyDiv w:val="1"/>
      <w:marLeft w:val="0"/>
      <w:marRight w:val="0"/>
      <w:marTop w:val="0"/>
      <w:marBottom w:val="0"/>
      <w:divBdr>
        <w:top w:val="none" w:sz="0" w:space="0" w:color="auto"/>
        <w:left w:val="none" w:sz="0" w:space="0" w:color="auto"/>
        <w:bottom w:val="none" w:sz="0" w:space="0" w:color="auto"/>
        <w:right w:val="none" w:sz="0" w:space="0" w:color="auto"/>
      </w:divBdr>
    </w:div>
    <w:div w:id="824249492">
      <w:bodyDiv w:val="1"/>
      <w:marLeft w:val="0"/>
      <w:marRight w:val="0"/>
      <w:marTop w:val="0"/>
      <w:marBottom w:val="0"/>
      <w:divBdr>
        <w:top w:val="none" w:sz="0" w:space="0" w:color="auto"/>
        <w:left w:val="none" w:sz="0" w:space="0" w:color="auto"/>
        <w:bottom w:val="none" w:sz="0" w:space="0" w:color="auto"/>
        <w:right w:val="none" w:sz="0" w:space="0" w:color="auto"/>
      </w:divBdr>
    </w:div>
    <w:div w:id="824469992">
      <w:bodyDiv w:val="1"/>
      <w:marLeft w:val="0"/>
      <w:marRight w:val="0"/>
      <w:marTop w:val="0"/>
      <w:marBottom w:val="0"/>
      <w:divBdr>
        <w:top w:val="none" w:sz="0" w:space="0" w:color="auto"/>
        <w:left w:val="none" w:sz="0" w:space="0" w:color="auto"/>
        <w:bottom w:val="none" w:sz="0" w:space="0" w:color="auto"/>
        <w:right w:val="none" w:sz="0" w:space="0" w:color="auto"/>
      </w:divBdr>
    </w:div>
    <w:div w:id="824591305">
      <w:bodyDiv w:val="1"/>
      <w:marLeft w:val="0"/>
      <w:marRight w:val="0"/>
      <w:marTop w:val="0"/>
      <w:marBottom w:val="0"/>
      <w:divBdr>
        <w:top w:val="none" w:sz="0" w:space="0" w:color="auto"/>
        <w:left w:val="none" w:sz="0" w:space="0" w:color="auto"/>
        <w:bottom w:val="none" w:sz="0" w:space="0" w:color="auto"/>
        <w:right w:val="none" w:sz="0" w:space="0" w:color="auto"/>
      </w:divBdr>
    </w:div>
    <w:div w:id="824930858">
      <w:bodyDiv w:val="1"/>
      <w:marLeft w:val="0"/>
      <w:marRight w:val="0"/>
      <w:marTop w:val="0"/>
      <w:marBottom w:val="0"/>
      <w:divBdr>
        <w:top w:val="none" w:sz="0" w:space="0" w:color="auto"/>
        <w:left w:val="none" w:sz="0" w:space="0" w:color="auto"/>
        <w:bottom w:val="none" w:sz="0" w:space="0" w:color="auto"/>
        <w:right w:val="none" w:sz="0" w:space="0" w:color="auto"/>
      </w:divBdr>
    </w:div>
    <w:div w:id="825362069">
      <w:bodyDiv w:val="1"/>
      <w:marLeft w:val="0"/>
      <w:marRight w:val="0"/>
      <w:marTop w:val="0"/>
      <w:marBottom w:val="0"/>
      <w:divBdr>
        <w:top w:val="none" w:sz="0" w:space="0" w:color="auto"/>
        <w:left w:val="none" w:sz="0" w:space="0" w:color="auto"/>
        <w:bottom w:val="none" w:sz="0" w:space="0" w:color="auto"/>
        <w:right w:val="none" w:sz="0" w:space="0" w:color="auto"/>
      </w:divBdr>
    </w:div>
    <w:div w:id="825781386">
      <w:bodyDiv w:val="1"/>
      <w:marLeft w:val="0"/>
      <w:marRight w:val="0"/>
      <w:marTop w:val="0"/>
      <w:marBottom w:val="0"/>
      <w:divBdr>
        <w:top w:val="none" w:sz="0" w:space="0" w:color="auto"/>
        <w:left w:val="none" w:sz="0" w:space="0" w:color="auto"/>
        <w:bottom w:val="none" w:sz="0" w:space="0" w:color="auto"/>
        <w:right w:val="none" w:sz="0" w:space="0" w:color="auto"/>
      </w:divBdr>
    </w:div>
    <w:div w:id="826088892">
      <w:bodyDiv w:val="1"/>
      <w:marLeft w:val="0"/>
      <w:marRight w:val="0"/>
      <w:marTop w:val="0"/>
      <w:marBottom w:val="0"/>
      <w:divBdr>
        <w:top w:val="none" w:sz="0" w:space="0" w:color="auto"/>
        <w:left w:val="none" w:sz="0" w:space="0" w:color="auto"/>
        <w:bottom w:val="none" w:sz="0" w:space="0" w:color="auto"/>
        <w:right w:val="none" w:sz="0" w:space="0" w:color="auto"/>
      </w:divBdr>
    </w:div>
    <w:div w:id="826673623">
      <w:bodyDiv w:val="1"/>
      <w:marLeft w:val="0"/>
      <w:marRight w:val="0"/>
      <w:marTop w:val="0"/>
      <w:marBottom w:val="0"/>
      <w:divBdr>
        <w:top w:val="none" w:sz="0" w:space="0" w:color="auto"/>
        <w:left w:val="none" w:sz="0" w:space="0" w:color="auto"/>
        <w:bottom w:val="none" w:sz="0" w:space="0" w:color="auto"/>
        <w:right w:val="none" w:sz="0" w:space="0" w:color="auto"/>
      </w:divBdr>
    </w:div>
    <w:div w:id="826674418">
      <w:bodyDiv w:val="1"/>
      <w:marLeft w:val="0"/>
      <w:marRight w:val="0"/>
      <w:marTop w:val="0"/>
      <w:marBottom w:val="0"/>
      <w:divBdr>
        <w:top w:val="none" w:sz="0" w:space="0" w:color="auto"/>
        <w:left w:val="none" w:sz="0" w:space="0" w:color="auto"/>
        <w:bottom w:val="none" w:sz="0" w:space="0" w:color="auto"/>
        <w:right w:val="none" w:sz="0" w:space="0" w:color="auto"/>
      </w:divBdr>
    </w:div>
    <w:div w:id="826747679">
      <w:bodyDiv w:val="1"/>
      <w:marLeft w:val="0"/>
      <w:marRight w:val="0"/>
      <w:marTop w:val="0"/>
      <w:marBottom w:val="0"/>
      <w:divBdr>
        <w:top w:val="none" w:sz="0" w:space="0" w:color="auto"/>
        <w:left w:val="none" w:sz="0" w:space="0" w:color="auto"/>
        <w:bottom w:val="none" w:sz="0" w:space="0" w:color="auto"/>
        <w:right w:val="none" w:sz="0" w:space="0" w:color="auto"/>
      </w:divBdr>
    </w:div>
    <w:div w:id="827524293">
      <w:bodyDiv w:val="1"/>
      <w:marLeft w:val="0"/>
      <w:marRight w:val="0"/>
      <w:marTop w:val="0"/>
      <w:marBottom w:val="0"/>
      <w:divBdr>
        <w:top w:val="none" w:sz="0" w:space="0" w:color="auto"/>
        <w:left w:val="none" w:sz="0" w:space="0" w:color="auto"/>
        <w:bottom w:val="none" w:sz="0" w:space="0" w:color="auto"/>
        <w:right w:val="none" w:sz="0" w:space="0" w:color="auto"/>
      </w:divBdr>
    </w:div>
    <w:div w:id="828138912">
      <w:bodyDiv w:val="1"/>
      <w:marLeft w:val="0"/>
      <w:marRight w:val="0"/>
      <w:marTop w:val="0"/>
      <w:marBottom w:val="0"/>
      <w:divBdr>
        <w:top w:val="none" w:sz="0" w:space="0" w:color="auto"/>
        <w:left w:val="none" w:sz="0" w:space="0" w:color="auto"/>
        <w:bottom w:val="none" w:sz="0" w:space="0" w:color="auto"/>
        <w:right w:val="none" w:sz="0" w:space="0" w:color="auto"/>
      </w:divBdr>
    </w:div>
    <w:div w:id="828399298">
      <w:bodyDiv w:val="1"/>
      <w:marLeft w:val="0"/>
      <w:marRight w:val="0"/>
      <w:marTop w:val="0"/>
      <w:marBottom w:val="0"/>
      <w:divBdr>
        <w:top w:val="none" w:sz="0" w:space="0" w:color="auto"/>
        <w:left w:val="none" w:sz="0" w:space="0" w:color="auto"/>
        <w:bottom w:val="none" w:sz="0" w:space="0" w:color="auto"/>
        <w:right w:val="none" w:sz="0" w:space="0" w:color="auto"/>
      </w:divBdr>
    </w:div>
    <w:div w:id="828516714">
      <w:bodyDiv w:val="1"/>
      <w:marLeft w:val="0"/>
      <w:marRight w:val="0"/>
      <w:marTop w:val="0"/>
      <w:marBottom w:val="0"/>
      <w:divBdr>
        <w:top w:val="none" w:sz="0" w:space="0" w:color="auto"/>
        <w:left w:val="none" w:sz="0" w:space="0" w:color="auto"/>
        <w:bottom w:val="none" w:sz="0" w:space="0" w:color="auto"/>
        <w:right w:val="none" w:sz="0" w:space="0" w:color="auto"/>
      </w:divBdr>
    </w:div>
    <w:div w:id="828910156">
      <w:bodyDiv w:val="1"/>
      <w:marLeft w:val="0"/>
      <w:marRight w:val="0"/>
      <w:marTop w:val="0"/>
      <w:marBottom w:val="0"/>
      <w:divBdr>
        <w:top w:val="none" w:sz="0" w:space="0" w:color="auto"/>
        <w:left w:val="none" w:sz="0" w:space="0" w:color="auto"/>
        <w:bottom w:val="none" w:sz="0" w:space="0" w:color="auto"/>
        <w:right w:val="none" w:sz="0" w:space="0" w:color="auto"/>
      </w:divBdr>
    </w:div>
    <w:div w:id="829053440">
      <w:bodyDiv w:val="1"/>
      <w:marLeft w:val="0"/>
      <w:marRight w:val="0"/>
      <w:marTop w:val="0"/>
      <w:marBottom w:val="0"/>
      <w:divBdr>
        <w:top w:val="none" w:sz="0" w:space="0" w:color="auto"/>
        <w:left w:val="none" w:sz="0" w:space="0" w:color="auto"/>
        <w:bottom w:val="none" w:sz="0" w:space="0" w:color="auto"/>
        <w:right w:val="none" w:sz="0" w:space="0" w:color="auto"/>
      </w:divBdr>
    </w:div>
    <w:div w:id="830176545">
      <w:bodyDiv w:val="1"/>
      <w:marLeft w:val="0"/>
      <w:marRight w:val="0"/>
      <w:marTop w:val="0"/>
      <w:marBottom w:val="0"/>
      <w:divBdr>
        <w:top w:val="none" w:sz="0" w:space="0" w:color="auto"/>
        <w:left w:val="none" w:sz="0" w:space="0" w:color="auto"/>
        <w:bottom w:val="none" w:sz="0" w:space="0" w:color="auto"/>
        <w:right w:val="none" w:sz="0" w:space="0" w:color="auto"/>
      </w:divBdr>
    </w:div>
    <w:div w:id="830482402">
      <w:bodyDiv w:val="1"/>
      <w:marLeft w:val="0"/>
      <w:marRight w:val="0"/>
      <w:marTop w:val="0"/>
      <w:marBottom w:val="0"/>
      <w:divBdr>
        <w:top w:val="none" w:sz="0" w:space="0" w:color="auto"/>
        <w:left w:val="none" w:sz="0" w:space="0" w:color="auto"/>
        <w:bottom w:val="none" w:sz="0" w:space="0" w:color="auto"/>
        <w:right w:val="none" w:sz="0" w:space="0" w:color="auto"/>
      </w:divBdr>
    </w:div>
    <w:div w:id="831335830">
      <w:bodyDiv w:val="1"/>
      <w:marLeft w:val="0"/>
      <w:marRight w:val="0"/>
      <w:marTop w:val="0"/>
      <w:marBottom w:val="0"/>
      <w:divBdr>
        <w:top w:val="none" w:sz="0" w:space="0" w:color="auto"/>
        <w:left w:val="none" w:sz="0" w:space="0" w:color="auto"/>
        <w:bottom w:val="none" w:sz="0" w:space="0" w:color="auto"/>
        <w:right w:val="none" w:sz="0" w:space="0" w:color="auto"/>
      </w:divBdr>
    </w:div>
    <w:div w:id="831606776">
      <w:bodyDiv w:val="1"/>
      <w:marLeft w:val="0"/>
      <w:marRight w:val="0"/>
      <w:marTop w:val="0"/>
      <w:marBottom w:val="0"/>
      <w:divBdr>
        <w:top w:val="none" w:sz="0" w:space="0" w:color="auto"/>
        <w:left w:val="none" w:sz="0" w:space="0" w:color="auto"/>
        <w:bottom w:val="none" w:sz="0" w:space="0" w:color="auto"/>
        <w:right w:val="none" w:sz="0" w:space="0" w:color="auto"/>
      </w:divBdr>
    </w:div>
    <w:div w:id="831796063">
      <w:bodyDiv w:val="1"/>
      <w:marLeft w:val="0"/>
      <w:marRight w:val="0"/>
      <w:marTop w:val="0"/>
      <w:marBottom w:val="0"/>
      <w:divBdr>
        <w:top w:val="none" w:sz="0" w:space="0" w:color="auto"/>
        <w:left w:val="none" w:sz="0" w:space="0" w:color="auto"/>
        <w:bottom w:val="none" w:sz="0" w:space="0" w:color="auto"/>
        <w:right w:val="none" w:sz="0" w:space="0" w:color="auto"/>
      </w:divBdr>
    </w:div>
    <w:div w:id="832599678">
      <w:bodyDiv w:val="1"/>
      <w:marLeft w:val="0"/>
      <w:marRight w:val="0"/>
      <w:marTop w:val="0"/>
      <w:marBottom w:val="0"/>
      <w:divBdr>
        <w:top w:val="none" w:sz="0" w:space="0" w:color="auto"/>
        <w:left w:val="none" w:sz="0" w:space="0" w:color="auto"/>
        <w:bottom w:val="none" w:sz="0" w:space="0" w:color="auto"/>
        <w:right w:val="none" w:sz="0" w:space="0" w:color="auto"/>
      </w:divBdr>
    </w:div>
    <w:div w:id="833187815">
      <w:bodyDiv w:val="1"/>
      <w:marLeft w:val="0"/>
      <w:marRight w:val="0"/>
      <w:marTop w:val="0"/>
      <w:marBottom w:val="0"/>
      <w:divBdr>
        <w:top w:val="none" w:sz="0" w:space="0" w:color="auto"/>
        <w:left w:val="none" w:sz="0" w:space="0" w:color="auto"/>
        <w:bottom w:val="none" w:sz="0" w:space="0" w:color="auto"/>
        <w:right w:val="none" w:sz="0" w:space="0" w:color="auto"/>
      </w:divBdr>
    </w:div>
    <w:div w:id="833764916">
      <w:bodyDiv w:val="1"/>
      <w:marLeft w:val="0"/>
      <w:marRight w:val="0"/>
      <w:marTop w:val="0"/>
      <w:marBottom w:val="0"/>
      <w:divBdr>
        <w:top w:val="none" w:sz="0" w:space="0" w:color="auto"/>
        <w:left w:val="none" w:sz="0" w:space="0" w:color="auto"/>
        <w:bottom w:val="none" w:sz="0" w:space="0" w:color="auto"/>
        <w:right w:val="none" w:sz="0" w:space="0" w:color="auto"/>
      </w:divBdr>
    </w:div>
    <w:div w:id="834222450">
      <w:bodyDiv w:val="1"/>
      <w:marLeft w:val="0"/>
      <w:marRight w:val="0"/>
      <w:marTop w:val="0"/>
      <w:marBottom w:val="0"/>
      <w:divBdr>
        <w:top w:val="none" w:sz="0" w:space="0" w:color="auto"/>
        <w:left w:val="none" w:sz="0" w:space="0" w:color="auto"/>
        <w:bottom w:val="none" w:sz="0" w:space="0" w:color="auto"/>
        <w:right w:val="none" w:sz="0" w:space="0" w:color="auto"/>
      </w:divBdr>
    </w:div>
    <w:div w:id="836269504">
      <w:bodyDiv w:val="1"/>
      <w:marLeft w:val="0"/>
      <w:marRight w:val="0"/>
      <w:marTop w:val="0"/>
      <w:marBottom w:val="0"/>
      <w:divBdr>
        <w:top w:val="none" w:sz="0" w:space="0" w:color="auto"/>
        <w:left w:val="none" w:sz="0" w:space="0" w:color="auto"/>
        <w:bottom w:val="none" w:sz="0" w:space="0" w:color="auto"/>
        <w:right w:val="none" w:sz="0" w:space="0" w:color="auto"/>
      </w:divBdr>
    </w:div>
    <w:div w:id="836385670">
      <w:bodyDiv w:val="1"/>
      <w:marLeft w:val="0"/>
      <w:marRight w:val="0"/>
      <w:marTop w:val="0"/>
      <w:marBottom w:val="0"/>
      <w:divBdr>
        <w:top w:val="none" w:sz="0" w:space="0" w:color="auto"/>
        <w:left w:val="none" w:sz="0" w:space="0" w:color="auto"/>
        <w:bottom w:val="none" w:sz="0" w:space="0" w:color="auto"/>
        <w:right w:val="none" w:sz="0" w:space="0" w:color="auto"/>
      </w:divBdr>
    </w:div>
    <w:div w:id="836772910">
      <w:bodyDiv w:val="1"/>
      <w:marLeft w:val="0"/>
      <w:marRight w:val="0"/>
      <w:marTop w:val="0"/>
      <w:marBottom w:val="0"/>
      <w:divBdr>
        <w:top w:val="none" w:sz="0" w:space="0" w:color="auto"/>
        <w:left w:val="none" w:sz="0" w:space="0" w:color="auto"/>
        <w:bottom w:val="none" w:sz="0" w:space="0" w:color="auto"/>
        <w:right w:val="none" w:sz="0" w:space="0" w:color="auto"/>
      </w:divBdr>
    </w:div>
    <w:div w:id="836964769">
      <w:bodyDiv w:val="1"/>
      <w:marLeft w:val="0"/>
      <w:marRight w:val="0"/>
      <w:marTop w:val="0"/>
      <w:marBottom w:val="0"/>
      <w:divBdr>
        <w:top w:val="none" w:sz="0" w:space="0" w:color="auto"/>
        <w:left w:val="none" w:sz="0" w:space="0" w:color="auto"/>
        <w:bottom w:val="none" w:sz="0" w:space="0" w:color="auto"/>
        <w:right w:val="none" w:sz="0" w:space="0" w:color="auto"/>
      </w:divBdr>
    </w:div>
    <w:div w:id="837112832">
      <w:bodyDiv w:val="1"/>
      <w:marLeft w:val="0"/>
      <w:marRight w:val="0"/>
      <w:marTop w:val="0"/>
      <w:marBottom w:val="0"/>
      <w:divBdr>
        <w:top w:val="none" w:sz="0" w:space="0" w:color="auto"/>
        <w:left w:val="none" w:sz="0" w:space="0" w:color="auto"/>
        <w:bottom w:val="none" w:sz="0" w:space="0" w:color="auto"/>
        <w:right w:val="none" w:sz="0" w:space="0" w:color="auto"/>
      </w:divBdr>
    </w:div>
    <w:div w:id="837424740">
      <w:bodyDiv w:val="1"/>
      <w:marLeft w:val="0"/>
      <w:marRight w:val="0"/>
      <w:marTop w:val="0"/>
      <w:marBottom w:val="0"/>
      <w:divBdr>
        <w:top w:val="none" w:sz="0" w:space="0" w:color="auto"/>
        <w:left w:val="none" w:sz="0" w:space="0" w:color="auto"/>
        <w:bottom w:val="none" w:sz="0" w:space="0" w:color="auto"/>
        <w:right w:val="none" w:sz="0" w:space="0" w:color="auto"/>
      </w:divBdr>
    </w:div>
    <w:div w:id="837572105">
      <w:bodyDiv w:val="1"/>
      <w:marLeft w:val="0"/>
      <w:marRight w:val="0"/>
      <w:marTop w:val="0"/>
      <w:marBottom w:val="0"/>
      <w:divBdr>
        <w:top w:val="none" w:sz="0" w:space="0" w:color="auto"/>
        <w:left w:val="none" w:sz="0" w:space="0" w:color="auto"/>
        <w:bottom w:val="none" w:sz="0" w:space="0" w:color="auto"/>
        <w:right w:val="none" w:sz="0" w:space="0" w:color="auto"/>
      </w:divBdr>
    </w:div>
    <w:div w:id="837817454">
      <w:bodyDiv w:val="1"/>
      <w:marLeft w:val="0"/>
      <w:marRight w:val="0"/>
      <w:marTop w:val="0"/>
      <w:marBottom w:val="0"/>
      <w:divBdr>
        <w:top w:val="none" w:sz="0" w:space="0" w:color="auto"/>
        <w:left w:val="none" w:sz="0" w:space="0" w:color="auto"/>
        <w:bottom w:val="none" w:sz="0" w:space="0" w:color="auto"/>
        <w:right w:val="none" w:sz="0" w:space="0" w:color="auto"/>
      </w:divBdr>
    </w:div>
    <w:div w:id="837889333">
      <w:bodyDiv w:val="1"/>
      <w:marLeft w:val="0"/>
      <w:marRight w:val="0"/>
      <w:marTop w:val="0"/>
      <w:marBottom w:val="0"/>
      <w:divBdr>
        <w:top w:val="none" w:sz="0" w:space="0" w:color="auto"/>
        <w:left w:val="none" w:sz="0" w:space="0" w:color="auto"/>
        <w:bottom w:val="none" w:sz="0" w:space="0" w:color="auto"/>
        <w:right w:val="none" w:sz="0" w:space="0" w:color="auto"/>
      </w:divBdr>
    </w:div>
    <w:div w:id="838421921">
      <w:bodyDiv w:val="1"/>
      <w:marLeft w:val="0"/>
      <w:marRight w:val="0"/>
      <w:marTop w:val="0"/>
      <w:marBottom w:val="0"/>
      <w:divBdr>
        <w:top w:val="none" w:sz="0" w:space="0" w:color="auto"/>
        <w:left w:val="none" w:sz="0" w:space="0" w:color="auto"/>
        <w:bottom w:val="none" w:sz="0" w:space="0" w:color="auto"/>
        <w:right w:val="none" w:sz="0" w:space="0" w:color="auto"/>
      </w:divBdr>
    </w:div>
    <w:div w:id="840007649">
      <w:bodyDiv w:val="1"/>
      <w:marLeft w:val="0"/>
      <w:marRight w:val="0"/>
      <w:marTop w:val="0"/>
      <w:marBottom w:val="0"/>
      <w:divBdr>
        <w:top w:val="none" w:sz="0" w:space="0" w:color="auto"/>
        <w:left w:val="none" w:sz="0" w:space="0" w:color="auto"/>
        <w:bottom w:val="none" w:sz="0" w:space="0" w:color="auto"/>
        <w:right w:val="none" w:sz="0" w:space="0" w:color="auto"/>
      </w:divBdr>
    </w:div>
    <w:div w:id="840512876">
      <w:bodyDiv w:val="1"/>
      <w:marLeft w:val="0"/>
      <w:marRight w:val="0"/>
      <w:marTop w:val="0"/>
      <w:marBottom w:val="0"/>
      <w:divBdr>
        <w:top w:val="none" w:sz="0" w:space="0" w:color="auto"/>
        <w:left w:val="none" w:sz="0" w:space="0" w:color="auto"/>
        <w:bottom w:val="none" w:sz="0" w:space="0" w:color="auto"/>
        <w:right w:val="none" w:sz="0" w:space="0" w:color="auto"/>
      </w:divBdr>
    </w:div>
    <w:div w:id="840656282">
      <w:bodyDiv w:val="1"/>
      <w:marLeft w:val="0"/>
      <w:marRight w:val="0"/>
      <w:marTop w:val="0"/>
      <w:marBottom w:val="0"/>
      <w:divBdr>
        <w:top w:val="none" w:sz="0" w:space="0" w:color="auto"/>
        <w:left w:val="none" w:sz="0" w:space="0" w:color="auto"/>
        <w:bottom w:val="none" w:sz="0" w:space="0" w:color="auto"/>
        <w:right w:val="none" w:sz="0" w:space="0" w:color="auto"/>
      </w:divBdr>
    </w:div>
    <w:div w:id="841163174">
      <w:bodyDiv w:val="1"/>
      <w:marLeft w:val="0"/>
      <w:marRight w:val="0"/>
      <w:marTop w:val="0"/>
      <w:marBottom w:val="0"/>
      <w:divBdr>
        <w:top w:val="none" w:sz="0" w:space="0" w:color="auto"/>
        <w:left w:val="none" w:sz="0" w:space="0" w:color="auto"/>
        <w:bottom w:val="none" w:sz="0" w:space="0" w:color="auto"/>
        <w:right w:val="none" w:sz="0" w:space="0" w:color="auto"/>
      </w:divBdr>
    </w:div>
    <w:div w:id="841238987">
      <w:bodyDiv w:val="1"/>
      <w:marLeft w:val="0"/>
      <w:marRight w:val="0"/>
      <w:marTop w:val="0"/>
      <w:marBottom w:val="0"/>
      <w:divBdr>
        <w:top w:val="none" w:sz="0" w:space="0" w:color="auto"/>
        <w:left w:val="none" w:sz="0" w:space="0" w:color="auto"/>
        <w:bottom w:val="none" w:sz="0" w:space="0" w:color="auto"/>
        <w:right w:val="none" w:sz="0" w:space="0" w:color="auto"/>
      </w:divBdr>
    </w:div>
    <w:div w:id="841551375">
      <w:bodyDiv w:val="1"/>
      <w:marLeft w:val="0"/>
      <w:marRight w:val="0"/>
      <w:marTop w:val="0"/>
      <w:marBottom w:val="0"/>
      <w:divBdr>
        <w:top w:val="none" w:sz="0" w:space="0" w:color="auto"/>
        <w:left w:val="none" w:sz="0" w:space="0" w:color="auto"/>
        <w:bottom w:val="none" w:sz="0" w:space="0" w:color="auto"/>
        <w:right w:val="none" w:sz="0" w:space="0" w:color="auto"/>
      </w:divBdr>
    </w:div>
    <w:div w:id="841970007">
      <w:bodyDiv w:val="1"/>
      <w:marLeft w:val="0"/>
      <w:marRight w:val="0"/>
      <w:marTop w:val="0"/>
      <w:marBottom w:val="0"/>
      <w:divBdr>
        <w:top w:val="none" w:sz="0" w:space="0" w:color="auto"/>
        <w:left w:val="none" w:sz="0" w:space="0" w:color="auto"/>
        <w:bottom w:val="none" w:sz="0" w:space="0" w:color="auto"/>
        <w:right w:val="none" w:sz="0" w:space="0" w:color="auto"/>
      </w:divBdr>
    </w:div>
    <w:div w:id="842092362">
      <w:bodyDiv w:val="1"/>
      <w:marLeft w:val="0"/>
      <w:marRight w:val="0"/>
      <w:marTop w:val="0"/>
      <w:marBottom w:val="0"/>
      <w:divBdr>
        <w:top w:val="none" w:sz="0" w:space="0" w:color="auto"/>
        <w:left w:val="none" w:sz="0" w:space="0" w:color="auto"/>
        <w:bottom w:val="none" w:sz="0" w:space="0" w:color="auto"/>
        <w:right w:val="none" w:sz="0" w:space="0" w:color="auto"/>
      </w:divBdr>
    </w:div>
    <w:div w:id="842168097">
      <w:bodyDiv w:val="1"/>
      <w:marLeft w:val="0"/>
      <w:marRight w:val="0"/>
      <w:marTop w:val="0"/>
      <w:marBottom w:val="0"/>
      <w:divBdr>
        <w:top w:val="none" w:sz="0" w:space="0" w:color="auto"/>
        <w:left w:val="none" w:sz="0" w:space="0" w:color="auto"/>
        <w:bottom w:val="none" w:sz="0" w:space="0" w:color="auto"/>
        <w:right w:val="none" w:sz="0" w:space="0" w:color="auto"/>
      </w:divBdr>
    </w:div>
    <w:div w:id="842354184">
      <w:bodyDiv w:val="1"/>
      <w:marLeft w:val="0"/>
      <w:marRight w:val="0"/>
      <w:marTop w:val="0"/>
      <w:marBottom w:val="0"/>
      <w:divBdr>
        <w:top w:val="none" w:sz="0" w:space="0" w:color="auto"/>
        <w:left w:val="none" w:sz="0" w:space="0" w:color="auto"/>
        <w:bottom w:val="none" w:sz="0" w:space="0" w:color="auto"/>
        <w:right w:val="none" w:sz="0" w:space="0" w:color="auto"/>
      </w:divBdr>
    </w:div>
    <w:div w:id="842739782">
      <w:bodyDiv w:val="1"/>
      <w:marLeft w:val="0"/>
      <w:marRight w:val="0"/>
      <w:marTop w:val="0"/>
      <w:marBottom w:val="0"/>
      <w:divBdr>
        <w:top w:val="none" w:sz="0" w:space="0" w:color="auto"/>
        <w:left w:val="none" w:sz="0" w:space="0" w:color="auto"/>
        <w:bottom w:val="none" w:sz="0" w:space="0" w:color="auto"/>
        <w:right w:val="none" w:sz="0" w:space="0" w:color="auto"/>
      </w:divBdr>
    </w:div>
    <w:div w:id="845364579">
      <w:bodyDiv w:val="1"/>
      <w:marLeft w:val="0"/>
      <w:marRight w:val="0"/>
      <w:marTop w:val="0"/>
      <w:marBottom w:val="0"/>
      <w:divBdr>
        <w:top w:val="none" w:sz="0" w:space="0" w:color="auto"/>
        <w:left w:val="none" w:sz="0" w:space="0" w:color="auto"/>
        <w:bottom w:val="none" w:sz="0" w:space="0" w:color="auto"/>
        <w:right w:val="none" w:sz="0" w:space="0" w:color="auto"/>
      </w:divBdr>
    </w:div>
    <w:div w:id="845437549">
      <w:bodyDiv w:val="1"/>
      <w:marLeft w:val="0"/>
      <w:marRight w:val="0"/>
      <w:marTop w:val="0"/>
      <w:marBottom w:val="0"/>
      <w:divBdr>
        <w:top w:val="none" w:sz="0" w:space="0" w:color="auto"/>
        <w:left w:val="none" w:sz="0" w:space="0" w:color="auto"/>
        <w:bottom w:val="none" w:sz="0" w:space="0" w:color="auto"/>
        <w:right w:val="none" w:sz="0" w:space="0" w:color="auto"/>
      </w:divBdr>
    </w:div>
    <w:div w:id="846334698">
      <w:bodyDiv w:val="1"/>
      <w:marLeft w:val="0"/>
      <w:marRight w:val="0"/>
      <w:marTop w:val="0"/>
      <w:marBottom w:val="0"/>
      <w:divBdr>
        <w:top w:val="none" w:sz="0" w:space="0" w:color="auto"/>
        <w:left w:val="none" w:sz="0" w:space="0" w:color="auto"/>
        <w:bottom w:val="none" w:sz="0" w:space="0" w:color="auto"/>
        <w:right w:val="none" w:sz="0" w:space="0" w:color="auto"/>
      </w:divBdr>
    </w:div>
    <w:div w:id="846944055">
      <w:bodyDiv w:val="1"/>
      <w:marLeft w:val="0"/>
      <w:marRight w:val="0"/>
      <w:marTop w:val="0"/>
      <w:marBottom w:val="0"/>
      <w:divBdr>
        <w:top w:val="none" w:sz="0" w:space="0" w:color="auto"/>
        <w:left w:val="none" w:sz="0" w:space="0" w:color="auto"/>
        <w:bottom w:val="none" w:sz="0" w:space="0" w:color="auto"/>
        <w:right w:val="none" w:sz="0" w:space="0" w:color="auto"/>
      </w:divBdr>
    </w:div>
    <w:div w:id="848065261">
      <w:bodyDiv w:val="1"/>
      <w:marLeft w:val="0"/>
      <w:marRight w:val="0"/>
      <w:marTop w:val="0"/>
      <w:marBottom w:val="0"/>
      <w:divBdr>
        <w:top w:val="none" w:sz="0" w:space="0" w:color="auto"/>
        <w:left w:val="none" w:sz="0" w:space="0" w:color="auto"/>
        <w:bottom w:val="none" w:sz="0" w:space="0" w:color="auto"/>
        <w:right w:val="none" w:sz="0" w:space="0" w:color="auto"/>
      </w:divBdr>
    </w:div>
    <w:div w:id="849150300">
      <w:bodyDiv w:val="1"/>
      <w:marLeft w:val="0"/>
      <w:marRight w:val="0"/>
      <w:marTop w:val="0"/>
      <w:marBottom w:val="0"/>
      <w:divBdr>
        <w:top w:val="none" w:sz="0" w:space="0" w:color="auto"/>
        <w:left w:val="none" w:sz="0" w:space="0" w:color="auto"/>
        <w:bottom w:val="none" w:sz="0" w:space="0" w:color="auto"/>
        <w:right w:val="none" w:sz="0" w:space="0" w:color="auto"/>
      </w:divBdr>
    </w:div>
    <w:div w:id="849754602">
      <w:bodyDiv w:val="1"/>
      <w:marLeft w:val="0"/>
      <w:marRight w:val="0"/>
      <w:marTop w:val="0"/>
      <w:marBottom w:val="0"/>
      <w:divBdr>
        <w:top w:val="none" w:sz="0" w:space="0" w:color="auto"/>
        <w:left w:val="none" w:sz="0" w:space="0" w:color="auto"/>
        <w:bottom w:val="none" w:sz="0" w:space="0" w:color="auto"/>
        <w:right w:val="none" w:sz="0" w:space="0" w:color="auto"/>
      </w:divBdr>
    </w:div>
    <w:div w:id="850097563">
      <w:bodyDiv w:val="1"/>
      <w:marLeft w:val="0"/>
      <w:marRight w:val="0"/>
      <w:marTop w:val="0"/>
      <w:marBottom w:val="0"/>
      <w:divBdr>
        <w:top w:val="none" w:sz="0" w:space="0" w:color="auto"/>
        <w:left w:val="none" w:sz="0" w:space="0" w:color="auto"/>
        <w:bottom w:val="none" w:sz="0" w:space="0" w:color="auto"/>
        <w:right w:val="none" w:sz="0" w:space="0" w:color="auto"/>
      </w:divBdr>
    </w:div>
    <w:div w:id="850220733">
      <w:bodyDiv w:val="1"/>
      <w:marLeft w:val="0"/>
      <w:marRight w:val="0"/>
      <w:marTop w:val="0"/>
      <w:marBottom w:val="0"/>
      <w:divBdr>
        <w:top w:val="none" w:sz="0" w:space="0" w:color="auto"/>
        <w:left w:val="none" w:sz="0" w:space="0" w:color="auto"/>
        <w:bottom w:val="none" w:sz="0" w:space="0" w:color="auto"/>
        <w:right w:val="none" w:sz="0" w:space="0" w:color="auto"/>
      </w:divBdr>
    </w:div>
    <w:div w:id="850682732">
      <w:bodyDiv w:val="1"/>
      <w:marLeft w:val="0"/>
      <w:marRight w:val="0"/>
      <w:marTop w:val="0"/>
      <w:marBottom w:val="0"/>
      <w:divBdr>
        <w:top w:val="none" w:sz="0" w:space="0" w:color="auto"/>
        <w:left w:val="none" w:sz="0" w:space="0" w:color="auto"/>
        <w:bottom w:val="none" w:sz="0" w:space="0" w:color="auto"/>
        <w:right w:val="none" w:sz="0" w:space="0" w:color="auto"/>
      </w:divBdr>
    </w:div>
    <w:div w:id="850875871">
      <w:bodyDiv w:val="1"/>
      <w:marLeft w:val="0"/>
      <w:marRight w:val="0"/>
      <w:marTop w:val="0"/>
      <w:marBottom w:val="0"/>
      <w:divBdr>
        <w:top w:val="none" w:sz="0" w:space="0" w:color="auto"/>
        <w:left w:val="none" w:sz="0" w:space="0" w:color="auto"/>
        <w:bottom w:val="none" w:sz="0" w:space="0" w:color="auto"/>
        <w:right w:val="none" w:sz="0" w:space="0" w:color="auto"/>
      </w:divBdr>
    </w:div>
    <w:div w:id="850989534">
      <w:bodyDiv w:val="1"/>
      <w:marLeft w:val="0"/>
      <w:marRight w:val="0"/>
      <w:marTop w:val="0"/>
      <w:marBottom w:val="0"/>
      <w:divBdr>
        <w:top w:val="none" w:sz="0" w:space="0" w:color="auto"/>
        <w:left w:val="none" w:sz="0" w:space="0" w:color="auto"/>
        <w:bottom w:val="none" w:sz="0" w:space="0" w:color="auto"/>
        <w:right w:val="none" w:sz="0" w:space="0" w:color="auto"/>
      </w:divBdr>
    </w:div>
    <w:div w:id="852569500">
      <w:bodyDiv w:val="1"/>
      <w:marLeft w:val="0"/>
      <w:marRight w:val="0"/>
      <w:marTop w:val="0"/>
      <w:marBottom w:val="0"/>
      <w:divBdr>
        <w:top w:val="none" w:sz="0" w:space="0" w:color="auto"/>
        <w:left w:val="none" w:sz="0" w:space="0" w:color="auto"/>
        <w:bottom w:val="none" w:sz="0" w:space="0" w:color="auto"/>
        <w:right w:val="none" w:sz="0" w:space="0" w:color="auto"/>
      </w:divBdr>
    </w:div>
    <w:div w:id="853350190">
      <w:bodyDiv w:val="1"/>
      <w:marLeft w:val="0"/>
      <w:marRight w:val="0"/>
      <w:marTop w:val="0"/>
      <w:marBottom w:val="0"/>
      <w:divBdr>
        <w:top w:val="none" w:sz="0" w:space="0" w:color="auto"/>
        <w:left w:val="none" w:sz="0" w:space="0" w:color="auto"/>
        <w:bottom w:val="none" w:sz="0" w:space="0" w:color="auto"/>
        <w:right w:val="none" w:sz="0" w:space="0" w:color="auto"/>
      </w:divBdr>
    </w:div>
    <w:div w:id="853805205">
      <w:bodyDiv w:val="1"/>
      <w:marLeft w:val="0"/>
      <w:marRight w:val="0"/>
      <w:marTop w:val="0"/>
      <w:marBottom w:val="0"/>
      <w:divBdr>
        <w:top w:val="none" w:sz="0" w:space="0" w:color="auto"/>
        <w:left w:val="none" w:sz="0" w:space="0" w:color="auto"/>
        <w:bottom w:val="none" w:sz="0" w:space="0" w:color="auto"/>
        <w:right w:val="none" w:sz="0" w:space="0" w:color="auto"/>
      </w:divBdr>
    </w:div>
    <w:div w:id="853835666">
      <w:bodyDiv w:val="1"/>
      <w:marLeft w:val="0"/>
      <w:marRight w:val="0"/>
      <w:marTop w:val="0"/>
      <w:marBottom w:val="0"/>
      <w:divBdr>
        <w:top w:val="none" w:sz="0" w:space="0" w:color="auto"/>
        <w:left w:val="none" w:sz="0" w:space="0" w:color="auto"/>
        <w:bottom w:val="none" w:sz="0" w:space="0" w:color="auto"/>
        <w:right w:val="none" w:sz="0" w:space="0" w:color="auto"/>
      </w:divBdr>
    </w:div>
    <w:div w:id="854611577">
      <w:bodyDiv w:val="1"/>
      <w:marLeft w:val="0"/>
      <w:marRight w:val="0"/>
      <w:marTop w:val="0"/>
      <w:marBottom w:val="0"/>
      <w:divBdr>
        <w:top w:val="none" w:sz="0" w:space="0" w:color="auto"/>
        <w:left w:val="none" w:sz="0" w:space="0" w:color="auto"/>
        <w:bottom w:val="none" w:sz="0" w:space="0" w:color="auto"/>
        <w:right w:val="none" w:sz="0" w:space="0" w:color="auto"/>
      </w:divBdr>
    </w:div>
    <w:div w:id="854852845">
      <w:bodyDiv w:val="1"/>
      <w:marLeft w:val="0"/>
      <w:marRight w:val="0"/>
      <w:marTop w:val="0"/>
      <w:marBottom w:val="0"/>
      <w:divBdr>
        <w:top w:val="none" w:sz="0" w:space="0" w:color="auto"/>
        <w:left w:val="none" w:sz="0" w:space="0" w:color="auto"/>
        <w:bottom w:val="none" w:sz="0" w:space="0" w:color="auto"/>
        <w:right w:val="none" w:sz="0" w:space="0" w:color="auto"/>
      </w:divBdr>
    </w:div>
    <w:div w:id="854926037">
      <w:bodyDiv w:val="1"/>
      <w:marLeft w:val="0"/>
      <w:marRight w:val="0"/>
      <w:marTop w:val="0"/>
      <w:marBottom w:val="0"/>
      <w:divBdr>
        <w:top w:val="none" w:sz="0" w:space="0" w:color="auto"/>
        <w:left w:val="none" w:sz="0" w:space="0" w:color="auto"/>
        <w:bottom w:val="none" w:sz="0" w:space="0" w:color="auto"/>
        <w:right w:val="none" w:sz="0" w:space="0" w:color="auto"/>
      </w:divBdr>
    </w:div>
    <w:div w:id="855660458">
      <w:bodyDiv w:val="1"/>
      <w:marLeft w:val="0"/>
      <w:marRight w:val="0"/>
      <w:marTop w:val="0"/>
      <w:marBottom w:val="0"/>
      <w:divBdr>
        <w:top w:val="none" w:sz="0" w:space="0" w:color="auto"/>
        <w:left w:val="none" w:sz="0" w:space="0" w:color="auto"/>
        <w:bottom w:val="none" w:sz="0" w:space="0" w:color="auto"/>
        <w:right w:val="none" w:sz="0" w:space="0" w:color="auto"/>
      </w:divBdr>
    </w:div>
    <w:div w:id="856386780">
      <w:bodyDiv w:val="1"/>
      <w:marLeft w:val="0"/>
      <w:marRight w:val="0"/>
      <w:marTop w:val="0"/>
      <w:marBottom w:val="0"/>
      <w:divBdr>
        <w:top w:val="none" w:sz="0" w:space="0" w:color="auto"/>
        <w:left w:val="none" w:sz="0" w:space="0" w:color="auto"/>
        <w:bottom w:val="none" w:sz="0" w:space="0" w:color="auto"/>
        <w:right w:val="none" w:sz="0" w:space="0" w:color="auto"/>
      </w:divBdr>
    </w:div>
    <w:div w:id="856699306">
      <w:bodyDiv w:val="1"/>
      <w:marLeft w:val="0"/>
      <w:marRight w:val="0"/>
      <w:marTop w:val="0"/>
      <w:marBottom w:val="0"/>
      <w:divBdr>
        <w:top w:val="none" w:sz="0" w:space="0" w:color="auto"/>
        <w:left w:val="none" w:sz="0" w:space="0" w:color="auto"/>
        <w:bottom w:val="none" w:sz="0" w:space="0" w:color="auto"/>
        <w:right w:val="none" w:sz="0" w:space="0" w:color="auto"/>
      </w:divBdr>
    </w:div>
    <w:div w:id="857037664">
      <w:bodyDiv w:val="1"/>
      <w:marLeft w:val="0"/>
      <w:marRight w:val="0"/>
      <w:marTop w:val="0"/>
      <w:marBottom w:val="0"/>
      <w:divBdr>
        <w:top w:val="none" w:sz="0" w:space="0" w:color="auto"/>
        <w:left w:val="none" w:sz="0" w:space="0" w:color="auto"/>
        <w:bottom w:val="none" w:sz="0" w:space="0" w:color="auto"/>
        <w:right w:val="none" w:sz="0" w:space="0" w:color="auto"/>
      </w:divBdr>
    </w:div>
    <w:div w:id="857500042">
      <w:bodyDiv w:val="1"/>
      <w:marLeft w:val="0"/>
      <w:marRight w:val="0"/>
      <w:marTop w:val="0"/>
      <w:marBottom w:val="0"/>
      <w:divBdr>
        <w:top w:val="none" w:sz="0" w:space="0" w:color="auto"/>
        <w:left w:val="none" w:sz="0" w:space="0" w:color="auto"/>
        <w:bottom w:val="none" w:sz="0" w:space="0" w:color="auto"/>
        <w:right w:val="none" w:sz="0" w:space="0" w:color="auto"/>
      </w:divBdr>
    </w:div>
    <w:div w:id="857697884">
      <w:bodyDiv w:val="1"/>
      <w:marLeft w:val="0"/>
      <w:marRight w:val="0"/>
      <w:marTop w:val="0"/>
      <w:marBottom w:val="0"/>
      <w:divBdr>
        <w:top w:val="none" w:sz="0" w:space="0" w:color="auto"/>
        <w:left w:val="none" w:sz="0" w:space="0" w:color="auto"/>
        <w:bottom w:val="none" w:sz="0" w:space="0" w:color="auto"/>
        <w:right w:val="none" w:sz="0" w:space="0" w:color="auto"/>
      </w:divBdr>
    </w:div>
    <w:div w:id="857816134">
      <w:bodyDiv w:val="1"/>
      <w:marLeft w:val="0"/>
      <w:marRight w:val="0"/>
      <w:marTop w:val="0"/>
      <w:marBottom w:val="0"/>
      <w:divBdr>
        <w:top w:val="none" w:sz="0" w:space="0" w:color="auto"/>
        <w:left w:val="none" w:sz="0" w:space="0" w:color="auto"/>
        <w:bottom w:val="none" w:sz="0" w:space="0" w:color="auto"/>
        <w:right w:val="none" w:sz="0" w:space="0" w:color="auto"/>
      </w:divBdr>
    </w:div>
    <w:div w:id="857817510">
      <w:bodyDiv w:val="1"/>
      <w:marLeft w:val="0"/>
      <w:marRight w:val="0"/>
      <w:marTop w:val="0"/>
      <w:marBottom w:val="0"/>
      <w:divBdr>
        <w:top w:val="none" w:sz="0" w:space="0" w:color="auto"/>
        <w:left w:val="none" w:sz="0" w:space="0" w:color="auto"/>
        <w:bottom w:val="none" w:sz="0" w:space="0" w:color="auto"/>
        <w:right w:val="none" w:sz="0" w:space="0" w:color="auto"/>
      </w:divBdr>
    </w:div>
    <w:div w:id="858083891">
      <w:bodyDiv w:val="1"/>
      <w:marLeft w:val="0"/>
      <w:marRight w:val="0"/>
      <w:marTop w:val="0"/>
      <w:marBottom w:val="0"/>
      <w:divBdr>
        <w:top w:val="none" w:sz="0" w:space="0" w:color="auto"/>
        <w:left w:val="none" w:sz="0" w:space="0" w:color="auto"/>
        <w:bottom w:val="none" w:sz="0" w:space="0" w:color="auto"/>
        <w:right w:val="none" w:sz="0" w:space="0" w:color="auto"/>
      </w:divBdr>
    </w:div>
    <w:div w:id="858159256">
      <w:bodyDiv w:val="1"/>
      <w:marLeft w:val="0"/>
      <w:marRight w:val="0"/>
      <w:marTop w:val="0"/>
      <w:marBottom w:val="0"/>
      <w:divBdr>
        <w:top w:val="none" w:sz="0" w:space="0" w:color="auto"/>
        <w:left w:val="none" w:sz="0" w:space="0" w:color="auto"/>
        <w:bottom w:val="none" w:sz="0" w:space="0" w:color="auto"/>
        <w:right w:val="none" w:sz="0" w:space="0" w:color="auto"/>
      </w:divBdr>
    </w:div>
    <w:div w:id="858200471">
      <w:bodyDiv w:val="1"/>
      <w:marLeft w:val="0"/>
      <w:marRight w:val="0"/>
      <w:marTop w:val="0"/>
      <w:marBottom w:val="0"/>
      <w:divBdr>
        <w:top w:val="none" w:sz="0" w:space="0" w:color="auto"/>
        <w:left w:val="none" w:sz="0" w:space="0" w:color="auto"/>
        <w:bottom w:val="none" w:sz="0" w:space="0" w:color="auto"/>
        <w:right w:val="none" w:sz="0" w:space="0" w:color="auto"/>
      </w:divBdr>
    </w:div>
    <w:div w:id="858274238">
      <w:bodyDiv w:val="1"/>
      <w:marLeft w:val="0"/>
      <w:marRight w:val="0"/>
      <w:marTop w:val="0"/>
      <w:marBottom w:val="0"/>
      <w:divBdr>
        <w:top w:val="none" w:sz="0" w:space="0" w:color="auto"/>
        <w:left w:val="none" w:sz="0" w:space="0" w:color="auto"/>
        <w:bottom w:val="none" w:sz="0" w:space="0" w:color="auto"/>
        <w:right w:val="none" w:sz="0" w:space="0" w:color="auto"/>
      </w:divBdr>
    </w:div>
    <w:div w:id="858396654">
      <w:bodyDiv w:val="1"/>
      <w:marLeft w:val="0"/>
      <w:marRight w:val="0"/>
      <w:marTop w:val="0"/>
      <w:marBottom w:val="0"/>
      <w:divBdr>
        <w:top w:val="none" w:sz="0" w:space="0" w:color="auto"/>
        <w:left w:val="none" w:sz="0" w:space="0" w:color="auto"/>
        <w:bottom w:val="none" w:sz="0" w:space="0" w:color="auto"/>
        <w:right w:val="none" w:sz="0" w:space="0" w:color="auto"/>
      </w:divBdr>
    </w:div>
    <w:div w:id="858587356">
      <w:bodyDiv w:val="1"/>
      <w:marLeft w:val="0"/>
      <w:marRight w:val="0"/>
      <w:marTop w:val="0"/>
      <w:marBottom w:val="0"/>
      <w:divBdr>
        <w:top w:val="none" w:sz="0" w:space="0" w:color="auto"/>
        <w:left w:val="none" w:sz="0" w:space="0" w:color="auto"/>
        <w:bottom w:val="none" w:sz="0" w:space="0" w:color="auto"/>
        <w:right w:val="none" w:sz="0" w:space="0" w:color="auto"/>
      </w:divBdr>
    </w:div>
    <w:div w:id="859315986">
      <w:bodyDiv w:val="1"/>
      <w:marLeft w:val="0"/>
      <w:marRight w:val="0"/>
      <w:marTop w:val="0"/>
      <w:marBottom w:val="0"/>
      <w:divBdr>
        <w:top w:val="none" w:sz="0" w:space="0" w:color="auto"/>
        <w:left w:val="none" w:sz="0" w:space="0" w:color="auto"/>
        <w:bottom w:val="none" w:sz="0" w:space="0" w:color="auto"/>
        <w:right w:val="none" w:sz="0" w:space="0" w:color="auto"/>
      </w:divBdr>
    </w:div>
    <w:div w:id="859467070">
      <w:bodyDiv w:val="1"/>
      <w:marLeft w:val="0"/>
      <w:marRight w:val="0"/>
      <w:marTop w:val="0"/>
      <w:marBottom w:val="0"/>
      <w:divBdr>
        <w:top w:val="none" w:sz="0" w:space="0" w:color="auto"/>
        <w:left w:val="none" w:sz="0" w:space="0" w:color="auto"/>
        <w:bottom w:val="none" w:sz="0" w:space="0" w:color="auto"/>
        <w:right w:val="none" w:sz="0" w:space="0" w:color="auto"/>
      </w:divBdr>
    </w:div>
    <w:div w:id="859513676">
      <w:bodyDiv w:val="1"/>
      <w:marLeft w:val="0"/>
      <w:marRight w:val="0"/>
      <w:marTop w:val="0"/>
      <w:marBottom w:val="0"/>
      <w:divBdr>
        <w:top w:val="none" w:sz="0" w:space="0" w:color="auto"/>
        <w:left w:val="none" w:sz="0" w:space="0" w:color="auto"/>
        <w:bottom w:val="none" w:sz="0" w:space="0" w:color="auto"/>
        <w:right w:val="none" w:sz="0" w:space="0" w:color="auto"/>
      </w:divBdr>
    </w:div>
    <w:div w:id="860242136">
      <w:bodyDiv w:val="1"/>
      <w:marLeft w:val="0"/>
      <w:marRight w:val="0"/>
      <w:marTop w:val="0"/>
      <w:marBottom w:val="0"/>
      <w:divBdr>
        <w:top w:val="none" w:sz="0" w:space="0" w:color="auto"/>
        <w:left w:val="none" w:sz="0" w:space="0" w:color="auto"/>
        <w:bottom w:val="none" w:sz="0" w:space="0" w:color="auto"/>
        <w:right w:val="none" w:sz="0" w:space="0" w:color="auto"/>
      </w:divBdr>
    </w:div>
    <w:div w:id="860704438">
      <w:bodyDiv w:val="1"/>
      <w:marLeft w:val="0"/>
      <w:marRight w:val="0"/>
      <w:marTop w:val="0"/>
      <w:marBottom w:val="0"/>
      <w:divBdr>
        <w:top w:val="none" w:sz="0" w:space="0" w:color="auto"/>
        <w:left w:val="none" w:sz="0" w:space="0" w:color="auto"/>
        <w:bottom w:val="none" w:sz="0" w:space="0" w:color="auto"/>
        <w:right w:val="none" w:sz="0" w:space="0" w:color="auto"/>
      </w:divBdr>
    </w:div>
    <w:div w:id="861043674">
      <w:bodyDiv w:val="1"/>
      <w:marLeft w:val="0"/>
      <w:marRight w:val="0"/>
      <w:marTop w:val="0"/>
      <w:marBottom w:val="0"/>
      <w:divBdr>
        <w:top w:val="none" w:sz="0" w:space="0" w:color="auto"/>
        <w:left w:val="none" w:sz="0" w:space="0" w:color="auto"/>
        <w:bottom w:val="none" w:sz="0" w:space="0" w:color="auto"/>
        <w:right w:val="none" w:sz="0" w:space="0" w:color="auto"/>
      </w:divBdr>
    </w:div>
    <w:div w:id="861406685">
      <w:bodyDiv w:val="1"/>
      <w:marLeft w:val="0"/>
      <w:marRight w:val="0"/>
      <w:marTop w:val="0"/>
      <w:marBottom w:val="0"/>
      <w:divBdr>
        <w:top w:val="none" w:sz="0" w:space="0" w:color="auto"/>
        <w:left w:val="none" w:sz="0" w:space="0" w:color="auto"/>
        <w:bottom w:val="none" w:sz="0" w:space="0" w:color="auto"/>
        <w:right w:val="none" w:sz="0" w:space="0" w:color="auto"/>
      </w:divBdr>
    </w:div>
    <w:div w:id="861629034">
      <w:bodyDiv w:val="1"/>
      <w:marLeft w:val="0"/>
      <w:marRight w:val="0"/>
      <w:marTop w:val="0"/>
      <w:marBottom w:val="0"/>
      <w:divBdr>
        <w:top w:val="none" w:sz="0" w:space="0" w:color="auto"/>
        <w:left w:val="none" w:sz="0" w:space="0" w:color="auto"/>
        <w:bottom w:val="none" w:sz="0" w:space="0" w:color="auto"/>
        <w:right w:val="none" w:sz="0" w:space="0" w:color="auto"/>
      </w:divBdr>
    </w:div>
    <w:div w:id="861746318">
      <w:bodyDiv w:val="1"/>
      <w:marLeft w:val="0"/>
      <w:marRight w:val="0"/>
      <w:marTop w:val="0"/>
      <w:marBottom w:val="0"/>
      <w:divBdr>
        <w:top w:val="none" w:sz="0" w:space="0" w:color="auto"/>
        <w:left w:val="none" w:sz="0" w:space="0" w:color="auto"/>
        <w:bottom w:val="none" w:sz="0" w:space="0" w:color="auto"/>
        <w:right w:val="none" w:sz="0" w:space="0" w:color="auto"/>
      </w:divBdr>
    </w:div>
    <w:div w:id="861751035">
      <w:bodyDiv w:val="1"/>
      <w:marLeft w:val="0"/>
      <w:marRight w:val="0"/>
      <w:marTop w:val="0"/>
      <w:marBottom w:val="0"/>
      <w:divBdr>
        <w:top w:val="none" w:sz="0" w:space="0" w:color="auto"/>
        <w:left w:val="none" w:sz="0" w:space="0" w:color="auto"/>
        <w:bottom w:val="none" w:sz="0" w:space="0" w:color="auto"/>
        <w:right w:val="none" w:sz="0" w:space="0" w:color="auto"/>
      </w:divBdr>
    </w:div>
    <w:div w:id="862014872">
      <w:bodyDiv w:val="1"/>
      <w:marLeft w:val="0"/>
      <w:marRight w:val="0"/>
      <w:marTop w:val="0"/>
      <w:marBottom w:val="0"/>
      <w:divBdr>
        <w:top w:val="none" w:sz="0" w:space="0" w:color="auto"/>
        <w:left w:val="none" w:sz="0" w:space="0" w:color="auto"/>
        <w:bottom w:val="none" w:sz="0" w:space="0" w:color="auto"/>
        <w:right w:val="none" w:sz="0" w:space="0" w:color="auto"/>
      </w:divBdr>
    </w:div>
    <w:div w:id="862133988">
      <w:bodyDiv w:val="1"/>
      <w:marLeft w:val="0"/>
      <w:marRight w:val="0"/>
      <w:marTop w:val="0"/>
      <w:marBottom w:val="0"/>
      <w:divBdr>
        <w:top w:val="none" w:sz="0" w:space="0" w:color="auto"/>
        <w:left w:val="none" w:sz="0" w:space="0" w:color="auto"/>
        <w:bottom w:val="none" w:sz="0" w:space="0" w:color="auto"/>
        <w:right w:val="none" w:sz="0" w:space="0" w:color="auto"/>
      </w:divBdr>
    </w:div>
    <w:div w:id="862597771">
      <w:bodyDiv w:val="1"/>
      <w:marLeft w:val="0"/>
      <w:marRight w:val="0"/>
      <w:marTop w:val="0"/>
      <w:marBottom w:val="0"/>
      <w:divBdr>
        <w:top w:val="none" w:sz="0" w:space="0" w:color="auto"/>
        <w:left w:val="none" w:sz="0" w:space="0" w:color="auto"/>
        <w:bottom w:val="none" w:sz="0" w:space="0" w:color="auto"/>
        <w:right w:val="none" w:sz="0" w:space="0" w:color="auto"/>
      </w:divBdr>
    </w:div>
    <w:div w:id="862862071">
      <w:bodyDiv w:val="1"/>
      <w:marLeft w:val="0"/>
      <w:marRight w:val="0"/>
      <w:marTop w:val="0"/>
      <w:marBottom w:val="0"/>
      <w:divBdr>
        <w:top w:val="none" w:sz="0" w:space="0" w:color="auto"/>
        <w:left w:val="none" w:sz="0" w:space="0" w:color="auto"/>
        <w:bottom w:val="none" w:sz="0" w:space="0" w:color="auto"/>
        <w:right w:val="none" w:sz="0" w:space="0" w:color="auto"/>
      </w:divBdr>
    </w:div>
    <w:div w:id="862986278">
      <w:bodyDiv w:val="1"/>
      <w:marLeft w:val="0"/>
      <w:marRight w:val="0"/>
      <w:marTop w:val="0"/>
      <w:marBottom w:val="0"/>
      <w:divBdr>
        <w:top w:val="none" w:sz="0" w:space="0" w:color="auto"/>
        <w:left w:val="none" w:sz="0" w:space="0" w:color="auto"/>
        <w:bottom w:val="none" w:sz="0" w:space="0" w:color="auto"/>
        <w:right w:val="none" w:sz="0" w:space="0" w:color="auto"/>
      </w:divBdr>
    </w:div>
    <w:div w:id="864026897">
      <w:bodyDiv w:val="1"/>
      <w:marLeft w:val="0"/>
      <w:marRight w:val="0"/>
      <w:marTop w:val="0"/>
      <w:marBottom w:val="0"/>
      <w:divBdr>
        <w:top w:val="none" w:sz="0" w:space="0" w:color="auto"/>
        <w:left w:val="none" w:sz="0" w:space="0" w:color="auto"/>
        <w:bottom w:val="none" w:sz="0" w:space="0" w:color="auto"/>
        <w:right w:val="none" w:sz="0" w:space="0" w:color="auto"/>
      </w:divBdr>
    </w:div>
    <w:div w:id="864052101">
      <w:bodyDiv w:val="1"/>
      <w:marLeft w:val="0"/>
      <w:marRight w:val="0"/>
      <w:marTop w:val="0"/>
      <w:marBottom w:val="0"/>
      <w:divBdr>
        <w:top w:val="none" w:sz="0" w:space="0" w:color="auto"/>
        <w:left w:val="none" w:sz="0" w:space="0" w:color="auto"/>
        <w:bottom w:val="none" w:sz="0" w:space="0" w:color="auto"/>
        <w:right w:val="none" w:sz="0" w:space="0" w:color="auto"/>
      </w:divBdr>
    </w:div>
    <w:div w:id="864440542">
      <w:bodyDiv w:val="1"/>
      <w:marLeft w:val="0"/>
      <w:marRight w:val="0"/>
      <w:marTop w:val="0"/>
      <w:marBottom w:val="0"/>
      <w:divBdr>
        <w:top w:val="none" w:sz="0" w:space="0" w:color="auto"/>
        <w:left w:val="none" w:sz="0" w:space="0" w:color="auto"/>
        <w:bottom w:val="none" w:sz="0" w:space="0" w:color="auto"/>
        <w:right w:val="none" w:sz="0" w:space="0" w:color="auto"/>
      </w:divBdr>
    </w:div>
    <w:div w:id="865485160">
      <w:bodyDiv w:val="1"/>
      <w:marLeft w:val="0"/>
      <w:marRight w:val="0"/>
      <w:marTop w:val="0"/>
      <w:marBottom w:val="0"/>
      <w:divBdr>
        <w:top w:val="none" w:sz="0" w:space="0" w:color="auto"/>
        <w:left w:val="none" w:sz="0" w:space="0" w:color="auto"/>
        <w:bottom w:val="none" w:sz="0" w:space="0" w:color="auto"/>
        <w:right w:val="none" w:sz="0" w:space="0" w:color="auto"/>
      </w:divBdr>
    </w:div>
    <w:div w:id="866142706">
      <w:bodyDiv w:val="1"/>
      <w:marLeft w:val="0"/>
      <w:marRight w:val="0"/>
      <w:marTop w:val="0"/>
      <w:marBottom w:val="0"/>
      <w:divBdr>
        <w:top w:val="none" w:sz="0" w:space="0" w:color="auto"/>
        <w:left w:val="none" w:sz="0" w:space="0" w:color="auto"/>
        <w:bottom w:val="none" w:sz="0" w:space="0" w:color="auto"/>
        <w:right w:val="none" w:sz="0" w:space="0" w:color="auto"/>
      </w:divBdr>
    </w:div>
    <w:div w:id="866218683">
      <w:bodyDiv w:val="1"/>
      <w:marLeft w:val="0"/>
      <w:marRight w:val="0"/>
      <w:marTop w:val="0"/>
      <w:marBottom w:val="0"/>
      <w:divBdr>
        <w:top w:val="none" w:sz="0" w:space="0" w:color="auto"/>
        <w:left w:val="none" w:sz="0" w:space="0" w:color="auto"/>
        <w:bottom w:val="none" w:sz="0" w:space="0" w:color="auto"/>
        <w:right w:val="none" w:sz="0" w:space="0" w:color="auto"/>
      </w:divBdr>
    </w:div>
    <w:div w:id="866797030">
      <w:bodyDiv w:val="1"/>
      <w:marLeft w:val="0"/>
      <w:marRight w:val="0"/>
      <w:marTop w:val="0"/>
      <w:marBottom w:val="0"/>
      <w:divBdr>
        <w:top w:val="none" w:sz="0" w:space="0" w:color="auto"/>
        <w:left w:val="none" w:sz="0" w:space="0" w:color="auto"/>
        <w:bottom w:val="none" w:sz="0" w:space="0" w:color="auto"/>
        <w:right w:val="none" w:sz="0" w:space="0" w:color="auto"/>
      </w:divBdr>
    </w:div>
    <w:div w:id="866916630">
      <w:bodyDiv w:val="1"/>
      <w:marLeft w:val="0"/>
      <w:marRight w:val="0"/>
      <w:marTop w:val="0"/>
      <w:marBottom w:val="0"/>
      <w:divBdr>
        <w:top w:val="none" w:sz="0" w:space="0" w:color="auto"/>
        <w:left w:val="none" w:sz="0" w:space="0" w:color="auto"/>
        <w:bottom w:val="none" w:sz="0" w:space="0" w:color="auto"/>
        <w:right w:val="none" w:sz="0" w:space="0" w:color="auto"/>
      </w:divBdr>
    </w:div>
    <w:div w:id="866917145">
      <w:bodyDiv w:val="1"/>
      <w:marLeft w:val="0"/>
      <w:marRight w:val="0"/>
      <w:marTop w:val="0"/>
      <w:marBottom w:val="0"/>
      <w:divBdr>
        <w:top w:val="none" w:sz="0" w:space="0" w:color="auto"/>
        <w:left w:val="none" w:sz="0" w:space="0" w:color="auto"/>
        <w:bottom w:val="none" w:sz="0" w:space="0" w:color="auto"/>
        <w:right w:val="none" w:sz="0" w:space="0" w:color="auto"/>
      </w:divBdr>
    </w:div>
    <w:div w:id="867107598">
      <w:bodyDiv w:val="1"/>
      <w:marLeft w:val="0"/>
      <w:marRight w:val="0"/>
      <w:marTop w:val="0"/>
      <w:marBottom w:val="0"/>
      <w:divBdr>
        <w:top w:val="none" w:sz="0" w:space="0" w:color="auto"/>
        <w:left w:val="none" w:sz="0" w:space="0" w:color="auto"/>
        <w:bottom w:val="none" w:sz="0" w:space="0" w:color="auto"/>
        <w:right w:val="none" w:sz="0" w:space="0" w:color="auto"/>
      </w:divBdr>
    </w:div>
    <w:div w:id="868369827">
      <w:bodyDiv w:val="1"/>
      <w:marLeft w:val="0"/>
      <w:marRight w:val="0"/>
      <w:marTop w:val="0"/>
      <w:marBottom w:val="0"/>
      <w:divBdr>
        <w:top w:val="none" w:sz="0" w:space="0" w:color="auto"/>
        <w:left w:val="none" w:sz="0" w:space="0" w:color="auto"/>
        <w:bottom w:val="none" w:sz="0" w:space="0" w:color="auto"/>
        <w:right w:val="none" w:sz="0" w:space="0" w:color="auto"/>
      </w:divBdr>
    </w:div>
    <w:div w:id="868642107">
      <w:bodyDiv w:val="1"/>
      <w:marLeft w:val="0"/>
      <w:marRight w:val="0"/>
      <w:marTop w:val="0"/>
      <w:marBottom w:val="0"/>
      <w:divBdr>
        <w:top w:val="none" w:sz="0" w:space="0" w:color="auto"/>
        <w:left w:val="none" w:sz="0" w:space="0" w:color="auto"/>
        <w:bottom w:val="none" w:sz="0" w:space="0" w:color="auto"/>
        <w:right w:val="none" w:sz="0" w:space="0" w:color="auto"/>
      </w:divBdr>
    </w:div>
    <w:div w:id="868686730">
      <w:bodyDiv w:val="1"/>
      <w:marLeft w:val="0"/>
      <w:marRight w:val="0"/>
      <w:marTop w:val="0"/>
      <w:marBottom w:val="0"/>
      <w:divBdr>
        <w:top w:val="none" w:sz="0" w:space="0" w:color="auto"/>
        <w:left w:val="none" w:sz="0" w:space="0" w:color="auto"/>
        <w:bottom w:val="none" w:sz="0" w:space="0" w:color="auto"/>
        <w:right w:val="none" w:sz="0" w:space="0" w:color="auto"/>
      </w:divBdr>
    </w:div>
    <w:div w:id="868879424">
      <w:bodyDiv w:val="1"/>
      <w:marLeft w:val="0"/>
      <w:marRight w:val="0"/>
      <w:marTop w:val="0"/>
      <w:marBottom w:val="0"/>
      <w:divBdr>
        <w:top w:val="none" w:sz="0" w:space="0" w:color="auto"/>
        <w:left w:val="none" w:sz="0" w:space="0" w:color="auto"/>
        <w:bottom w:val="none" w:sz="0" w:space="0" w:color="auto"/>
        <w:right w:val="none" w:sz="0" w:space="0" w:color="auto"/>
      </w:divBdr>
    </w:div>
    <w:div w:id="869221026">
      <w:bodyDiv w:val="1"/>
      <w:marLeft w:val="0"/>
      <w:marRight w:val="0"/>
      <w:marTop w:val="0"/>
      <w:marBottom w:val="0"/>
      <w:divBdr>
        <w:top w:val="none" w:sz="0" w:space="0" w:color="auto"/>
        <w:left w:val="none" w:sz="0" w:space="0" w:color="auto"/>
        <w:bottom w:val="none" w:sz="0" w:space="0" w:color="auto"/>
        <w:right w:val="none" w:sz="0" w:space="0" w:color="auto"/>
      </w:divBdr>
    </w:div>
    <w:div w:id="869492509">
      <w:bodyDiv w:val="1"/>
      <w:marLeft w:val="0"/>
      <w:marRight w:val="0"/>
      <w:marTop w:val="0"/>
      <w:marBottom w:val="0"/>
      <w:divBdr>
        <w:top w:val="none" w:sz="0" w:space="0" w:color="auto"/>
        <w:left w:val="none" w:sz="0" w:space="0" w:color="auto"/>
        <w:bottom w:val="none" w:sz="0" w:space="0" w:color="auto"/>
        <w:right w:val="none" w:sz="0" w:space="0" w:color="auto"/>
      </w:divBdr>
    </w:div>
    <w:div w:id="869881958">
      <w:bodyDiv w:val="1"/>
      <w:marLeft w:val="0"/>
      <w:marRight w:val="0"/>
      <w:marTop w:val="0"/>
      <w:marBottom w:val="0"/>
      <w:divBdr>
        <w:top w:val="none" w:sz="0" w:space="0" w:color="auto"/>
        <w:left w:val="none" w:sz="0" w:space="0" w:color="auto"/>
        <w:bottom w:val="none" w:sz="0" w:space="0" w:color="auto"/>
        <w:right w:val="none" w:sz="0" w:space="0" w:color="auto"/>
      </w:divBdr>
    </w:div>
    <w:div w:id="871303771">
      <w:bodyDiv w:val="1"/>
      <w:marLeft w:val="0"/>
      <w:marRight w:val="0"/>
      <w:marTop w:val="0"/>
      <w:marBottom w:val="0"/>
      <w:divBdr>
        <w:top w:val="none" w:sz="0" w:space="0" w:color="auto"/>
        <w:left w:val="none" w:sz="0" w:space="0" w:color="auto"/>
        <w:bottom w:val="none" w:sz="0" w:space="0" w:color="auto"/>
        <w:right w:val="none" w:sz="0" w:space="0" w:color="auto"/>
      </w:divBdr>
    </w:div>
    <w:div w:id="871919498">
      <w:bodyDiv w:val="1"/>
      <w:marLeft w:val="0"/>
      <w:marRight w:val="0"/>
      <w:marTop w:val="0"/>
      <w:marBottom w:val="0"/>
      <w:divBdr>
        <w:top w:val="none" w:sz="0" w:space="0" w:color="auto"/>
        <w:left w:val="none" w:sz="0" w:space="0" w:color="auto"/>
        <w:bottom w:val="none" w:sz="0" w:space="0" w:color="auto"/>
        <w:right w:val="none" w:sz="0" w:space="0" w:color="auto"/>
      </w:divBdr>
    </w:div>
    <w:div w:id="872352938">
      <w:bodyDiv w:val="1"/>
      <w:marLeft w:val="0"/>
      <w:marRight w:val="0"/>
      <w:marTop w:val="0"/>
      <w:marBottom w:val="0"/>
      <w:divBdr>
        <w:top w:val="none" w:sz="0" w:space="0" w:color="auto"/>
        <w:left w:val="none" w:sz="0" w:space="0" w:color="auto"/>
        <w:bottom w:val="none" w:sz="0" w:space="0" w:color="auto"/>
        <w:right w:val="none" w:sz="0" w:space="0" w:color="auto"/>
      </w:divBdr>
    </w:div>
    <w:div w:id="872421269">
      <w:bodyDiv w:val="1"/>
      <w:marLeft w:val="0"/>
      <w:marRight w:val="0"/>
      <w:marTop w:val="0"/>
      <w:marBottom w:val="0"/>
      <w:divBdr>
        <w:top w:val="none" w:sz="0" w:space="0" w:color="auto"/>
        <w:left w:val="none" w:sz="0" w:space="0" w:color="auto"/>
        <w:bottom w:val="none" w:sz="0" w:space="0" w:color="auto"/>
        <w:right w:val="none" w:sz="0" w:space="0" w:color="auto"/>
      </w:divBdr>
    </w:div>
    <w:div w:id="873037725">
      <w:bodyDiv w:val="1"/>
      <w:marLeft w:val="0"/>
      <w:marRight w:val="0"/>
      <w:marTop w:val="0"/>
      <w:marBottom w:val="0"/>
      <w:divBdr>
        <w:top w:val="none" w:sz="0" w:space="0" w:color="auto"/>
        <w:left w:val="none" w:sz="0" w:space="0" w:color="auto"/>
        <w:bottom w:val="none" w:sz="0" w:space="0" w:color="auto"/>
        <w:right w:val="none" w:sz="0" w:space="0" w:color="auto"/>
      </w:divBdr>
    </w:div>
    <w:div w:id="873074435">
      <w:bodyDiv w:val="1"/>
      <w:marLeft w:val="0"/>
      <w:marRight w:val="0"/>
      <w:marTop w:val="0"/>
      <w:marBottom w:val="0"/>
      <w:divBdr>
        <w:top w:val="none" w:sz="0" w:space="0" w:color="auto"/>
        <w:left w:val="none" w:sz="0" w:space="0" w:color="auto"/>
        <w:bottom w:val="none" w:sz="0" w:space="0" w:color="auto"/>
        <w:right w:val="none" w:sz="0" w:space="0" w:color="auto"/>
      </w:divBdr>
    </w:div>
    <w:div w:id="873420014">
      <w:bodyDiv w:val="1"/>
      <w:marLeft w:val="0"/>
      <w:marRight w:val="0"/>
      <w:marTop w:val="0"/>
      <w:marBottom w:val="0"/>
      <w:divBdr>
        <w:top w:val="none" w:sz="0" w:space="0" w:color="auto"/>
        <w:left w:val="none" w:sz="0" w:space="0" w:color="auto"/>
        <w:bottom w:val="none" w:sz="0" w:space="0" w:color="auto"/>
        <w:right w:val="none" w:sz="0" w:space="0" w:color="auto"/>
      </w:divBdr>
    </w:div>
    <w:div w:id="873420368">
      <w:bodyDiv w:val="1"/>
      <w:marLeft w:val="0"/>
      <w:marRight w:val="0"/>
      <w:marTop w:val="0"/>
      <w:marBottom w:val="0"/>
      <w:divBdr>
        <w:top w:val="none" w:sz="0" w:space="0" w:color="auto"/>
        <w:left w:val="none" w:sz="0" w:space="0" w:color="auto"/>
        <w:bottom w:val="none" w:sz="0" w:space="0" w:color="auto"/>
        <w:right w:val="none" w:sz="0" w:space="0" w:color="auto"/>
      </w:divBdr>
    </w:div>
    <w:div w:id="873421995">
      <w:bodyDiv w:val="1"/>
      <w:marLeft w:val="0"/>
      <w:marRight w:val="0"/>
      <w:marTop w:val="0"/>
      <w:marBottom w:val="0"/>
      <w:divBdr>
        <w:top w:val="none" w:sz="0" w:space="0" w:color="auto"/>
        <w:left w:val="none" w:sz="0" w:space="0" w:color="auto"/>
        <w:bottom w:val="none" w:sz="0" w:space="0" w:color="auto"/>
        <w:right w:val="none" w:sz="0" w:space="0" w:color="auto"/>
      </w:divBdr>
    </w:div>
    <w:div w:id="874775319">
      <w:bodyDiv w:val="1"/>
      <w:marLeft w:val="0"/>
      <w:marRight w:val="0"/>
      <w:marTop w:val="0"/>
      <w:marBottom w:val="0"/>
      <w:divBdr>
        <w:top w:val="none" w:sz="0" w:space="0" w:color="auto"/>
        <w:left w:val="none" w:sz="0" w:space="0" w:color="auto"/>
        <w:bottom w:val="none" w:sz="0" w:space="0" w:color="auto"/>
        <w:right w:val="none" w:sz="0" w:space="0" w:color="auto"/>
      </w:divBdr>
    </w:div>
    <w:div w:id="874775830">
      <w:bodyDiv w:val="1"/>
      <w:marLeft w:val="0"/>
      <w:marRight w:val="0"/>
      <w:marTop w:val="0"/>
      <w:marBottom w:val="0"/>
      <w:divBdr>
        <w:top w:val="none" w:sz="0" w:space="0" w:color="auto"/>
        <w:left w:val="none" w:sz="0" w:space="0" w:color="auto"/>
        <w:bottom w:val="none" w:sz="0" w:space="0" w:color="auto"/>
        <w:right w:val="none" w:sz="0" w:space="0" w:color="auto"/>
      </w:divBdr>
    </w:div>
    <w:div w:id="874923977">
      <w:bodyDiv w:val="1"/>
      <w:marLeft w:val="0"/>
      <w:marRight w:val="0"/>
      <w:marTop w:val="0"/>
      <w:marBottom w:val="0"/>
      <w:divBdr>
        <w:top w:val="none" w:sz="0" w:space="0" w:color="auto"/>
        <w:left w:val="none" w:sz="0" w:space="0" w:color="auto"/>
        <w:bottom w:val="none" w:sz="0" w:space="0" w:color="auto"/>
        <w:right w:val="none" w:sz="0" w:space="0" w:color="auto"/>
      </w:divBdr>
    </w:div>
    <w:div w:id="875309832">
      <w:bodyDiv w:val="1"/>
      <w:marLeft w:val="0"/>
      <w:marRight w:val="0"/>
      <w:marTop w:val="0"/>
      <w:marBottom w:val="0"/>
      <w:divBdr>
        <w:top w:val="none" w:sz="0" w:space="0" w:color="auto"/>
        <w:left w:val="none" w:sz="0" w:space="0" w:color="auto"/>
        <w:bottom w:val="none" w:sz="0" w:space="0" w:color="auto"/>
        <w:right w:val="none" w:sz="0" w:space="0" w:color="auto"/>
      </w:divBdr>
    </w:div>
    <w:div w:id="875656161">
      <w:bodyDiv w:val="1"/>
      <w:marLeft w:val="0"/>
      <w:marRight w:val="0"/>
      <w:marTop w:val="0"/>
      <w:marBottom w:val="0"/>
      <w:divBdr>
        <w:top w:val="none" w:sz="0" w:space="0" w:color="auto"/>
        <w:left w:val="none" w:sz="0" w:space="0" w:color="auto"/>
        <w:bottom w:val="none" w:sz="0" w:space="0" w:color="auto"/>
        <w:right w:val="none" w:sz="0" w:space="0" w:color="auto"/>
      </w:divBdr>
    </w:div>
    <w:div w:id="875700846">
      <w:bodyDiv w:val="1"/>
      <w:marLeft w:val="0"/>
      <w:marRight w:val="0"/>
      <w:marTop w:val="0"/>
      <w:marBottom w:val="0"/>
      <w:divBdr>
        <w:top w:val="none" w:sz="0" w:space="0" w:color="auto"/>
        <w:left w:val="none" w:sz="0" w:space="0" w:color="auto"/>
        <w:bottom w:val="none" w:sz="0" w:space="0" w:color="auto"/>
        <w:right w:val="none" w:sz="0" w:space="0" w:color="auto"/>
      </w:divBdr>
    </w:div>
    <w:div w:id="877159010">
      <w:bodyDiv w:val="1"/>
      <w:marLeft w:val="0"/>
      <w:marRight w:val="0"/>
      <w:marTop w:val="0"/>
      <w:marBottom w:val="0"/>
      <w:divBdr>
        <w:top w:val="none" w:sz="0" w:space="0" w:color="auto"/>
        <w:left w:val="none" w:sz="0" w:space="0" w:color="auto"/>
        <w:bottom w:val="none" w:sz="0" w:space="0" w:color="auto"/>
        <w:right w:val="none" w:sz="0" w:space="0" w:color="auto"/>
      </w:divBdr>
    </w:div>
    <w:div w:id="877207274">
      <w:bodyDiv w:val="1"/>
      <w:marLeft w:val="0"/>
      <w:marRight w:val="0"/>
      <w:marTop w:val="0"/>
      <w:marBottom w:val="0"/>
      <w:divBdr>
        <w:top w:val="none" w:sz="0" w:space="0" w:color="auto"/>
        <w:left w:val="none" w:sz="0" w:space="0" w:color="auto"/>
        <w:bottom w:val="none" w:sz="0" w:space="0" w:color="auto"/>
        <w:right w:val="none" w:sz="0" w:space="0" w:color="auto"/>
      </w:divBdr>
    </w:div>
    <w:div w:id="877282300">
      <w:bodyDiv w:val="1"/>
      <w:marLeft w:val="0"/>
      <w:marRight w:val="0"/>
      <w:marTop w:val="0"/>
      <w:marBottom w:val="0"/>
      <w:divBdr>
        <w:top w:val="none" w:sz="0" w:space="0" w:color="auto"/>
        <w:left w:val="none" w:sz="0" w:space="0" w:color="auto"/>
        <w:bottom w:val="none" w:sz="0" w:space="0" w:color="auto"/>
        <w:right w:val="none" w:sz="0" w:space="0" w:color="auto"/>
      </w:divBdr>
    </w:div>
    <w:div w:id="877593821">
      <w:bodyDiv w:val="1"/>
      <w:marLeft w:val="0"/>
      <w:marRight w:val="0"/>
      <w:marTop w:val="0"/>
      <w:marBottom w:val="0"/>
      <w:divBdr>
        <w:top w:val="none" w:sz="0" w:space="0" w:color="auto"/>
        <w:left w:val="none" w:sz="0" w:space="0" w:color="auto"/>
        <w:bottom w:val="none" w:sz="0" w:space="0" w:color="auto"/>
        <w:right w:val="none" w:sz="0" w:space="0" w:color="auto"/>
      </w:divBdr>
    </w:div>
    <w:div w:id="877667553">
      <w:bodyDiv w:val="1"/>
      <w:marLeft w:val="0"/>
      <w:marRight w:val="0"/>
      <w:marTop w:val="0"/>
      <w:marBottom w:val="0"/>
      <w:divBdr>
        <w:top w:val="none" w:sz="0" w:space="0" w:color="auto"/>
        <w:left w:val="none" w:sz="0" w:space="0" w:color="auto"/>
        <w:bottom w:val="none" w:sz="0" w:space="0" w:color="auto"/>
        <w:right w:val="none" w:sz="0" w:space="0" w:color="auto"/>
      </w:divBdr>
    </w:div>
    <w:div w:id="878779713">
      <w:bodyDiv w:val="1"/>
      <w:marLeft w:val="0"/>
      <w:marRight w:val="0"/>
      <w:marTop w:val="0"/>
      <w:marBottom w:val="0"/>
      <w:divBdr>
        <w:top w:val="none" w:sz="0" w:space="0" w:color="auto"/>
        <w:left w:val="none" w:sz="0" w:space="0" w:color="auto"/>
        <w:bottom w:val="none" w:sz="0" w:space="0" w:color="auto"/>
        <w:right w:val="none" w:sz="0" w:space="0" w:color="auto"/>
      </w:divBdr>
    </w:div>
    <w:div w:id="879125312">
      <w:bodyDiv w:val="1"/>
      <w:marLeft w:val="0"/>
      <w:marRight w:val="0"/>
      <w:marTop w:val="0"/>
      <w:marBottom w:val="0"/>
      <w:divBdr>
        <w:top w:val="none" w:sz="0" w:space="0" w:color="auto"/>
        <w:left w:val="none" w:sz="0" w:space="0" w:color="auto"/>
        <w:bottom w:val="none" w:sz="0" w:space="0" w:color="auto"/>
        <w:right w:val="none" w:sz="0" w:space="0" w:color="auto"/>
      </w:divBdr>
    </w:div>
    <w:div w:id="879167617">
      <w:bodyDiv w:val="1"/>
      <w:marLeft w:val="0"/>
      <w:marRight w:val="0"/>
      <w:marTop w:val="0"/>
      <w:marBottom w:val="0"/>
      <w:divBdr>
        <w:top w:val="none" w:sz="0" w:space="0" w:color="auto"/>
        <w:left w:val="none" w:sz="0" w:space="0" w:color="auto"/>
        <w:bottom w:val="none" w:sz="0" w:space="0" w:color="auto"/>
        <w:right w:val="none" w:sz="0" w:space="0" w:color="auto"/>
      </w:divBdr>
    </w:div>
    <w:div w:id="879367479">
      <w:bodyDiv w:val="1"/>
      <w:marLeft w:val="0"/>
      <w:marRight w:val="0"/>
      <w:marTop w:val="0"/>
      <w:marBottom w:val="0"/>
      <w:divBdr>
        <w:top w:val="none" w:sz="0" w:space="0" w:color="auto"/>
        <w:left w:val="none" w:sz="0" w:space="0" w:color="auto"/>
        <w:bottom w:val="none" w:sz="0" w:space="0" w:color="auto"/>
        <w:right w:val="none" w:sz="0" w:space="0" w:color="auto"/>
      </w:divBdr>
    </w:div>
    <w:div w:id="879516583">
      <w:bodyDiv w:val="1"/>
      <w:marLeft w:val="0"/>
      <w:marRight w:val="0"/>
      <w:marTop w:val="0"/>
      <w:marBottom w:val="0"/>
      <w:divBdr>
        <w:top w:val="none" w:sz="0" w:space="0" w:color="auto"/>
        <w:left w:val="none" w:sz="0" w:space="0" w:color="auto"/>
        <w:bottom w:val="none" w:sz="0" w:space="0" w:color="auto"/>
        <w:right w:val="none" w:sz="0" w:space="0" w:color="auto"/>
      </w:divBdr>
    </w:div>
    <w:div w:id="879828251">
      <w:bodyDiv w:val="1"/>
      <w:marLeft w:val="0"/>
      <w:marRight w:val="0"/>
      <w:marTop w:val="0"/>
      <w:marBottom w:val="0"/>
      <w:divBdr>
        <w:top w:val="none" w:sz="0" w:space="0" w:color="auto"/>
        <w:left w:val="none" w:sz="0" w:space="0" w:color="auto"/>
        <w:bottom w:val="none" w:sz="0" w:space="0" w:color="auto"/>
        <w:right w:val="none" w:sz="0" w:space="0" w:color="auto"/>
      </w:divBdr>
    </w:div>
    <w:div w:id="880093600">
      <w:bodyDiv w:val="1"/>
      <w:marLeft w:val="0"/>
      <w:marRight w:val="0"/>
      <w:marTop w:val="0"/>
      <w:marBottom w:val="0"/>
      <w:divBdr>
        <w:top w:val="none" w:sz="0" w:space="0" w:color="auto"/>
        <w:left w:val="none" w:sz="0" w:space="0" w:color="auto"/>
        <w:bottom w:val="none" w:sz="0" w:space="0" w:color="auto"/>
        <w:right w:val="none" w:sz="0" w:space="0" w:color="auto"/>
      </w:divBdr>
    </w:div>
    <w:div w:id="880631417">
      <w:bodyDiv w:val="1"/>
      <w:marLeft w:val="0"/>
      <w:marRight w:val="0"/>
      <w:marTop w:val="0"/>
      <w:marBottom w:val="0"/>
      <w:divBdr>
        <w:top w:val="none" w:sz="0" w:space="0" w:color="auto"/>
        <w:left w:val="none" w:sz="0" w:space="0" w:color="auto"/>
        <w:bottom w:val="none" w:sz="0" w:space="0" w:color="auto"/>
        <w:right w:val="none" w:sz="0" w:space="0" w:color="auto"/>
      </w:divBdr>
    </w:div>
    <w:div w:id="880674317">
      <w:bodyDiv w:val="1"/>
      <w:marLeft w:val="0"/>
      <w:marRight w:val="0"/>
      <w:marTop w:val="0"/>
      <w:marBottom w:val="0"/>
      <w:divBdr>
        <w:top w:val="none" w:sz="0" w:space="0" w:color="auto"/>
        <w:left w:val="none" w:sz="0" w:space="0" w:color="auto"/>
        <w:bottom w:val="none" w:sz="0" w:space="0" w:color="auto"/>
        <w:right w:val="none" w:sz="0" w:space="0" w:color="auto"/>
      </w:divBdr>
    </w:div>
    <w:div w:id="881022632">
      <w:bodyDiv w:val="1"/>
      <w:marLeft w:val="0"/>
      <w:marRight w:val="0"/>
      <w:marTop w:val="0"/>
      <w:marBottom w:val="0"/>
      <w:divBdr>
        <w:top w:val="none" w:sz="0" w:space="0" w:color="auto"/>
        <w:left w:val="none" w:sz="0" w:space="0" w:color="auto"/>
        <w:bottom w:val="none" w:sz="0" w:space="0" w:color="auto"/>
        <w:right w:val="none" w:sz="0" w:space="0" w:color="auto"/>
      </w:divBdr>
    </w:div>
    <w:div w:id="882248107">
      <w:bodyDiv w:val="1"/>
      <w:marLeft w:val="0"/>
      <w:marRight w:val="0"/>
      <w:marTop w:val="0"/>
      <w:marBottom w:val="0"/>
      <w:divBdr>
        <w:top w:val="none" w:sz="0" w:space="0" w:color="auto"/>
        <w:left w:val="none" w:sz="0" w:space="0" w:color="auto"/>
        <w:bottom w:val="none" w:sz="0" w:space="0" w:color="auto"/>
        <w:right w:val="none" w:sz="0" w:space="0" w:color="auto"/>
      </w:divBdr>
    </w:div>
    <w:div w:id="882791551">
      <w:bodyDiv w:val="1"/>
      <w:marLeft w:val="0"/>
      <w:marRight w:val="0"/>
      <w:marTop w:val="0"/>
      <w:marBottom w:val="0"/>
      <w:divBdr>
        <w:top w:val="none" w:sz="0" w:space="0" w:color="auto"/>
        <w:left w:val="none" w:sz="0" w:space="0" w:color="auto"/>
        <w:bottom w:val="none" w:sz="0" w:space="0" w:color="auto"/>
        <w:right w:val="none" w:sz="0" w:space="0" w:color="auto"/>
      </w:divBdr>
    </w:div>
    <w:div w:id="882905423">
      <w:bodyDiv w:val="1"/>
      <w:marLeft w:val="0"/>
      <w:marRight w:val="0"/>
      <w:marTop w:val="0"/>
      <w:marBottom w:val="0"/>
      <w:divBdr>
        <w:top w:val="none" w:sz="0" w:space="0" w:color="auto"/>
        <w:left w:val="none" w:sz="0" w:space="0" w:color="auto"/>
        <w:bottom w:val="none" w:sz="0" w:space="0" w:color="auto"/>
        <w:right w:val="none" w:sz="0" w:space="0" w:color="auto"/>
      </w:divBdr>
    </w:div>
    <w:div w:id="883296987">
      <w:bodyDiv w:val="1"/>
      <w:marLeft w:val="0"/>
      <w:marRight w:val="0"/>
      <w:marTop w:val="0"/>
      <w:marBottom w:val="0"/>
      <w:divBdr>
        <w:top w:val="none" w:sz="0" w:space="0" w:color="auto"/>
        <w:left w:val="none" w:sz="0" w:space="0" w:color="auto"/>
        <w:bottom w:val="none" w:sz="0" w:space="0" w:color="auto"/>
        <w:right w:val="none" w:sz="0" w:space="0" w:color="auto"/>
      </w:divBdr>
    </w:div>
    <w:div w:id="884219399">
      <w:bodyDiv w:val="1"/>
      <w:marLeft w:val="0"/>
      <w:marRight w:val="0"/>
      <w:marTop w:val="0"/>
      <w:marBottom w:val="0"/>
      <w:divBdr>
        <w:top w:val="none" w:sz="0" w:space="0" w:color="auto"/>
        <w:left w:val="none" w:sz="0" w:space="0" w:color="auto"/>
        <w:bottom w:val="none" w:sz="0" w:space="0" w:color="auto"/>
        <w:right w:val="none" w:sz="0" w:space="0" w:color="auto"/>
      </w:divBdr>
    </w:div>
    <w:div w:id="884609958">
      <w:bodyDiv w:val="1"/>
      <w:marLeft w:val="0"/>
      <w:marRight w:val="0"/>
      <w:marTop w:val="0"/>
      <w:marBottom w:val="0"/>
      <w:divBdr>
        <w:top w:val="none" w:sz="0" w:space="0" w:color="auto"/>
        <w:left w:val="none" w:sz="0" w:space="0" w:color="auto"/>
        <w:bottom w:val="none" w:sz="0" w:space="0" w:color="auto"/>
        <w:right w:val="none" w:sz="0" w:space="0" w:color="auto"/>
      </w:divBdr>
    </w:div>
    <w:div w:id="884680481">
      <w:bodyDiv w:val="1"/>
      <w:marLeft w:val="0"/>
      <w:marRight w:val="0"/>
      <w:marTop w:val="0"/>
      <w:marBottom w:val="0"/>
      <w:divBdr>
        <w:top w:val="none" w:sz="0" w:space="0" w:color="auto"/>
        <w:left w:val="none" w:sz="0" w:space="0" w:color="auto"/>
        <w:bottom w:val="none" w:sz="0" w:space="0" w:color="auto"/>
        <w:right w:val="none" w:sz="0" w:space="0" w:color="auto"/>
      </w:divBdr>
    </w:div>
    <w:div w:id="884754487">
      <w:bodyDiv w:val="1"/>
      <w:marLeft w:val="0"/>
      <w:marRight w:val="0"/>
      <w:marTop w:val="0"/>
      <w:marBottom w:val="0"/>
      <w:divBdr>
        <w:top w:val="none" w:sz="0" w:space="0" w:color="auto"/>
        <w:left w:val="none" w:sz="0" w:space="0" w:color="auto"/>
        <w:bottom w:val="none" w:sz="0" w:space="0" w:color="auto"/>
        <w:right w:val="none" w:sz="0" w:space="0" w:color="auto"/>
      </w:divBdr>
    </w:div>
    <w:div w:id="885218667">
      <w:bodyDiv w:val="1"/>
      <w:marLeft w:val="0"/>
      <w:marRight w:val="0"/>
      <w:marTop w:val="0"/>
      <w:marBottom w:val="0"/>
      <w:divBdr>
        <w:top w:val="none" w:sz="0" w:space="0" w:color="auto"/>
        <w:left w:val="none" w:sz="0" w:space="0" w:color="auto"/>
        <w:bottom w:val="none" w:sz="0" w:space="0" w:color="auto"/>
        <w:right w:val="none" w:sz="0" w:space="0" w:color="auto"/>
      </w:divBdr>
    </w:div>
    <w:div w:id="885337996">
      <w:bodyDiv w:val="1"/>
      <w:marLeft w:val="0"/>
      <w:marRight w:val="0"/>
      <w:marTop w:val="0"/>
      <w:marBottom w:val="0"/>
      <w:divBdr>
        <w:top w:val="none" w:sz="0" w:space="0" w:color="auto"/>
        <w:left w:val="none" w:sz="0" w:space="0" w:color="auto"/>
        <w:bottom w:val="none" w:sz="0" w:space="0" w:color="auto"/>
        <w:right w:val="none" w:sz="0" w:space="0" w:color="auto"/>
      </w:divBdr>
    </w:div>
    <w:div w:id="885406671">
      <w:bodyDiv w:val="1"/>
      <w:marLeft w:val="0"/>
      <w:marRight w:val="0"/>
      <w:marTop w:val="0"/>
      <w:marBottom w:val="0"/>
      <w:divBdr>
        <w:top w:val="none" w:sz="0" w:space="0" w:color="auto"/>
        <w:left w:val="none" w:sz="0" w:space="0" w:color="auto"/>
        <w:bottom w:val="none" w:sz="0" w:space="0" w:color="auto"/>
        <w:right w:val="none" w:sz="0" w:space="0" w:color="auto"/>
      </w:divBdr>
    </w:div>
    <w:div w:id="886064491">
      <w:bodyDiv w:val="1"/>
      <w:marLeft w:val="0"/>
      <w:marRight w:val="0"/>
      <w:marTop w:val="0"/>
      <w:marBottom w:val="0"/>
      <w:divBdr>
        <w:top w:val="none" w:sz="0" w:space="0" w:color="auto"/>
        <w:left w:val="none" w:sz="0" w:space="0" w:color="auto"/>
        <w:bottom w:val="none" w:sz="0" w:space="0" w:color="auto"/>
        <w:right w:val="none" w:sz="0" w:space="0" w:color="auto"/>
      </w:divBdr>
    </w:div>
    <w:div w:id="886338924">
      <w:bodyDiv w:val="1"/>
      <w:marLeft w:val="0"/>
      <w:marRight w:val="0"/>
      <w:marTop w:val="0"/>
      <w:marBottom w:val="0"/>
      <w:divBdr>
        <w:top w:val="none" w:sz="0" w:space="0" w:color="auto"/>
        <w:left w:val="none" w:sz="0" w:space="0" w:color="auto"/>
        <w:bottom w:val="none" w:sz="0" w:space="0" w:color="auto"/>
        <w:right w:val="none" w:sz="0" w:space="0" w:color="auto"/>
      </w:divBdr>
    </w:div>
    <w:div w:id="886376127">
      <w:bodyDiv w:val="1"/>
      <w:marLeft w:val="0"/>
      <w:marRight w:val="0"/>
      <w:marTop w:val="0"/>
      <w:marBottom w:val="0"/>
      <w:divBdr>
        <w:top w:val="none" w:sz="0" w:space="0" w:color="auto"/>
        <w:left w:val="none" w:sz="0" w:space="0" w:color="auto"/>
        <w:bottom w:val="none" w:sz="0" w:space="0" w:color="auto"/>
        <w:right w:val="none" w:sz="0" w:space="0" w:color="auto"/>
      </w:divBdr>
    </w:div>
    <w:div w:id="886768363">
      <w:bodyDiv w:val="1"/>
      <w:marLeft w:val="0"/>
      <w:marRight w:val="0"/>
      <w:marTop w:val="0"/>
      <w:marBottom w:val="0"/>
      <w:divBdr>
        <w:top w:val="none" w:sz="0" w:space="0" w:color="auto"/>
        <w:left w:val="none" w:sz="0" w:space="0" w:color="auto"/>
        <w:bottom w:val="none" w:sz="0" w:space="0" w:color="auto"/>
        <w:right w:val="none" w:sz="0" w:space="0" w:color="auto"/>
      </w:divBdr>
    </w:div>
    <w:div w:id="887303316">
      <w:bodyDiv w:val="1"/>
      <w:marLeft w:val="0"/>
      <w:marRight w:val="0"/>
      <w:marTop w:val="0"/>
      <w:marBottom w:val="0"/>
      <w:divBdr>
        <w:top w:val="none" w:sz="0" w:space="0" w:color="auto"/>
        <w:left w:val="none" w:sz="0" w:space="0" w:color="auto"/>
        <w:bottom w:val="none" w:sz="0" w:space="0" w:color="auto"/>
        <w:right w:val="none" w:sz="0" w:space="0" w:color="auto"/>
      </w:divBdr>
    </w:div>
    <w:div w:id="887761879">
      <w:bodyDiv w:val="1"/>
      <w:marLeft w:val="0"/>
      <w:marRight w:val="0"/>
      <w:marTop w:val="0"/>
      <w:marBottom w:val="0"/>
      <w:divBdr>
        <w:top w:val="none" w:sz="0" w:space="0" w:color="auto"/>
        <w:left w:val="none" w:sz="0" w:space="0" w:color="auto"/>
        <w:bottom w:val="none" w:sz="0" w:space="0" w:color="auto"/>
        <w:right w:val="none" w:sz="0" w:space="0" w:color="auto"/>
      </w:divBdr>
    </w:div>
    <w:div w:id="887840483">
      <w:bodyDiv w:val="1"/>
      <w:marLeft w:val="0"/>
      <w:marRight w:val="0"/>
      <w:marTop w:val="0"/>
      <w:marBottom w:val="0"/>
      <w:divBdr>
        <w:top w:val="none" w:sz="0" w:space="0" w:color="auto"/>
        <w:left w:val="none" w:sz="0" w:space="0" w:color="auto"/>
        <w:bottom w:val="none" w:sz="0" w:space="0" w:color="auto"/>
        <w:right w:val="none" w:sz="0" w:space="0" w:color="auto"/>
      </w:divBdr>
    </w:div>
    <w:div w:id="888107655">
      <w:bodyDiv w:val="1"/>
      <w:marLeft w:val="0"/>
      <w:marRight w:val="0"/>
      <w:marTop w:val="0"/>
      <w:marBottom w:val="0"/>
      <w:divBdr>
        <w:top w:val="none" w:sz="0" w:space="0" w:color="auto"/>
        <w:left w:val="none" w:sz="0" w:space="0" w:color="auto"/>
        <w:bottom w:val="none" w:sz="0" w:space="0" w:color="auto"/>
        <w:right w:val="none" w:sz="0" w:space="0" w:color="auto"/>
      </w:divBdr>
    </w:div>
    <w:div w:id="888222406">
      <w:bodyDiv w:val="1"/>
      <w:marLeft w:val="0"/>
      <w:marRight w:val="0"/>
      <w:marTop w:val="0"/>
      <w:marBottom w:val="0"/>
      <w:divBdr>
        <w:top w:val="none" w:sz="0" w:space="0" w:color="auto"/>
        <w:left w:val="none" w:sz="0" w:space="0" w:color="auto"/>
        <w:bottom w:val="none" w:sz="0" w:space="0" w:color="auto"/>
        <w:right w:val="none" w:sz="0" w:space="0" w:color="auto"/>
      </w:divBdr>
    </w:div>
    <w:div w:id="888803209">
      <w:bodyDiv w:val="1"/>
      <w:marLeft w:val="0"/>
      <w:marRight w:val="0"/>
      <w:marTop w:val="0"/>
      <w:marBottom w:val="0"/>
      <w:divBdr>
        <w:top w:val="none" w:sz="0" w:space="0" w:color="auto"/>
        <w:left w:val="none" w:sz="0" w:space="0" w:color="auto"/>
        <w:bottom w:val="none" w:sz="0" w:space="0" w:color="auto"/>
        <w:right w:val="none" w:sz="0" w:space="0" w:color="auto"/>
      </w:divBdr>
    </w:div>
    <w:div w:id="889070396">
      <w:bodyDiv w:val="1"/>
      <w:marLeft w:val="0"/>
      <w:marRight w:val="0"/>
      <w:marTop w:val="0"/>
      <w:marBottom w:val="0"/>
      <w:divBdr>
        <w:top w:val="none" w:sz="0" w:space="0" w:color="auto"/>
        <w:left w:val="none" w:sz="0" w:space="0" w:color="auto"/>
        <w:bottom w:val="none" w:sz="0" w:space="0" w:color="auto"/>
        <w:right w:val="none" w:sz="0" w:space="0" w:color="auto"/>
      </w:divBdr>
    </w:div>
    <w:div w:id="890069416">
      <w:bodyDiv w:val="1"/>
      <w:marLeft w:val="0"/>
      <w:marRight w:val="0"/>
      <w:marTop w:val="0"/>
      <w:marBottom w:val="0"/>
      <w:divBdr>
        <w:top w:val="none" w:sz="0" w:space="0" w:color="auto"/>
        <w:left w:val="none" w:sz="0" w:space="0" w:color="auto"/>
        <w:bottom w:val="none" w:sz="0" w:space="0" w:color="auto"/>
        <w:right w:val="none" w:sz="0" w:space="0" w:color="auto"/>
      </w:divBdr>
    </w:div>
    <w:div w:id="890264834">
      <w:bodyDiv w:val="1"/>
      <w:marLeft w:val="0"/>
      <w:marRight w:val="0"/>
      <w:marTop w:val="0"/>
      <w:marBottom w:val="0"/>
      <w:divBdr>
        <w:top w:val="none" w:sz="0" w:space="0" w:color="auto"/>
        <w:left w:val="none" w:sz="0" w:space="0" w:color="auto"/>
        <w:bottom w:val="none" w:sz="0" w:space="0" w:color="auto"/>
        <w:right w:val="none" w:sz="0" w:space="0" w:color="auto"/>
      </w:divBdr>
    </w:div>
    <w:div w:id="890463999">
      <w:bodyDiv w:val="1"/>
      <w:marLeft w:val="0"/>
      <w:marRight w:val="0"/>
      <w:marTop w:val="0"/>
      <w:marBottom w:val="0"/>
      <w:divBdr>
        <w:top w:val="none" w:sz="0" w:space="0" w:color="auto"/>
        <w:left w:val="none" w:sz="0" w:space="0" w:color="auto"/>
        <w:bottom w:val="none" w:sz="0" w:space="0" w:color="auto"/>
        <w:right w:val="none" w:sz="0" w:space="0" w:color="auto"/>
      </w:divBdr>
    </w:div>
    <w:div w:id="890768811">
      <w:bodyDiv w:val="1"/>
      <w:marLeft w:val="0"/>
      <w:marRight w:val="0"/>
      <w:marTop w:val="0"/>
      <w:marBottom w:val="0"/>
      <w:divBdr>
        <w:top w:val="none" w:sz="0" w:space="0" w:color="auto"/>
        <w:left w:val="none" w:sz="0" w:space="0" w:color="auto"/>
        <w:bottom w:val="none" w:sz="0" w:space="0" w:color="auto"/>
        <w:right w:val="none" w:sz="0" w:space="0" w:color="auto"/>
      </w:divBdr>
    </w:div>
    <w:div w:id="892498938">
      <w:bodyDiv w:val="1"/>
      <w:marLeft w:val="0"/>
      <w:marRight w:val="0"/>
      <w:marTop w:val="0"/>
      <w:marBottom w:val="0"/>
      <w:divBdr>
        <w:top w:val="none" w:sz="0" w:space="0" w:color="auto"/>
        <w:left w:val="none" w:sz="0" w:space="0" w:color="auto"/>
        <w:bottom w:val="none" w:sz="0" w:space="0" w:color="auto"/>
        <w:right w:val="none" w:sz="0" w:space="0" w:color="auto"/>
      </w:divBdr>
    </w:div>
    <w:div w:id="893081851">
      <w:bodyDiv w:val="1"/>
      <w:marLeft w:val="0"/>
      <w:marRight w:val="0"/>
      <w:marTop w:val="0"/>
      <w:marBottom w:val="0"/>
      <w:divBdr>
        <w:top w:val="none" w:sz="0" w:space="0" w:color="auto"/>
        <w:left w:val="none" w:sz="0" w:space="0" w:color="auto"/>
        <w:bottom w:val="none" w:sz="0" w:space="0" w:color="auto"/>
        <w:right w:val="none" w:sz="0" w:space="0" w:color="auto"/>
      </w:divBdr>
    </w:div>
    <w:div w:id="893396055">
      <w:bodyDiv w:val="1"/>
      <w:marLeft w:val="0"/>
      <w:marRight w:val="0"/>
      <w:marTop w:val="0"/>
      <w:marBottom w:val="0"/>
      <w:divBdr>
        <w:top w:val="none" w:sz="0" w:space="0" w:color="auto"/>
        <w:left w:val="none" w:sz="0" w:space="0" w:color="auto"/>
        <w:bottom w:val="none" w:sz="0" w:space="0" w:color="auto"/>
        <w:right w:val="none" w:sz="0" w:space="0" w:color="auto"/>
      </w:divBdr>
    </w:div>
    <w:div w:id="893545419">
      <w:bodyDiv w:val="1"/>
      <w:marLeft w:val="0"/>
      <w:marRight w:val="0"/>
      <w:marTop w:val="0"/>
      <w:marBottom w:val="0"/>
      <w:divBdr>
        <w:top w:val="none" w:sz="0" w:space="0" w:color="auto"/>
        <w:left w:val="none" w:sz="0" w:space="0" w:color="auto"/>
        <w:bottom w:val="none" w:sz="0" w:space="0" w:color="auto"/>
        <w:right w:val="none" w:sz="0" w:space="0" w:color="auto"/>
      </w:divBdr>
    </w:div>
    <w:div w:id="893590614">
      <w:bodyDiv w:val="1"/>
      <w:marLeft w:val="0"/>
      <w:marRight w:val="0"/>
      <w:marTop w:val="0"/>
      <w:marBottom w:val="0"/>
      <w:divBdr>
        <w:top w:val="none" w:sz="0" w:space="0" w:color="auto"/>
        <w:left w:val="none" w:sz="0" w:space="0" w:color="auto"/>
        <w:bottom w:val="none" w:sz="0" w:space="0" w:color="auto"/>
        <w:right w:val="none" w:sz="0" w:space="0" w:color="auto"/>
      </w:divBdr>
    </w:div>
    <w:div w:id="894008931">
      <w:bodyDiv w:val="1"/>
      <w:marLeft w:val="0"/>
      <w:marRight w:val="0"/>
      <w:marTop w:val="0"/>
      <w:marBottom w:val="0"/>
      <w:divBdr>
        <w:top w:val="none" w:sz="0" w:space="0" w:color="auto"/>
        <w:left w:val="none" w:sz="0" w:space="0" w:color="auto"/>
        <w:bottom w:val="none" w:sz="0" w:space="0" w:color="auto"/>
        <w:right w:val="none" w:sz="0" w:space="0" w:color="auto"/>
      </w:divBdr>
    </w:div>
    <w:div w:id="894239059">
      <w:bodyDiv w:val="1"/>
      <w:marLeft w:val="0"/>
      <w:marRight w:val="0"/>
      <w:marTop w:val="0"/>
      <w:marBottom w:val="0"/>
      <w:divBdr>
        <w:top w:val="none" w:sz="0" w:space="0" w:color="auto"/>
        <w:left w:val="none" w:sz="0" w:space="0" w:color="auto"/>
        <w:bottom w:val="none" w:sz="0" w:space="0" w:color="auto"/>
        <w:right w:val="none" w:sz="0" w:space="0" w:color="auto"/>
      </w:divBdr>
    </w:div>
    <w:div w:id="894315624">
      <w:bodyDiv w:val="1"/>
      <w:marLeft w:val="0"/>
      <w:marRight w:val="0"/>
      <w:marTop w:val="0"/>
      <w:marBottom w:val="0"/>
      <w:divBdr>
        <w:top w:val="none" w:sz="0" w:space="0" w:color="auto"/>
        <w:left w:val="none" w:sz="0" w:space="0" w:color="auto"/>
        <w:bottom w:val="none" w:sz="0" w:space="0" w:color="auto"/>
        <w:right w:val="none" w:sz="0" w:space="0" w:color="auto"/>
      </w:divBdr>
    </w:div>
    <w:div w:id="894513107">
      <w:bodyDiv w:val="1"/>
      <w:marLeft w:val="0"/>
      <w:marRight w:val="0"/>
      <w:marTop w:val="0"/>
      <w:marBottom w:val="0"/>
      <w:divBdr>
        <w:top w:val="none" w:sz="0" w:space="0" w:color="auto"/>
        <w:left w:val="none" w:sz="0" w:space="0" w:color="auto"/>
        <w:bottom w:val="none" w:sz="0" w:space="0" w:color="auto"/>
        <w:right w:val="none" w:sz="0" w:space="0" w:color="auto"/>
      </w:divBdr>
    </w:div>
    <w:div w:id="894968344">
      <w:bodyDiv w:val="1"/>
      <w:marLeft w:val="0"/>
      <w:marRight w:val="0"/>
      <w:marTop w:val="0"/>
      <w:marBottom w:val="0"/>
      <w:divBdr>
        <w:top w:val="none" w:sz="0" w:space="0" w:color="auto"/>
        <w:left w:val="none" w:sz="0" w:space="0" w:color="auto"/>
        <w:bottom w:val="none" w:sz="0" w:space="0" w:color="auto"/>
        <w:right w:val="none" w:sz="0" w:space="0" w:color="auto"/>
      </w:divBdr>
    </w:div>
    <w:div w:id="896159901">
      <w:bodyDiv w:val="1"/>
      <w:marLeft w:val="0"/>
      <w:marRight w:val="0"/>
      <w:marTop w:val="0"/>
      <w:marBottom w:val="0"/>
      <w:divBdr>
        <w:top w:val="none" w:sz="0" w:space="0" w:color="auto"/>
        <w:left w:val="none" w:sz="0" w:space="0" w:color="auto"/>
        <w:bottom w:val="none" w:sz="0" w:space="0" w:color="auto"/>
        <w:right w:val="none" w:sz="0" w:space="0" w:color="auto"/>
      </w:divBdr>
    </w:div>
    <w:div w:id="896210195">
      <w:bodyDiv w:val="1"/>
      <w:marLeft w:val="0"/>
      <w:marRight w:val="0"/>
      <w:marTop w:val="0"/>
      <w:marBottom w:val="0"/>
      <w:divBdr>
        <w:top w:val="none" w:sz="0" w:space="0" w:color="auto"/>
        <w:left w:val="none" w:sz="0" w:space="0" w:color="auto"/>
        <w:bottom w:val="none" w:sz="0" w:space="0" w:color="auto"/>
        <w:right w:val="none" w:sz="0" w:space="0" w:color="auto"/>
      </w:divBdr>
    </w:div>
    <w:div w:id="896670568">
      <w:bodyDiv w:val="1"/>
      <w:marLeft w:val="0"/>
      <w:marRight w:val="0"/>
      <w:marTop w:val="0"/>
      <w:marBottom w:val="0"/>
      <w:divBdr>
        <w:top w:val="none" w:sz="0" w:space="0" w:color="auto"/>
        <w:left w:val="none" w:sz="0" w:space="0" w:color="auto"/>
        <w:bottom w:val="none" w:sz="0" w:space="0" w:color="auto"/>
        <w:right w:val="none" w:sz="0" w:space="0" w:color="auto"/>
      </w:divBdr>
    </w:div>
    <w:div w:id="897203090">
      <w:bodyDiv w:val="1"/>
      <w:marLeft w:val="0"/>
      <w:marRight w:val="0"/>
      <w:marTop w:val="0"/>
      <w:marBottom w:val="0"/>
      <w:divBdr>
        <w:top w:val="none" w:sz="0" w:space="0" w:color="auto"/>
        <w:left w:val="none" w:sz="0" w:space="0" w:color="auto"/>
        <w:bottom w:val="none" w:sz="0" w:space="0" w:color="auto"/>
        <w:right w:val="none" w:sz="0" w:space="0" w:color="auto"/>
      </w:divBdr>
    </w:div>
    <w:div w:id="897326961">
      <w:bodyDiv w:val="1"/>
      <w:marLeft w:val="0"/>
      <w:marRight w:val="0"/>
      <w:marTop w:val="0"/>
      <w:marBottom w:val="0"/>
      <w:divBdr>
        <w:top w:val="none" w:sz="0" w:space="0" w:color="auto"/>
        <w:left w:val="none" w:sz="0" w:space="0" w:color="auto"/>
        <w:bottom w:val="none" w:sz="0" w:space="0" w:color="auto"/>
        <w:right w:val="none" w:sz="0" w:space="0" w:color="auto"/>
      </w:divBdr>
    </w:div>
    <w:div w:id="897592006">
      <w:bodyDiv w:val="1"/>
      <w:marLeft w:val="0"/>
      <w:marRight w:val="0"/>
      <w:marTop w:val="0"/>
      <w:marBottom w:val="0"/>
      <w:divBdr>
        <w:top w:val="none" w:sz="0" w:space="0" w:color="auto"/>
        <w:left w:val="none" w:sz="0" w:space="0" w:color="auto"/>
        <w:bottom w:val="none" w:sz="0" w:space="0" w:color="auto"/>
        <w:right w:val="none" w:sz="0" w:space="0" w:color="auto"/>
      </w:divBdr>
    </w:div>
    <w:div w:id="897859279">
      <w:bodyDiv w:val="1"/>
      <w:marLeft w:val="0"/>
      <w:marRight w:val="0"/>
      <w:marTop w:val="0"/>
      <w:marBottom w:val="0"/>
      <w:divBdr>
        <w:top w:val="none" w:sz="0" w:space="0" w:color="auto"/>
        <w:left w:val="none" w:sz="0" w:space="0" w:color="auto"/>
        <w:bottom w:val="none" w:sz="0" w:space="0" w:color="auto"/>
        <w:right w:val="none" w:sz="0" w:space="0" w:color="auto"/>
      </w:divBdr>
    </w:div>
    <w:div w:id="897976039">
      <w:bodyDiv w:val="1"/>
      <w:marLeft w:val="0"/>
      <w:marRight w:val="0"/>
      <w:marTop w:val="0"/>
      <w:marBottom w:val="0"/>
      <w:divBdr>
        <w:top w:val="none" w:sz="0" w:space="0" w:color="auto"/>
        <w:left w:val="none" w:sz="0" w:space="0" w:color="auto"/>
        <w:bottom w:val="none" w:sz="0" w:space="0" w:color="auto"/>
        <w:right w:val="none" w:sz="0" w:space="0" w:color="auto"/>
      </w:divBdr>
    </w:div>
    <w:div w:id="898706841">
      <w:bodyDiv w:val="1"/>
      <w:marLeft w:val="0"/>
      <w:marRight w:val="0"/>
      <w:marTop w:val="0"/>
      <w:marBottom w:val="0"/>
      <w:divBdr>
        <w:top w:val="none" w:sz="0" w:space="0" w:color="auto"/>
        <w:left w:val="none" w:sz="0" w:space="0" w:color="auto"/>
        <w:bottom w:val="none" w:sz="0" w:space="0" w:color="auto"/>
        <w:right w:val="none" w:sz="0" w:space="0" w:color="auto"/>
      </w:divBdr>
    </w:div>
    <w:div w:id="899167462">
      <w:bodyDiv w:val="1"/>
      <w:marLeft w:val="0"/>
      <w:marRight w:val="0"/>
      <w:marTop w:val="0"/>
      <w:marBottom w:val="0"/>
      <w:divBdr>
        <w:top w:val="none" w:sz="0" w:space="0" w:color="auto"/>
        <w:left w:val="none" w:sz="0" w:space="0" w:color="auto"/>
        <w:bottom w:val="none" w:sz="0" w:space="0" w:color="auto"/>
        <w:right w:val="none" w:sz="0" w:space="0" w:color="auto"/>
      </w:divBdr>
    </w:div>
    <w:div w:id="899899111">
      <w:bodyDiv w:val="1"/>
      <w:marLeft w:val="0"/>
      <w:marRight w:val="0"/>
      <w:marTop w:val="0"/>
      <w:marBottom w:val="0"/>
      <w:divBdr>
        <w:top w:val="none" w:sz="0" w:space="0" w:color="auto"/>
        <w:left w:val="none" w:sz="0" w:space="0" w:color="auto"/>
        <w:bottom w:val="none" w:sz="0" w:space="0" w:color="auto"/>
        <w:right w:val="none" w:sz="0" w:space="0" w:color="auto"/>
      </w:divBdr>
    </w:div>
    <w:div w:id="900559177">
      <w:bodyDiv w:val="1"/>
      <w:marLeft w:val="0"/>
      <w:marRight w:val="0"/>
      <w:marTop w:val="0"/>
      <w:marBottom w:val="0"/>
      <w:divBdr>
        <w:top w:val="none" w:sz="0" w:space="0" w:color="auto"/>
        <w:left w:val="none" w:sz="0" w:space="0" w:color="auto"/>
        <w:bottom w:val="none" w:sz="0" w:space="0" w:color="auto"/>
        <w:right w:val="none" w:sz="0" w:space="0" w:color="auto"/>
      </w:divBdr>
    </w:div>
    <w:div w:id="901332020">
      <w:bodyDiv w:val="1"/>
      <w:marLeft w:val="0"/>
      <w:marRight w:val="0"/>
      <w:marTop w:val="0"/>
      <w:marBottom w:val="0"/>
      <w:divBdr>
        <w:top w:val="none" w:sz="0" w:space="0" w:color="auto"/>
        <w:left w:val="none" w:sz="0" w:space="0" w:color="auto"/>
        <w:bottom w:val="none" w:sz="0" w:space="0" w:color="auto"/>
        <w:right w:val="none" w:sz="0" w:space="0" w:color="auto"/>
      </w:divBdr>
    </w:div>
    <w:div w:id="901717002">
      <w:bodyDiv w:val="1"/>
      <w:marLeft w:val="0"/>
      <w:marRight w:val="0"/>
      <w:marTop w:val="0"/>
      <w:marBottom w:val="0"/>
      <w:divBdr>
        <w:top w:val="none" w:sz="0" w:space="0" w:color="auto"/>
        <w:left w:val="none" w:sz="0" w:space="0" w:color="auto"/>
        <w:bottom w:val="none" w:sz="0" w:space="0" w:color="auto"/>
        <w:right w:val="none" w:sz="0" w:space="0" w:color="auto"/>
      </w:divBdr>
    </w:div>
    <w:div w:id="901795560">
      <w:bodyDiv w:val="1"/>
      <w:marLeft w:val="0"/>
      <w:marRight w:val="0"/>
      <w:marTop w:val="0"/>
      <w:marBottom w:val="0"/>
      <w:divBdr>
        <w:top w:val="none" w:sz="0" w:space="0" w:color="auto"/>
        <w:left w:val="none" w:sz="0" w:space="0" w:color="auto"/>
        <w:bottom w:val="none" w:sz="0" w:space="0" w:color="auto"/>
        <w:right w:val="none" w:sz="0" w:space="0" w:color="auto"/>
      </w:divBdr>
    </w:div>
    <w:div w:id="901871587">
      <w:bodyDiv w:val="1"/>
      <w:marLeft w:val="0"/>
      <w:marRight w:val="0"/>
      <w:marTop w:val="0"/>
      <w:marBottom w:val="0"/>
      <w:divBdr>
        <w:top w:val="none" w:sz="0" w:space="0" w:color="auto"/>
        <w:left w:val="none" w:sz="0" w:space="0" w:color="auto"/>
        <w:bottom w:val="none" w:sz="0" w:space="0" w:color="auto"/>
        <w:right w:val="none" w:sz="0" w:space="0" w:color="auto"/>
      </w:divBdr>
    </w:div>
    <w:div w:id="902135281">
      <w:bodyDiv w:val="1"/>
      <w:marLeft w:val="0"/>
      <w:marRight w:val="0"/>
      <w:marTop w:val="0"/>
      <w:marBottom w:val="0"/>
      <w:divBdr>
        <w:top w:val="none" w:sz="0" w:space="0" w:color="auto"/>
        <w:left w:val="none" w:sz="0" w:space="0" w:color="auto"/>
        <w:bottom w:val="none" w:sz="0" w:space="0" w:color="auto"/>
        <w:right w:val="none" w:sz="0" w:space="0" w:color="auto"/>
      </w:divBdr>
    </w:div>
    <w:div w:id="903104156">
      <w:bodyDiv w:val="1"/>
      <w:marLeft w:val="0"/>
      <w:marRight w:val="0"/>
      <w:marTop w:val="0"/>
      <w:marBottom w:val="0"/>
      <w:divBdr>
        <w:top w:val="none" w:sz="0" w:space="0" w:color="auto"/>
        <w:left w:val="none" w:sz="0" w:space="0" w:color="auto"/>
        <w:bottom w:val="none" w:sz="0" w:space="0" w:color="auto"/>
        <w:right w:val="none" w:sz="0" w:space="0" w:color="auto"/>
      </w:divBdr>
    </w:div>
    <w:div w:id="903217580">
      <w:bodyDiv w:val="1"/>
      <w:marLeft w:val="0"/>
      <w:marRight w:val="0"/>
      <w:marTop w:val="0"/>
      <w:marBottom w:val="0"/>
      <w:divBdr>
        <w:top w:val="none" w:sz="0" w:space="0" w:color="auto"/>
        <w:left w:val="none" w:sz="0" w:space="0" w:color="auto"/>
        <w:bottom w:val="none" w:sz="0" w:space="0" w:color="auto"/>
        <w:right w:val="none" w:sz="0" w:space="0" w:color="auto"/>
      </w:divBdr>
    </w:div>
    <w:div w:id="903492820">
      <w:bodyDiv w:val="1"/>
      <w:marLeft w:val="0"/>
      <w:marRight w:val="0"/>
      <w:marTop w:val="0"/>
      <w:marBottom w:val="0"/>
      <w:divBdr>
        <w:top w:val="none" w:sz="0" w:space="0" w:color="auto"/>
        <w:left w:val="none" w:sz="0" w:space="0" w:color="auto"/>
        <w:bottom w:val="none" w:sz="0" w:space="0" w:color="auto"/>
        <w:right w:val="none" w:sz="0" w:space="0" w:color="auto"/>
      </w:divBdr>
    </w:div>
    <w:div w:id="903833462">
      <w:bodyDiv w:val="1"/>
      <w:marLeft w:val="0"/>
      <w:marRight w:val="0"/>
      <w:marTop w:val="0"/>
      <w:marBottom w:val="0"/>
      <w:divBdr>
        <w:top w:val="none" w:sz="0" w:space="0" w:color="auto"/>
        <w:left w:val="none" w:sz="0" w:space="0" w:color="auto"/>
        <w:bottom w:val="none" w:sz="0" w:space="0" w:color="auto"/>
        <w:right w:val="none" w:sz="0" w:space="0" w:color="auto"/>
      </w:divBdr>
    </w:div>
    <w:div w:id="904217603">
      <w:bodyDiv w:val="1"/>
      <w:marLeft w:val="0"/>
      <w:marRight w:val="0"/>
      <w:marTop w:val="0"/>
      <w:marBottom w:val="0"/>
      <w:divBdr>
        <w:top w:val="none" w:sz="0" w:space="0" w:color="auto"/>
        <w:left w:val="none" w:sz="0" w:space="0" w:color="auto"/>
        <w:bottom w:val="none" w:sz="0" w:space="0" w:color="auto"/>
        <w:right w:val="none" w:sz="0" w:space="0" w:color="auto"/>
      </w:divBdr>
    </w:div>
    <w:div w:id="904607348">
      <w:bodyDiv w:val="1"/>
      <w:marLeft w:val="0"/>
      <w:marRight w:val="0"/>
      <w:marTop w:val="0"/>
      <w:marBottom w:val="0"/>
      <w:divBdr>
        <w:top w:val="none" w:sz="0" w:space="0" w:color="auto"/>
        <w:left w:val="none" w:sz="0" w:space="0" w:color="auto"/>
        <w:bottom w:val="none" w:sz="0" w:space="0" w:color="auto"/>
        <w:right w:val="none" w:sz="0" w:space="0" w:color="auto"/>
      </w:divBdr>
    </w:div>
    <w:div w:id="904948672">
      <w:bodyDiv w:val="1"/>
      <w:marLeft w:val="0"/>
      <w:marRight w:val="0"/>
      <w:marTop w:val="0"/>
      <w:marBottom w:val="0"/>
      <w:divBdr>
        <w:top w:val="none" w:sz="0" w:space="0" w:color="auto"/>
        <w:left w:val="none" w:sz="0" w:space="0" w:color="auto"/>
        <w:bottom w:val="none" w:sz="0" w:space="0" w:color="auto"/>
        <w:right w:val="none" w:sz="0" w:space="0" w:color="auto"/>
      </w:divBdr>
    </w:div>
    <w:div w:id="904991772">
      <w:bodyDiv w:val="1"/>
      <w:marLeft w:val="0"/>
      <w:marRight w:val="0"/>
      <w:marTop w:val="0"/>
      <w:marBottom w:val="0"/>
      <w:divBdr>
        <w:top w:val="none" w:sz="0" w:space="0" w:color="auto"/>
        <w:left w:val="none" w:sz="0" w:space="0" w:color="auto"/>
        <w:bottom w:val="none" w:sz="0" w:space="0" w:color="auto"/>
        <w:right w:val="none" w:sz="0" w:space="0" w:color="auto"/>
      </w:divBdr>
    </w:div>
    <w:div w:id="905184457">
      <w:bodyDiv w:val="1"/>
      <w:marLeft w:val="0"/>
      <w:marRight w:val="0"/>
      <w:marTop w:val="0"/>
      <w:marBottom w:val="0"/>
      <w:divBdr>
        <w:top w:val="none" w:sz="0" w:space="0" w:color="auto"/>
        <w:left w:val="none" w:sz="0" w:space="0" w:color="auto"/>
        <w:bottom w:val="none" w:sz="0" w:space="0" w:color="auto"/>
        <w:right w:val="none" w:sz="0" w:space="0" w:color="auto"/>
      </w:divBdr>
    </w:div>
    <w:div w:id="905380670">
      <w:bodyDiv w:val="1"/>
      <w:marLeft w:val="0"/>
      <w:marRight w:val="0"/>
      <w:marTop w:val="0"/>
      <w:marBottom w:val="0"/>
      <w:divBdr>
        <w:top w:val="none" w:sz="0" w:space="0" w:color="auto"/>
        <w:left w:val="none" w:sz="0" w:space="0" w:color="auto"/>
        <w:bottom w:val="none" w:sz="0" w:space="0" w:color="auto"/>
        <w:right w:val="none" w:sz="0" w:space="0" w:color="auto"/>
      </w:divBdr>
    </w:div>
    <w:div w:id="905916347">
      <w:bodyDiv w:val="1"/>
      <w:marLeft w:val="0"/>
      <w:marRight w:val="0"/>
      <w:marTop w:val="0"/>
      <w:marBottom w:val="0"/>
      <w:divBdr>
        <w:top w:val="none" w:sz="0" w:space="0" w:color="auto"/>
        <w:left w:val="none" w:sz="0" w:space="0" w:color="auto"/>
        <w:bottom w:val="none" w:sz="0" w:space="0" w:color="auto"/>
        <w:right w:val="none" w:sz="0" w:space="0" w:color="auto"/>
      </w:divBdr>
    </w:div>
    <w:div w:id="906451205">
      <w:bodyDiv w:val="1"/>
      <w:marLeft w:val="0"/>
      <w:marRight w:val="0"/>
      <w:marTop w:val="0"/>
      <w:marBottom w:val="0"/>
      <w:divBdr>
        <w:top w:val="none" w:sz="0" w:space="0" w:color="auto"/>
        <w:left w:val="none" w:sz="0" w:space="0" w:color="auto"/>
        <w:bottom w:val="none" w:sz="0" w:space="0" w:color="auto"/>
        <w:right w:val="none" w:sz="0" w:space="0" w:color="auto"/>
      </w:divBdr>
    </w:div>
    <w:div w:id="906460046">
      <w:bodyDiv w:val="1"/>
      <w:marLeft w:val="0"/>
      <w:marRight w:val="0"/>
      <w:marTop w:val="0"/>
      <w:marBottom w:val="0"/>
      <w:divBdr>
        <w:top w:val="none" w:sz="0" w:space="0" w:color="auto"/>
        <w:left w:val="none" w:sz="0" w:space="0" w:color="auto"/>
        <w:bottom w:val="none" w:sz="0" w:space="0" w:color="auto"/>
        <w:right w:val="none" w:sz="0" w:space="0" w:color="auto"/>
      </w:divBdr>
    </w:div>
    <w:div w:id="906569807">
      <w:bodyDiv w:val="1"/>
      <w:marLeft w:val="0"/>
      <w:marRight w:val="0"/>
      <w:marTop w:val="0"/>
      <w:marBottom w:val="0"/>
      <w:divBdr>
        <w:top w:val="none" w:sz="0" w:space="0" w:color="auto"/>
        <w:left w:val="none" w:sz="0" w:space="0" w:color="auto"/>
        <w:bottom w:val="none" w:sz="0" w:space="0" w:color="auto"/>
        <w:right w:val="none" w:sz="0" w:space="0" w:color="auto"/>
      </w:divBdr>
    </w:div>
    <w:div w:id="906915898">
      <w:bodyDiv w:val="1"/>
      <w:marLeft w:val="0"/>
      <w:marRight w:val="0"/>
      <w:marTop w:val="0"/>
      <w:marBottom w:val="0"/>
      <w:divBdr>
        <w:top w:val="none" w:sz="0" w:space="0" w:color="auto"/>
        <w:left w:val="none" w:sz="0" w:space="0" w:color="auto"/>
        <w:bottom w:val="none" w:sz="0" w:space="0" w:color="auto"/>
        <w:right w:val="none" w:sz="0" w:space="0" w:color="auto"/>
      </w:divBdr>
    </w:div>
    <w:div w:id="906955697">
      <w:bodyDiv w:val="1"/>
      <w:marLeft w:val="0"/>
      <w:marRight w:val="0"/>
      <w:marTop w:val="0"/>
      <w:marBottom w:val="0"/>
      <w:divBdr>
        <w:top w:val="none" w:sz="0" w:space="0" w:color="auto"/>
        <w:left w:val="none" w:sz="0" w:space="0" w:color="auto"/>
        <w:bottom w:val="none" w:sz="0" w:space="0" w:color="auto"/>
        <w:right w:val="none" w:sz="0" w:space="0" w:color="auto"/>
      </w:divBdr>
    </w:div>
    <w:div w:id="907496825">
      <w:bodyDiv w:val="1"/>
      <w:marLeft w:val="0"/>
      <w:marRight w:val="0"/>
      <w:marTop w:val="0"/>
      <w:marBottom w:val="0"/>
      <w:divBdr>
        <w:top w:val="none" w:sz="0" w:space="0" w:color="auto"/>
        <w:left w:val="none" w:sz="0" w:space="0" w:color="auto"/>
        <w:bottom w:val="none" w:sz="0" w:space="0" w:color="auto"/>
        <w:right w:val="none" w:sz="0" w:space="0" w:color="auto"/>
      </w:divBdr>
    </w:div>
    <w:div w:id="907766387">
      <w:bodyDiv w:val="1"/>
      <w:marLeft w:val="0"/>
      <w:marRight w:val="0"/>
      <w:marTop w:val="0"/>
      <w:marBottom w:val="0"/>
      <w:divBdr>
        <w:top w:val="none" w:sz="0" w:space="0" w:color="auto"/>
        <w:left w:val="none" w:sz="0" w:space="0" w:color="auto"/>
        <w:bottom w:val="none" w:sz="0" w:space="0" w:color="auto"/>
        <w:right w:val="none" w:sz="0" w:space="0" w:color="auto"/>
      </w:divBdr>
    </w:div>
    <w:div w:id="908614353">
      <w:bodyDiv w:val="1"/>
      <w:marLeft w:val="0"/>
      <w:marRight w:val="0"/>
      <w:marTop w:val="0"/>
      <w:marBottom w:val="0"/>
      <w:divBdr>
        <w:top w:val="none" w:sz="0" w:space="0" w:color="auto"/>
        <w:left w:val="none" w:sz="0" w:space="0" w:color="auto"/>
        <w:bottom w:val="none" w:sz="0" w:space="0" w:color="auto"/>
        <w:right w:val="none" w:sz="0" w:space="0" w:color="auto"/>
      </w:divBdr>
    </w:div>
    <w:div w:id="908661890">
      <w:bodyDiv w:val="1"/>
      <w:marLeft w:val="0"/>
      <w:marRight w:val="0"/>
      <w:marTop w:val="0"/>
      <w:marBottom w:val="0"/>
      <w:divBdr>
        <w:top w:val="none" w:sz="0" w:space="0" w:color="auto"/>
        <w:left w:val="none" w:sz="0" w:space="0" w:color="auto"/>
        <w:bottom w:val="none" w:sz="0" w:space="0" w:color="auto"/>
        <w:right w:val="none" w:sz="0" w:space="0" w:color="auto"/>
      </w:divBdr>
    </w:div>
    <w:div w:id="908924453">
      <w:bodyDiv w:val="1"/>
      <w:marLeft w:val="0"/>
      <w:marRight w:val="0"/>
      <w:marTop w:val="0"/>
      <w:marBottom w:val="0"/>
      <w:divBdr>
        <w:top w:val="none" w:sz="0" w:space="0" w:color="auto"/>
        <w:left w:val="none" w:sz="0" w:space="0" w:color="auto"/>
        <w:bottom w:val="none" w:sz="0" w:space="0" w:color="auto"/>
        <w:right w:val="none" w:sz="0" w:space="0" w:color="auto"/>
      </w:divBdr>
    </w:div>
    <w:div w:id="909533539">
      <w:bodyDiv w:val="1"/>
      <w:marLeft w:val="0"/>
      <w:marRight w:val="0"/>
      <w:marTop w:val="0"/>
      <w:marBottom w:val="0"/>
      <w:divBdr>
        <w:top w:val="none" w:sz="0" w:space="0" w:color="auto"/>
        <w:left w:val="none" w:sz="0" w:space="0" w:color="auto"/>
        <w:bottom w:val="none" w:sz="0" w:space="0" w:color="auto"/>
        <w:right w:val="none" w:sz="0" w:space="0" w:color="auto"/>
      </w:divBdr>
    </w:div>
    <w:div w:id="909778883">
      <w:bodyDiv w:val="1"/>
      <w:marLeft w:val="0"/>
      <w:marRight w:val="0"/>
      <w:marTop w:val="0"/>
      <w:marBottom w:val="0"/>
      <w:divBdr>
        <w:top w:val="none" w:sz="0" w:space="0" w:color="auto"/>
        <w:left w:val="none" w:sz="0" w:space="0" w:color="auto"/>
        <w:bottom w:val="none" w:sz="0" w:space="0" w:color="auto"/>
        <w:right w:val="none" w:sz="0" w:space="0" w:color="auto"/>
      </w:divBdr>
    </w:div>
    <w:div w:id="911040343">
      <w:bodyDiv w:val="1"/>
      <w:marLeft w:val="0"/>
      <w:marRight w:val="0"/>
      <w:marTop w:val="0"/>
      <w:marBottom w:val="0"/>
      <w:divBdr>
        <w:top w:val="none" w:sz="0" w:space="0" w:color="auto"/>
        <w:left w:val="none" w:sz="0" w:space="0" w:color="auto"/>
        <w:bottom w:val="none" w:sz="0" w:space="0" w:color="auto"/>
        <w:right w:val="none" w:sz="0" w:space="0" w:color="auto"/>
      </w:divBdr>
    </w:div>
    <w:div w:id="911307709">
      <w:bodyDiv w:val="1"/>
      <w:marLeft w:val="0"/>
      <w:marRight w:val="0"/>
      <w:marTop w:val="0"/>
      <w:marBottom w:val="0"/>
      <w:divBdr>
        <w:top w:val="none" w:sz="0" w:space="0" w:color="auto"/>
        <w:left w:val="none" w:sz="0" w:space="0" w:color="auto"/>
        <w:bottom w:val="none" w:sz="0" w:space="0" w:color="auto"/>
        <w:right w:val="none" w:sz="0" w:space="0" w:color="auto"/>
      </w:divBdr>
    </w:div>
    <w:div w:id="911545811">
      <w:bodyDiv w:val="1"/>
      <w:marLeft w:val="0"/>
      <w:marRight w:val="0"/>
      <w:marTop w:val="0"/>
      <w:marBottom w:val="0"/>
      <w:divBdr>
        <w:top w:val="none" w:sz="0" w:space="0" w:color="auto"/>
        <w:left w:val="none" w:sz="0" w:space="0" w:color="auto"/>
        <w:bottom w:val="none" w:sz="0" w:space="0" w:color="auto"/>
        <w:right w:val="none" w:sz="0" w:space="0" w:color="auto"/>
      </w:divBdr>
    </w:div>
    <w:div w:id="911551470">
      <w:bodyDiv w:val="1"/>
      <w:marLeft w:val="0"/>
      <w:marRight w:val="0"/>
      <w:marTop w:val="0"/>
      <w:marBottom w:val="0"/>
      <w:divBdr>
        <w:top w:val="none" w:sz="0" w:space="0" w:color="auto"/>
        <w:left w:val="none" w:sz="0" w:space="0" w:color="auto"/>
        <w:bottom w:val="none" w:sz="0" w:space="0" w:color="auto"/>
        <w:right w:val="none" w:sz="0" w:space="0" w:color="auto"/>
      </w:divBdr>
    </w:div>
    <w:div w:id="911622487">
      <w:bodyDiv w:val="1"/>
      <w:marLeft w:val="0"/>
      <w:marRight w:val="0"/>
      <w:marTop w:val="0"/>
      <w:marBottom w:val="0"/>
      <w:divBdr>
        <w:top w:val="none" w:sz="0" w:space="0" w:color="auto"/>
        <w:left w:val="none" w:sz="0" w:space="0" w:color="auto"/>
        <w:bottom w:val="none" w:sz="0" w:space="0" w:color="auto"/>
        <w:right w:val="none" w:sz="0" w:space="0" w:color="auto"/>
      </w:divBdr>
    </w:div>
    <w:div w:id="911937132">
      <w:bodyDiv w:val="1"/>
      <w:marLeft w:val="0"/>
      <w:marRight w:val="0"/>
      <w:marTop w:val="0"/>
      <w:marBottom w:val="0"/>
      <w:divBdr>
        <w:top w:val="none" w:sz="0" w:space="0" w:color="auto"/>
        <w:left w:val="none" w:sz="0" w:space="0" w:color="auto"/>
        <w:bottom w:val="none" w:sz="0" w:space="0" w:color="auto"/>
        <w:right w:val="none" w:sz="0" w:space="0" w:color="auto"/>
      </w:divBdr>
    </w:div>
    <w:div w:id="911963531">
      <w:bodyDiv w:val="1"/>
      <w:marLeft w:val="0"/>
      <w:marRight w:val="0"/>
      <w:marTop w:val="0"/>
      <w:marBottom w:val="0"/>
      <w:divBdr>
        <w:top w:val="none" w:sz="0" w:space="0" w:color="auto"/>
        <w:left w:val="none" w:sz="0" w:space="0" w:color="auto"/>
        <w:bottom w:val="none" w:sz="0" w:space="0" w:color="auto"/>
        <w:right w:val="none" w:sz="0" w:space="0" w:color="auto"/>
      </w:divBdr>
    </w:div>
    <w:div w:id="912013514">
      <w:bodyDiv w:val="1"/>
      <w:marLeft w:val="0"/>
      <w:marRight w:val="0"/>
      <w:marTop w:val="0"/>
      <w:marBottom w:val="0"/>
      <w:divBdr>
        <w:top w:val="none" w:sz="0" w:space="0" w:color="auto"/>
        <w:left w:val="none" w:sz="0" w:space="0" w:color="auto"/>
        <w:bottom w:val="none" w:sz="0" w:space="0" w:color="auto"/>
        <w:right w:val="none" w:sz="0" w:space="0" w:color="auto"/>
      </w:divBdr>
    </w:div>
    <w:div w:id="913398621">
      <w:bodyDiv w:val="1"/>
      <w:marLeft w:val="0"/>
      <w:marRight w:val="0"/>
      <w:marTop w:val="0"/>
      <w:marBottom w:val="0"/>
      <w:divBdr>
        <w:top w:val="none" w:sz="0" w:space="0" w:color="auto"/>
        <w:left w:val="none" w:sz="0" w:space="0" w:color="auto"/>
        <w:bottom w:val="none" w:sz="0" w:space="0" w:color="auto"/>
        <w:right w:val="none" w:sz="0" w:space="0" w:color="auto"/>
      </w:divBdr>
    </w:div>
    <w:div w:id="914972308">
      <w:bodyDiv w:val="1"/>
      <w:marLeft w:val="0"/>
      <w:marRight w:val="0"/>
      <w:marTop w:val="0"/>
      <w:marBottom w:val="0"/>
      <w:divBdr>
        <w:top w:val="none" w:sz="0" w:space="0" w:color="auto"/>
        <w:left w:val="none" w:sz="0" w:space="0" w:color="auto"/>
        <w:bottom w:val="none" w:sz="0" w:space="0" w:color="auto"/>
        <w:right w:val="none" w:sz="0" w:space="0" w:color="auto"/>
      </w:divBdr>
    </w:div>
    <w:div w:id="915213123">
      <w:bodyDiv w:val="1"/>
      <w:marLeft w:val="0"/>
      <w:marRight w:val="0"/>
      <w:marTop w:val="0"/>
      <w:marBottom w:val="0"/>
      <w:divBdr>
        <w:top w:val="none" w:sz="0" w:space="0" w:color="auto"/>
        <w:left w:val="none" w:sz="0" w:space="0" w:color="auto"/>
        <w:bottom w:val="none" w:sz="0" w:space="0" w:color="auto"/>
        <w:right w:val="none" w:sz="0" w:space="0" w:color="auto"/>
      </w:divBdr>
    </w:div>
    <w:div w:id="915407737">
      <w:bodyDiv w:val="1"/>
      <w:marLeft w:val="0"/>
      <w:marRight w:val="0"/>
      <w:marTop w:val="0"/>
      <w:marBottom w:val="0"/>
      <w:divBdr>
        <w:top w:val="none" w:sz="0" w:space="0" w:color="auto"/>
        <w:left w:val="none" w:sz="0" w:space="0" w:color="auto"/>
        <w:bottom w:val="none" w:sz="0" w:space="0" w:color="auto"/>
        <w:right w:val="none" w:sz="0" w:space="0" w:color="auto"/>
      </w:divBdr>
    </w:div>
    <w:div w:id="917445406">
      <w:bodyDiv w:val="1"/>
      <w:marLeft w:val="0"/>
      <w:marRight w:val="0"/>
      <w:marTop w:val="0"/>
      <w:marBottom w:val="0"/>
      <w:divBdr>
        <w:top w:val="none" w:sz="0" w:space="0" w:color="auto"/>
        <w:left w:val="none" w:sz="0" w:space="0" w:color="auto"/>
        <w:bottom w:val="none" w:sz="0" w:space="0" w:color="auto"/>
        <w:right w:val="none" w:sz="0" w:space="0" w:color="auto"/>
      </w:divBdr>
    </w:div>
    <w:div w:id="917447628">
      <w:bodyDiv w:val="1"/>
      <w:marLeft w:val="0"/>
      <w:marRight w:val="0"/>
      <w:marTop w:val="0"/>
      <w:marBottom w:val="0"/>
      <w:divBdr>
        <w:top w:val="none" w:sz="0" w:space="0" w:color="auto"/>
        <w:left w:val="none" w:sz="0" w:space="0" w:color="auto"/>
        <w:bottom w:val="none" w:sz="0" w:space="0" w:color="auto"/>
        <w:right w:val="none" w:sz="0" w:space="0" w:color="auto"/>
      </w:divBdr>
    </w:div>
    <w:div w:id="917599232">
      <w:bodyDiv w:val="1"/>
      <w:marLeft w:val="0"/>
      <w:marRight w:val="0"/>
      <w:marTop w:val="0"/>
      <w:marBottom w:val="0"/>
      <w:divBdr>
        <w:top w:val="none" w:sz="0" w:space="0" w:color="auto"/>
        <w:left w:val="none" w:sz="0" w:space="0" w:color="auto"/>
        <w:bottom w:val="none" w:sz="0" w:space="0" w:color="auto"/>
        <w:right w:val="none" w:sz="0" w:space="0" w:color="auto"/>
      </w:divBdr>
    </w:div>
    <w:div w:id="917861240">
      <w:bodyDiv w:val="1"/>
      <w:marLeft w:val="0"/>
      <w:marRight w:val="0"/>
      <w:marTop w:val="0"/>
      <w:marBottom w:val="0"/>
      <w:divBdr>
        <w:top w:val="none" w:sz="0" w:space="0" w:color="auto"/>
        <w:left w:val="none" w:sz="0" w:space="0" w:color="auto"/>
        <w:bottom w:val="none" w:sz="0" w:space="0" w:color="auto"/>
        <w:right w:val="none" w:sz="0" w:space="0" w:color="auto"/>
      </w:divBdr>
    </w:div>
    <w:div w:id="918247185">
      <w:bodyDiv w:val="1"/>
      <w:marLeft w:val="0"/>
      <w:marRight w:val="0"/>
      <w:marTop w:val="0"/>
      <w:marBottom w:val="0"/>
      <w:divBdr>
        <w:top w:val="none" w:sz="0" w:space="0" w:color="auto"/>
        <w:left w:val="none" w:sz="0" w:space="0" w:color="auto"/>
        <w:bottom w:val="none" w:sz="0" w:space="0" w:color="auto"/>
        <w:right w:val="none" w:sz="0" w:space="0" w:color="auto"/>
      </w:divBdr>
    </w:div>
    <w:div w:id="918514316">
      <w:bodyDiv w:val="1"/>
      <w:marLeft w:val="0"/>
      <w:marRight w:val="0"/>
      <w:marTop w:val="0"/>
      <w:marBottom w:val="0"/>
      <w:divBdr>
        <w:top w:val="none" w:sz="0" w:space="0" w:color="auto"/>
        <w:left w:val="none" w:sz="0" w:space="0" w:color="auto"/>
        <w:bottom w:val="none" w:sz="0" w:space="0" w:color="auto"/>
        <w:right w:val="none" w:sz="0" w:space="0" w:color="auto"/>
      </w:divBdr>
    </w:div>
    <w:div w:id="919144947">
      <w:bodyDiv w:val="1"/>
      <w:marLeft w:val="0"/>
      <w:marRight w:val="0"/>
      <w:marTop w:val="0"/>
      <w:marBottom w:val="0"/>
      <w:divBdr>
        <w:top w:val="none" w:sz="0" w:space="0" w:color="auto"/>
        <w:left w:val="none" w:sz="0" w:space="0" w:color="auto"/>
        <w:bottom w:val="none" w:sz="0" w:space="0" w:color="auto"/>
        <w:right w:val="none" w:sz="0" w:space="0" w:color="auto"/>
      </w:divBdr>
    </w:div>
    <w:div w:id="919214382">
      <w:bodyDiv w:val="1"/>
      <w:marLeft w:val="0"/>
      <w:marRight w:val="0"/>
      <w:marTop w:val="0"/>
      <w:marBottom w:val="0"/>
      <w:divBdr>
        <w:top w:val="none" w:sz="0" w:space="0" w:color="auto"/>
        <w:left w:val="none" w:sz="0" w:space="0" w:color="auto"/>
        <w:bottom w:val="none" w:sz="0" w:space="0" w:color="auto"/>
        <w:right w:val="none" w:sz="0" w:space="0" w:color="auto"/>
      </w:divBdr>
    </w:div>
    <w:div w:id="919410500">
      <w:bodyDiv w:val="1"/>
      <w:marLeft w:val="0"/>
      <w:marRight w:val="0"/>
      <w:marTop w:val="0"/>
      <w:marBottom w:val="0"/>
      <w:divBdr>
        <w:top w:val="none" w:sz="0" w:space="0" w:color="auto"/>
        <w:left w:val="none" w:sz="0" w:space="0" w:color="auto"/>
        <w:bottom w:val="none" w:sz="0" w:space="0" w:color="auto"/>
        <w:right w:val="none" w:sz="0" w:space="0" w:color="auto"/>
      </w:divBdr>
    </w:div>
    <w:div w:id="919800962">
      <w:bodyDiv w:val="1"/>
      <w:marLeft w:val="0"/>
      <w:marRight w:val="0"/>
      <w:marTop w:val="0"/>
      <w:marBottom w:val="0"/>
      <w:divBdr>
        <w:top w:val="none" w:sz="0" w:space="0" w:color="auto"/>
        <w:left w:val="none" w:sz="0" w:space="0" w:color="auto"/>
        <w:bottom w:val="none" w:sz="0" w:space="0" w:color="auto"/>
        <w:right w:val="none" w:sz="0" w:space="0" w:color="auto"/>
      </w:divBdr>
    </w:div>
    <w:div w:id="920213628">
      <w:bodyDiv w:val="1"/>
      <w:marLeft w:val="0"/>
      <w:marRight w:val="0"/>
      <w:marTop w:val="0"/>
      <w:marBottom w:val="0"/>
      <w:divBdr>
        <w:top w:val="none" w:sz="0" w:space="0" w:color="auto"/>
        <w:left w:val="none" w:sz="0" w:space="0" w:color="auto"/>
        <w:bottom w:val="none" w:sz="0" w:space="0" w:color="auto"/>
        <w:right w:val="none" w:sz="0" w:space="0" w:color="auto"/>
      </w:divBdr>
    </w:div>
    <w:div w:id="921525888">
      <w:bodyDiv w:val="1"/>
      <w:marLeft w:val="0"/>
      <w:marRight w:val="0"/>
      <w:marTop w:val="0"/>
      <w:marBottom w:val="0"/>
      <w:divBdr>
        <w:top w:val="none" w:sz="0" w:space="0" w:color="auto"/>
        <w:left w:val="none" w:sz="0" w:space="0" w:color="auto"/>
        <w:bottom w:val="none" w:sz="0" w:space="0" w:color="auto"/>
        <w:right w:val="none" w:sz="0" w:space="0" w:color="auto"/>
      </w:divBdr>
    </w:div>
    <w:div w:id="922026829">
      <w:bodyDiv w:val="1"/>
      <w:marLeft w:val="0"/>
      <w:marRight w:val="0"/>
      <w:marTop w:val="0"/>
      <w:marBottom w:val="0"/>
      <w:divBdr>
        <w:top w:val="none" w:sz="0" w:space="0" w:color="auto"/>
        <w:left w:val="none" w:sz="0" w:space="0" w:color="auto"/>
        <w:bottom w:val="none" w:sz="0" w:space="0" w:color="auto"/>
        <w:right w:val="none" w:sz="0" w:space="0" w:color="auto"/>
      </w:divBdr>
    </w:div>
    <w:div w:id="922763194">
      <w:bodyDiv w:val="1"/>
      <w:marLeft w:val="0"/>
      <w:marRight w:val="0"/>
      <w:marTop w:val="0"/>
      <w:marBottom w:val="0"/>
      <w:divBdr>
        <w:top w:val="none" w:sz="0" w:space="0" w:color="auto"/>
        <w:left w:val="none" w:sz="0" w:space="0" w:color="auto"/>
        <w:bottom w:val="none" w:sz="0" w:space="0" w:color="auto"/>
        <w:right w:val="none" w:sz="0" w:space="0" w:color="auto"/>
      </w:divBdr>
    </w:div>
    <w:div w:id="922907944">
      <w:bodyDiv w:val="1"/>
      <w:marLeft w:val="0"/>
      <w:marRight w:val="0"/>
      <w:marTop w:val="0"/>
      <w:marBottom w:val="0"/>
      <w:divBdr>
        <w:top w:val="none" w:sz="0" w:space="0" w:color="auto"/>
        <w:left w:val="none" w:sz="0" w:space="0" w:color="auto"/>
        <w:bottom w:val="none" w:sz="0" w:space="0" w:color="auto"/>
        <w:right w:val="none" w:sz="0" w:space="0" w:color="auto"/>
      </w:divBdr>
    </w:div>
    <w:div w:id="923804548">
      <w:bodyDiv w:val="1"/>
      <w:marLeft w:val="0"/>
      <w:marRight w:val="0"/>
      <w:marTop w:val="0"/>
      <w:marBottom w:val="0"/>
      <w:divBdr>
        <w:top w:val="none" w:sz="0" w:space="0" w:color="auto"/>
        <w:left w:val="none" w:sz="0" w:space="0" w:color="auto"/>
        <w:bottom w:val="none" w:sz="0" w:space="0" w:color="auto"/>
        <w:right w:val="none" w:sz="0" w:space="0" w:color="auto"/>
      </w:divBdr>
    </w:div>
    <w:div w:id="924145999">
      <w:bodyDiv w:val="1"/>
      <w:marLeft w:val="0"/>
      <w:marRight w:val="0"/>
      <w:marTop w:val="0"/>
      <w:marBottom w:val="0"/>
      <w:divBdr>
        <w:top w:val="none" w:sz="0" w:space="0" w:color="auto"/>
        <w:left w:val="none" w:sz="0" w:space="0" w:color="auto"/>
        <w:bottom w:val="none" w:sz="0" w:space="0" w:color="auto"/>
        <w:right w:val="none" w:sz="0" w:space="0" w:color="auto"/>
      </w:divBdr>
    </w:div>
    <w:div w:id="924537204">
      <w:bodyDiv w:val="1"/>
      <w:marLeft w:val="0"/>
      <w:marRight w:val="0"/>
      <w:marTop w:val="0"/>
      <w:marBottom w:val="0"/>
      <w:divBdr>
        <w:top w:val="none" w:sz="0" w:space="0" w:color="auto"/>
        <w:left w:val="none" w:sz="0" w:space="0" w:color="auto"/>
        <w:bottom w:val="none" w:sz="0" w:space="0" w:color="auto"/>
        <w:right w:val="none" w:sz="0" w:space="0" w:color="auto"/>
      </w:divBdr>
    </w:div>
    <w:div w:id="924875394">
      <w:bodyDiv w:val="1"/>
      <w:marLeft w:val="0"/>
      <w:marRight w:val="0"/>
      <w:marTop w:val="0"/>
      <w:marBottom w:val="0"/>
      <w:divBdr>
        <w:top w:val="none" w:sz="0" w:space="0" w:color="auto"/>
        <w:left w:val="none" w:sz="0" w:space="0" w:color="auto"/>
        <w:bottom w:val="none" w:sz="0" w:space="0" w:color="auto"/>
        <w:right w:val="none" w:sz="0" w:space="0" w:color="auto"/>
      </w:divBdr>
    </w:div>
    <w:div w:id="925112529">
      <w:bodyDiv w:val="1"/>
      <w:marLeft w:val="0"/>
      <w:marRight w:val="0"/>
      <w:marTop w:val="0"/>
      <w:marBottom w:val="0"/>
      <w:divBdr>
        <w:top w:val="none" w:sz="0" w:space="0" w:color="auto"/>
        <w:left w:val="none" w:sz="0" w:space="0" w:color="auto"/>
        <w:bottom w:val="none" w:sz="0" w:space="0" w:color="auto"/>
        <w:right w:val="none" w:sz="0" w:space="0" w:color="auto"/>
      </w:divBdr>
    </w:div>
    <w:div w:id="925115793">
      <w:bodyDiv w:val="1"/>
      <w:marLeft w:val="0"/>
      <w:marRight w:val="0"/>
      <w:marTop w:val="0"/>
      <w:marBottom w:val="0"/>
      <w:divBdr>
        <w:top w:val="none" w:sz="0" w:space="0" w:color="auto"/>
        <w:left w:val="none" w:sz="0" w:space="0" w:color="auto"/>
        <w:bottom w:val="none" w:sz="0" w:space="0" w:color="auto"/>
        <w:right w:val="none" w:sz="0" w:space="0" w:color="auto"/>
      </w:divBdr>
    </w:div>
    <w:div w:id="926112846">
      <w:bodyDiv w:val="1"/>
      <w:marLeft w:val="0"/>
      <w:marRight w:val="0"/>
      <w:marTop w:val="0"/>
      <w:marBottom w:val="0"/>
      <w:divBdr>
        <w:top w:val="none" w:sz="0" w:space="0" w:color="auto"/>
        <w:left w:val="none" w:sz="0" w:space="0" w:color="auto"/>
        <w:bottom w:val="none" w:sz="0" w:space="0" w:color="auto"/>
        <w:right w:val="none" w:sz="0" w:space="0" w:color="auto"/>
      </w:divBdr>
    </w:div>
    <w:div w:id="926501297">
      <w:bodyDiv w:val="1"/>
      <w:marLeft w:val="0"/>
      <w:marRight w:val="0"/>
      <w:marTop w:val="0"/>
      <w:marBottom w:val="0"/>
      <w:divBdr>
        <w:top w:val="none" w:sz="0" w:space="0" w:color="auto"/>
        <w:left w:val="none" w:sz="0" w:space="0" w:color="auto"/>
        <w:bottom w:val="none" w:sz="0" w:space="0" w:color="auto"/>
        <w:right w:val="none" w:sz="0" w:space="0" w:color="auto"/>
      </w:divBdr>
    </w:div>
    <w:div w:id="927348954">
      <w:bodyDiv w:val="1"/>
      <w:marLeft w:val="0"/>
      <w:marRight w:val="0"/>
      <w:marTop w:val="0"/>
      <w:marBottom w:val="0"/>
      <w:divBdr>
        <w:top w:val="none" w:sz="0" w:space="0" w:color="auto"/>
        <w:left w:val="none" w:sz="0" w:space="0" w:color="auto"/>
        <w:bottom w:val="none" w:sz="0" w:space="0" w:color="auto"/>
        <w:right w:val="none" w:sz="0" w:space="0" w:color="auto"/>
      </w:divBdr>
    </w:div>
    <w:div w:id="928583204">
      <w:bodyDiv w:val="1"/>
      <w:marLeft w:val="0"/>
      <w:marRight w:val="0"/>
      <w:marTop w:val="0"/>
      <w:marBottom w:val="0"/>
      <w:divBdr>
        <w:top w:val="none" w:sz="0" w:space="0" w:color="auto"/>
        <w:left w:val="none" w:sz="0" w:space="0" w:color="auto"/>
        <w:bottom w:val="none" w:sz="0" w:space="0" w:color="auto"/>
        <w:right w:val="none" w:sz="0" w:space="0" w:color="auto"/>
      </w:divBdr>
    </w:div>
    <w:div w:id="928657636">
      <w:bodyDiv w:val="1"/>
      <w:marLeft w:val="0"/>
      <w:marRight w:val="0"/>
      <w:marTop w:val="0"/>
      <w:marBottom w:val="0"/>
      <w:divBdr>
        <w:top w:val="none" w:sz="0" w:space="0" w:color="auto"/>
        <w:left w:val="none" w:sz="0" w:space="0" w:color="auto"/>
        <w:bottom w:val="none" w:sz="0" w:space="0" w:color="auto"/>
        <w:right w:val="none" w:sz="0" w:space="0" w:color="auto"/>
      </w:divBdr>
    </w:div>
    <w:div w:id="928923904">
      <w:bodyDiv w:val="1"/>
      <w:marLeft w:val="0"/>
      <w:marRight w:val="0"/>
      <w:marTop w:val="0"/>
      <w:marBottom w:val="0"/>
      <w:divBdr>
        <w:top w:val="none" w:sz="0" w:space="0" w:color="auto"/>
        <w:left w:val="none" w:sz="0" w:space="0" w:color="auto"/>
        <w:bottom w:val="none" w:sz="0" w:space="0" w:color="auto"/>
        <w:right w:val="none" w:sz="0" w:space="0" w:color="auto"/>
      </w:divBdr>
    </w:div>
    <w:div w:id="929116446">
      <w:bodyDiv w:val="1"/>
      <w:marLeft w:val="0"/>
      <w:marRight w:val="0"/>
      <w:marTop w:val="0"/>
      <w:marBottom w:val="0"/>
      <w:divBdr>
        <w:top w:val="none" w:sz="0" w:space="0" w:color="auto"/>
        <w:left w:val="none" w:sz="0" w:space="0" w:color="auto"/>
        <w:bottom w:val="none" w:sz="0" w:space="0" w:color="auto"/>
        <w:right w:val="none" w:sz="0" w:space="0" w:color="auto"/>
      </w:divBdr>
    </w:div>
    <w:div w:id="929386268">
      <w:bodyDiv w:val="1"/>
      <w:marLeft w:val="0"/>
      <w:marRight w:val="0"/>
      <w:marTop w:val="0"/>
      <w:marBottom w:val="0"/>
      <w:divBdr>
        <w:top w:val="none" w:sz="0" w:space="0" w:color="auto"/>
        <w:left w:val="none" w:sz="0" w:space="0" w:color="auto"/>
        <w:bottom w:val="none" w:sz="0" w:space="0" w:color="auto"/>
        <w:right w:val="none" w:sz="0" w:space="0" w:color="auto"/>
      </w:divBdr>
    </w:div>
    <w:div w:id="929507836">
      <w:bodyDiv w:val="1"/>
      <w:marLeft w:val="0"/>
      <w:marRight w:val="0"/>
      <w:marTop w:val="0"/>
      <w:marBottom w:val="0"/>
      <w:divBdr>
        <w:top w:val="none" w:sz="0" w:space="0" w:color="auto"/>
        <w:left w:val="none" w:sz="0" w:space="0" w:color="auto"/>
        <w:bottom w:val="none" w:sz="0" w:space="0" w:color="auto"/>
        <w:right w:val="none" w:sz="0" w:space="0" w:color="auto"/>
      </w:divBdr>
    </w:div>
    <w:div w:id="929579416">
      <w:bodyDiv w:val="1"/>
      <w:marLeft w:val="0"/>
      <w:marRight w:val="0"/>
      <w:marTop w:val="0"/>
      <w:marBottom w:val="0"/>
      <w:divBdr>
        <w:top w:val="none" w:sz="0" w:space="0" w:color="auto"/>
        <w:left w:val="none" w:sz="0" w:space="0" w:color="auto"/>
        <w:bottom w:val="none" w:sz="0" w:space="0" w:color="auto"/>
        <w:right w:val="none" w:sz="0" w:space="0" w:color="auto"/>
      </w:divBdr>
    </w:div>
    <w:div w:id="930233968">
      <w:bodyDiv w:val="1"/>
      <w:marLeft w:val="0"/>
      <w:marRight w:val="0"/>
      <w:marTop w:val="0"/>
      <w:marBottom w:val="0"/>
      <w:divBdr>
        <w:top w:val="none" w:sz="0" w:space="0" w:color="auto"/>
        <w:left w:val="none" w:sz="0" w:space="0" w:color="auto"/>
        <w:bottom w:val="none" w:sz="0" w:space="0" w:color="auto"/>
        <w:right w:val="none" w:sz="0" w:space="0" w:color="auto"/>
      </w:divBdr>
    </w:div>
    <w:div w:id="931595645">
      <w:bodyDiv w:val="1"/>
      <w:marLeft w:val="0"/>
      <w:marRight w:val="0"/>
      <w:marTop w:val="0"/>
      <w:marBottom w:val="0"/>
      <w:divBdr>
        <w:top w:val="none" w:sz="0" w:space="0" w:color="auto"/>
        <w:left w:val="none" w:sz="0" w:space="0" w:color="auto"/>
        <w:bottom w:val="none" w:sz="0" w:space="0" w:color="auto"/>
        <w:right w:val="none" w:sz="0" w:space="0" w:color="auto"/>
      </w:divBdr>
    </w:div>
    <w:div w:id="931859644">
      <w:bodyDiv w:val="1"/>
      <w:marLeft w:val="0"/>
      <w:marRight w:val="0"/>
      <w:marTop w:val="0"/>
      <w:marBottom w:val="0"/>
      <w:divBdr>
        <w:top w:val="none" w:sz="0" w:space="0" w:color="auto"/>
        <w:left w:val="none" w:sz="0" w:space="0" w:color="auto"/>
        <w:bottom w:val="none" w:sz="0" w:space="0" w:color="auto"/>
        <w:right w:val="none" w:sz="0" w:space="0" w:color="auto"/>
      </w:divBdr>
    </w:div>
    <w:div w:id="932202138">
      <w:bodyDiv w:val="1"/>
      <w:marLeft w:val="0"/>
      <w:marRight w:val="0"/>
      <w:marTop w:val="0"/>
      <w:marBottom w:val="0"/>
      <w:divBdr>
        <w:top w:val="none" w:sz="0" w:space="0" w:color="auto"/>
        <w:left w:val="none" w:sz="0" w:space="0" w:color="auto"/>
        <w:bottom w:val="none" w:sz="0" w:space="0" w:color="auto"/>
        <w:right w:val="none" w:sz="0" w:space="0" w:color="auto"/>
      </w:divBdr>
    </w:div>
    <w:div w:id="932663447">
      <w:bodyDiv w:val="1"/>
      <w:marLeft w:val="0"/>
      <w:marRight w:val="0"/>
      <w:marTop w:val="0"/>
      <w:marBottom w:val="0"/>
      <w:divBdr>
        <w:top w:val="none" w:sz="0" w:space="0" w:color="auto"/>
        <w:left w:val="none" w:sz="0" w:space="0" w:color="auto"/>
        <w:bottom w:val="none" w:sz="0" w:space="0" w:color="auto"/>
        <w:right w:val="none" w:sz="0" w:space="0" w:color="auto"/>
      </w:divBdr>
    </w:div>
    <w:div w:id="932863654">
      <w:bodyDiv w:val="1"/>
      <w:marLeft w:val="0"/>
      <w:marRight w:val="0"/>
      <w:marTop w:val="0"/>
      <w:marBottom w:val="0"/>
      <w:divBdr>
        <w:top w:val="none" w:sz="0" w:space="0" w:color="auto"/>
        <w:left w:val="none" w:sz="0" w:space="0" w:color="auto"/>
        <w:bottom w:val="none" w:sz="0" w:space="0" w:color="auto"/>
        <w:right w:val="none" w:sz="0" w:space="0" w:color="auto"/>
      </w:divBdr>
    </w:div>
    <w:div w:id="933900589">
      <w:bodyDiv w:val="1"/>
      <w:marLeft w:val="0"/>
      <w:marRight w:val="0"/>
      <w:marTop w:val="0"/>
      <w:marBottom w:val="0"/>
      <w:divBdr>
        <w:top w:val="none" w:sz="0" w:space="0" w:color="auto"/>
        <w:left w:val="none" w:sz="0" w:space="0" w:color="auto"/>
        <w:bottom w:val="none" w:sz="0" w:space="0" w:color="auto"/>
        <w:right w:val="none" w:sz="0" w:space="0" w:color="auto"/>
      </w:divBdr>
    </w:div>
    <w:div w:id="933905742">
      <w:bodyDiv w:val="1"/>
      <w:marLeft w:val="0"/>
      <w:marRight w:val="0"/>
      <w:marTop w:val="0"/>
      <w:marBottom w:val="0"/>
      <w:divBdr>
        <w:top w:val="none" w:sz="0" w:space="0" w:color="auto"/>
        <w:left w:val="none" w:sz="0" w:space="0" w:color="auto"/>
        <w:bottom w:val="none" w:sz="0" w:space="0" w:color="auto"/>
        <w:right w:val="none" w:sz="0" w:space="0" w:color="auto"/>
      </w:divBdr>
    </w:div>
    <w:div w:id="933980612">
      <w:bodyDiv w:val="1"/>
      <w:marLeft w:val="0"/>
      <w:marRight w:val="0"/>
      <w:marTop w:val="0"/>
      <w:marBottom w:val="0"/>
      <w:divBdr>
        <w:top w:val="none" w:sz="0" w:space="0" w:color="auto"/>
        <w:left w:val="none" w:sz="0" w:space="0" w:color="auto"/>
        <w:bottom w:val="none" w:sz="0" w:space="0" w:color="auto"/>
        <w:right w:val="none" w:sz="0" w:space="0" w:color="auto"/>
      </w:divBdr>
    </w:div>
    <w:div w:id="934243697">
      <w:bodyDiv w:val="1"/>
      <w:marLeft w:val="0"/>
      <w:marRight w:val="0"/>
      <w:marTop w:val="0"/>
      <w:marBottom w:val="0"/>
      <w:divBdr>
        <w:top w:val="none" w:sz="0" w:space="0" w:color="auto"/>
        <w:left w:val="none" w:sz="0" w:space="0" w:color="auto"/>
        <w:bottom w:val="none" w:sz="0" w:space="0" w:color="auto"/>
        <w:right w:val="none" w:sz="0" w:space="0" w:color="auto"/>
      </w:divBdr>
    </w:div>
    <w:div w:id="935359839">
      <w:bodyDiv w:val="1"/>
      <w:marLeft w:val="0"/>
      <w:marRight w:val="0"/>
      <w:marTop w:val="0"/>
      <w:marBottom w:val="0"/>
      <w:divBdr>
        <w:top w:val="none" w:sz="0" w:space="0" w:color="auto"/>
        <w:left w:val="none" w:sz="0" w:space="0" w:color="auto"/>
        <w:bottom w:val="none" w:sz="0" w:space="0" w:color="auto"/>
        <w:right w:val="none" w:sz="0" w:space="0" w:color="auto"/>
      </w:divBdr>
    </w:div>
    <w:div w:id="935675659">
      <w:bodyDiv w:val="1"/>
      <w:marLeft w:val="0"/>
      <w:marRight w:val="0"/>
      <w:marTop w:val="0"/>
      <w:marBottom w:val="0"/>
      <w:divBdr>
        <w:top w:val="none" w:sz="0" w:space="0" w:color="auto"/>
        <w:left w:val="none" w:sz="0" w:space="0" w:color="auto"/>
        <w:bottom w:val="none" w:sz="0" w:space="0" w:color="auto"/>
        <w:right w:val="none" w:sz="0" w:space="0" w:color="auto"/>
      </w:divBdr>
    </w:div>
    <w:div w:id="936211764">
      <w:bodyDiv w:val="1"/>
      <w:marLeft w:val="0"/>
      <w:marRight w:val="0"/>
      <w:marTop w:val="0"/>
      <w:marBottom w:val="0"/>
      <w:divBdr>
        <w:top w:val="none" w:sz="0" w:space="0" w:color="auto"/>
        <w:left w:val="none" w:sz="0" w:space="0" w:color="auto"/>
        <w:bottom w:val="none" w:sz="0" w:space="0" w:color="auto"/>
        <w:right w:val="none" w:sz="0" w:space="0" w:color="auto"/>
      </w:divBdr>
    </w:div>
    <w:div w:id="936984901">
      <w:bodyDiv w:val="1"/>
      <w:marLeft w:val="0"/>
      <w:marRight w:val="0"/>
      <w:marTop w:val="0"/>
      <w:marBottom w:val="0"/>
      <w:divBdr>
        <w:top w:val="none" w:sz="0" w:space="0" w:color="auto"/>
        <w:left w:val="none" w:sz="0" w:space="0" w:color="auto"/>
        <w:bottom w:val="none" w:sz="0" w:space="0" w:color="auto"/>
        <w:right w:val="none" w:sz="0" w:space="0" w:color="auto"/>
      </w:divBdr>
    </w:div>
    <w:div w:id="937173950">
      <w:bodyDiv w:val="1"/>
      <w:marLeft w:val="0"/>
      <w:marRight w:val="0"/>
      <w:marTop w:val="0"/>
      <w:marBottom w:val="0"/>
      <w:divBdr>
        <w:top w:val="none" w:sz="0" w:space="0" w:color="auto"/>
        <w:left w:val="none" w:sz="0" w:space="0" w:color="auto"/>
        <w:bottom w:val="none" w:sz="0" w:space="0" w:color="auto"/>
        <w:right w:val="none" w:sz="0" w:space="0" w:color="auto"/>
      </w:divBdr>
    </w:div>
    <w:div w:id="937492626">
      <w:bodyDiv w:val="1"/>
      <w:marLeft w:val="0"/>
      <w:marRight w:val="0"/>
      <w:marTop w:val="0"/>
      <w:marBottom w:val="0"/>
      <w:divBdr>
        <w:top w:val="none" w:sz="0" w:space="0" w:color="auto"/>
        <w:left w:val="none" w:sz="0" w:space="0" w:color="auto"/>
        <w:bottom w:val="none" w:sz="0" w:space="0" w:color="auto"/>
        <w:right w:val="none" w:sz="0" w:space="0" w:color="auto"/>
      </w:divBdr>
    </w:div>
    <w:div w:id="937564555">
      <w:bodyDiv w:val="1"/>
      <w:marLeft w:val="0"/>
      <w:marRight w:val="0"/>
      <w:marTop w:val="0"/>
      <w:marBottom w:val="0"/>
      <w:divBdr>
        <w:top w:val="none" w:sz="0" w:space="0" w:color="auto"/>
        <w:left w:val="none" w:sz="0" w:space="0" w:color="auto"/>
        <w:bottom w:val="none" w:sz="0" w:space="0" w:color="auto"/>
        <w:right w:val="none" w:sz="0" w:space="0" w:color="auto"/>
      </w:divBdr>
    </w:div>
    <w:div w:id="938105216">
      <w:bodyDiv w:val="1"/>
      <w:marLeft w:val="0"/>
      <w:marRight w:val="0"/>
      <w:marTop w:val="0"/>
      <w:marBottom w:val="0"/>
      <w:divBdr>
        <w:top w:val="none" w:sz="0" w:space="0" w:color="auto"/>
        <w:left w:val="none" w:sz="0" w:space="0" w:color="auto"/>
        <w:bottom w:val="none" w:sz="0" w:space="0" w:color="auto"/>
        <w:right w:val="none" w:sz="0" w:space="0" w:color="auto"/>
      </w:divBdr>
    </w:div>
    <w:div w:id="938219021">
      <w:bodyDiv w:val="1"/>
      <w:marLeft w:val="0"/>
      <w:marRight w:val="0"/>
      <w:marTop w:val="0"/>
      <w:marBottom w:val="0"/>
      <w:divBdr>
        <w:top w:val="none" w:sz="0" w:space="0" w:color="auto"/>
        <w:left w:val="none" w:sz="0" w:space="0" w:color="auto"/>
        <w:bottom w:val="none" w:sz="0" w:space="0" w:color="auto"/>
        <w:right w:val="none" w:sz="0" w:space="0" w:color="auto"/>
      </w:divBdr>
    </w:div>
    <w:div w:id="939097930">
      <w:bodyDiv w:val="1"/>
      <w:marLeft w:val="0"/>
      <w:marRight w:val="0"/>
      <w:marTop w:val="0"/>
      <w:marBottom w:val="0"/>
      <w:divBdr>
        <w:top w:val="none" w:sz="0" w:space="0" w:color="auto"/>
        <w:left w:val="none" w:sz="0" w:space="0" w:color="auto"/>
        <w:bottom w:val="none" w:sz="0" w:space="0" w:color="auto"/>
        <w:right w:val="none" w:sz="0" w:space="0" w:color="auto"/>
      </w:divBdr>
    </w:div>
    <w:div w:id="939531821">
      <w:bodyDiv w:val="1"/>
      <w:marLeft w:val="0"/>
      <w:marRight w:val="0"/>
      <w:marTop w:val="0"/>
      <w:marBottom w:val="0"/>
      <w:divBdr>
        <w:top w:val="none" w:sz="0" w:space="0" w:color="auto"/>
        <w:left w:val="none" w:sz="0" w:space="0" w:color="auto"/>
        <w:bottom w:val="none" w:sz="0" w:space="0" w:color="auto"/>
        <w:right w:val="none" w:sz="0" w:space="0" w:color="auto"/>
      </w:divBdr>
    </w:div>
    <w:div w:id="940600580">
      <w:bodyDiv w:val="1"/>
      <w:marLeft w:val="0"/>
      <w:marRight w:val="0"/>
      <w:marTop w:val="0"/>
      <w:marBottom w:val="0"/>
      <w:divBdr>
        <w:top w:val="none" w:sz="0" w:space="0" w:color="auto"/>
        <w:left w:val="none" w:sz="0" w:space="0" w:color="auto"/>
        <w:bottom w:val="none" w:sz="0" w:space="0" w:color="auto"/>
        <w:right w:val="none" w:sz="0" w:space="0" w:color="auto"/>
      </w:divBdr>
    </w:div>
    <w:div w:id="940603011">
      <w:bodyDiv w:val="1"/>
      <w:marLeft w:val="0"/>
      <w:marRight w:val="0"/>
      <w:marTop w:val="0"/>
      <w:marBottom w:val="0"/>
      <w:divBdr>
        <w:top w:val="none" w:sz="0" w:space="0" w:color="auto"/>
        <w:left w:val="none" w:sz="0" w:space="0" w:color="auto"/>
        <w:bottom w:val="none" w:sz="0" w:space="0" w:color="auto"/>
        <w:right w:val="none" w:sz="0" w:space="0" w:color="auto"/>
      </w:divBdr>
    </w:div>
    <w:div w:id="941038198">
      <w:bodyDiv w:val="1"/>
      <w:marLeft w:val="0"/>
      <w:marRight w:val="0"/>
      <w:marTop w:val="0"/>
      <w:marBottom w:val="0"/>
      <w:divBdr>
        <w:top w:val="none" w:sz="0" w:space="0" w:color="auto"/>
        <w:left w:val="none" w:sz="0" w:space="0" w:color="auto"/>
        <w:bottom w:val="none" w:sz="0" w:space="0" w:color="auto"/>
        <w:right w:val="none" w:sz="0" w:space="0" w:color="auto"/>
      </w:divBdr>
    </w:div>
    <w:div w:id="941182534">
      <w:bodyDiv w:val="1"/>
      <w:marLeft w:val="0"/>
      <w:marRight w:val="0"/>
      <w:marTop w:val="0"/>
      <w:marBottom w:val="0"/>
      <w:divBdr>
        <w:top w:val="none" w:sz="0" w:space="0" w:color="auto"/>
        <w:left w:val="none" w:sz="0" w:space="0" w:color="auto"/>
        <w:bottom w:val="none" w:sz="0" w:space="0" w:color="auto"/>
        <w:right w:val="none" w:sz="0" w:space="0" w:color="auto"/>
      </w:divBdr>
    </w:div>
    <w:div w:id="941717766">
      <w:bodyDiv w:val="1"/>
      <w:marLeft w:val="0"/>
      <w:marRight w:val="0"/>
      <w:marTop w:val="0"/>
      <w:marBottom w:val="0"/>
      <w:divBdr>
        <w:top w:val="none" w:sz="0" w:space="0" w:color="auto"/>
        <w:left w:val="none" w:sz="0" w:space="0" w:color="auto"/>
        <w:bottom w:val="none" w:sz="0" w:space="0" w:color="auto"/>
        <w:right w:val="none" w:sz="0" w:space="0" w:color="auto"/>
      </w:divBdr>
    </w:div>
    <w:div w:id="942297048">
      <w:bodyDiv w:val="1"/>
      <w:marLeft w:val="0"/>
      <w:marRight w:val="0"/>
      <w:marTop w:val="0"/>
      <w:marBottom w:val="0"/>
      <w:divBdr>
        <w:top w:val="none" w:sz="0" w:space="0" w:color="auto"/>
        <w:left w:val="none" w:sz="0" w:space="0" w:color="auto"/>
        <w:bottom w:val="none" w:sz="0" w:space="0" w:color="auto"/>
        <w:right w:val="none" w:sz="0" w:space="0" w:color="auto"/>
      </w:divBdr>
    </w:div>
    <w:div w:id="942804766">
      <w:bodyDiv w:val="1"/>
      <w:marLeft w:val="0"/>
      <w:marRight w:val="0"/>
      <w:marTop w:val="0"/>
      <w:marBottom w:val="0"/>
      <w:divBdr>
        <w:top w:val="none" w:sz="0" w:space="0" w:color="auto"/>
        <w:left w:val="none" w:sz="0" w:space="0" w:color="auto"/>
        <w:bottom w:val="none" w:sz="0" w:space="0" w:color="auto"/>
        <w:right w:val="none" w:sz="0" w:space="0" w:color="auto"/>
      </w:divBdr>
    </w:div>
    <w:div w:id="943423268">
      <w:bodyDiv w:val="1"/>
      <w:marLeft w:val="0"/>
      <w:marRight w:val="0"/>
      <w:marTop w:val="0"/>
      <w:marBottom w:val="0"/>
      <w:divBdr>
        <w:top w:val="none" w:sz="0" w:space="0" w:color="auto"/>
        <w:left w:val="none" w:sz="0" w:space="0" w:color="auto"/>
        <w:bottom w:val="none" w:sz="0" w:space="0" w:color="auto"/>
        <w:right w:val="none" w:sz="0" w:space="0" w:color="auto"/>
      </w:divBdr>
    </w:div>
    <w:div w:id="943533983">
      <w:bodyDiv w:val="1"/>
      <w:marLeft w:val="0"/>
      <w:marRight w:val="0"/>
      <w:marTop w:val="0"/>
      <w:marBottom w:val="0"/>
      <w:divBdr>
        <w:top w:val="none" w:sz="0" w:space="0" w:color="auto"/>
        <w:left w:val="none" w:sz="0" w:space="0" w:color="auto"/>
        <w:bottom w:val="none" w:sz="0" w:space="0" w:color="auto"/>
        <w:right w:val="none" w:sz="0" w:space="0" w:color="auto"/>
      </w:divBdr>
    </w:div>
    <w:div w:id="944188311">
      <w:bodyDiv w:val="1"/>
      <w:marLeft w:val="0"/>
      <w:marRight w:val="0"/>
      <w:marTop w:val="0"/>
      <w:marBottom w:val="0"/>
      <w:divBdr>
        <w:top w:val="none" w:sz="0" w:space="0" w:color="auto"/>
        <w:left w:val="none" w:sz="0" w:space="0" w:color="auto"/>
        <w:bottom w:val="none" w:sz="0" w:space="0" w:color="auto"/>
        <w:right w:val="none" w:sz="0" w:space="0" w:color="auto"/>
      </w:divBdr>
    </w:div>
    <w:div w:id="945112472">
      <w:bodyDiv w:val="1"/>
      <w:marLeft w:val="0"/>
      <w:marRight w:val="0"/>
      <w:marTop w:val="0"/>
      <w:marBottom w:val="0"/>
      <w:divBdr>
        <w:top w:val="none" w:sz="0" w:space="0" w:color="auto"/>
        <w:left w:val="none" w:sz="0" w:space="0" w:color="auto"/>
        <w:bottom w:val="none" w:sz="0" w:space="0" w:color="auto"/>
        <w:right w:val="none" w:sz="0" w:space="0" w:color="auto"/>
      </w:divBdr>
    </w:div>
    <w:div w:id="945189260">
      <w:bodyDiv w:val="1"/>
      <w:marLeft w:val="0"/>
      <w:marRight w:val="0"/>
      <w:marTop w:val="0"/>
      <w:marBottom w:val="0"/>
      <w:divBdr>
        <w:top w:val="none" w:sz="0" w:space="0" w:color="auto"/>
        <w:left w:val="none" w:sz="0" w:space="0" w:color="auto"/>
        <w:bottom w:val="none" w:sz="0" w:space="0" w:color="auto"/>
        <w:right w:val="none" w:sz="0" w:space="0" w:color="auto"/>
      </w:divBdr>
    </w:div>
    <w:div w:id="945573306">
      <w:bodyDiv w:val="1"/>
      <w:marLeft w:val="0"/>
      <w:marRight w:val="0"/>
      <w:marTop w:val="0"/>
      <w:marBottom w:val="0"/>
      <w:divBdr>
        <w:top w:val="none" w:sz="0" w:space="0" w:color="auto"/>
        <w:left w:val="none" w:sz="0" w:space="0" w:color="auto"/>
        <w:bottom w:val="none" w:sz="0" w:space="0" w:color="auto"/>
        <w:right w:val="none" w:sz="0" w:space="0" w:color="auto"/>
      </w:divBdr>
    </w:div>
    <w:div w:id="947009222">
      <w:bodyDiv w:val="1"/>
      <w:marLeft w:val="0"/>
      <w:marRight w:val="0"/>
      <w:marTop w:val="0"/>
      <w:marBottom w:val="0"/>
      <w:divBdr>
        <w:top w:val="none" w:sz="0" w:space="0" w:color="auto"/>
        <w:left w:val="none" w:sz="0" w:space="0" w:color="auto"/>
        <w:bottom w:val="none" w:sz="0" w:space="0" w:color="auto"/>
        <w:right w:val="none" w:sz="0" w:space="0" w:color="auto"/>
      </w:divBdr>
    </w:div>
    <w:div w:id="947541804">
      <w:bodyDiv w:val="1"/>
      <w:marLeft w:val="0"/>
      <w:marRight w:val="0"/>
      <w:marTop w:val="0"/>
      <w:marBottom w:val="0"/>
      <w:divBdr>
        <w:top w:val="none" w:sz="0" w:space="0" w:color="auto"/>
        <w:left w:val="none" w:sz="0" w:space="0" w:color="auto"/>
        <w:bottom w:val="none" w:sz="0" w:space="0" w:color="auto"/>
        <w:right w:val="none" w:sz="0" w:space="0" w:color="auto"/>
      </w:divBdr>
    </w:div>
    <w:div w:id="947812828">
      <w:bodyDiv w:val="1"/>
      <w:marLeft w:val="0"/>
      <w:marRight w:val="0"/>
      <w:marTop w:val="0"/>
      <w:marBottom w:val="0"/>
      <w:divBdr>
        <w:top w:val="none" w:sz="0" w:space="0" w:color="auto"/>
        <w:left w:val="none" w:sz="0" w:space="0" w:color="auto"/>
        <w:bottom w:val="none" w:sz="0" w:space="0" w:color="auto"/>
        <w:right w:val="none" w:sz="0" w:space="0" w:color="auto"/>
      </w:divBdr>
    </w:div>
    <w:div w:id="947860041">
      <w:bodyDiv w:val="1"/>
      <w:marLeft w:val="0"/>
      <w:marRight w:val="0"/>
      <w:marTop w:val="0"/>
      <w:marBottom w:val="0"/>
      <w:divBdr>
        <w:top w:val="none" w:sz="0" w:space="0" w:color="auto"/>
        <w:left w:val="none" w:sz="0" w:space="0" w:color="auto"/>
        <w:bottom w:val="none" w:sz="0" w:space="0" w:color="auto"/>
        <w:right w:val="none" w:sz="0" w:space="0" w:color="auto"/>
      </w:divBdr>
    </w:div>
    <w:div w:id="948468292">
      <w:bodyDiv w:val="1"/>
      <w:marLeft w:val="0"/>
      <w:marRight w:val="0"/>
      <w:marTop w:val="0"/>
      <w:marBottom w:val="0"/>
      <w:divBdr>
        <w:top w:val="none" w:sz="0" w:space="0" w:color="auto"/>
        <w:left w:val="none" w:sz="0" w:space="0" w:color="auto"/>
        <w:bottom w:val="none" w:sz="0" w:space="0" w:color="auto"/>
        <w:right w:val="none" w:sz="0" w:space="0" w:color="auto"/>
      </w:divBdr>
    </w:div>
    <w:div w:id="948663122">
      <w:bodyDiv w:val="1"/>
      <w:marLeft w:val="0"/>
      <w:marRight w:val="0"/>
      <w:marTop w:val="0"/>
      <w:marBottom w:val="0"/>
      <w:divBdr>
        <w:top w:val="none" w:sz="0" w:space="0" w:color="auto"/>
        <w:left w:val="none" w:sz="0" w:space="0" w:color="auto"/>
        <w:bottom w:val="none" w:sz="0" w:space="0" w:color="auto"/>
        <w:right w:val="none" w:sz="0" w:space="0" w:color="auto"/>
      </w:divBdr>
    </w:div>
    <w:div w:id="950088957">
      <w:bodyDiv w:val="1"/>
      <w:marLeft w:val="0"/>
      <w:marRight w:val="0"/>
      <w:marTop w:val="0"/>
      <w:marBottom w:val="0"/>
      <w:divBdr>
        <w:top w:val="none" w:sz="0" w:space="0" w:color="auto"/>
        <w:left w:val="none" w:sz="0" w:space="0" w:color="auto"/>
        <w:bottom w:val="none" w:sz="0" w:space="0" w:color="auto"/>
        <w:right w:val="none" w:sz="0" w:space="0" w:color="auto"/>
      </w:divBdr>
    </w:div>
    <w:div w:id="950160146">
      <w:bodyDiv w:val="1"/>
      <w:marLeft w:val="0"/>
      <w:marRight w:val="0"/>
      <w:marTop w:val="0"/>
      <w:marBottom w:val="0"/>
      <w:divBdr>
        <w:top w:val="none" w:sz="0" w:space="0" w:color="auto"/>
        <w:left w:val="none" w:sz="0" w:space="0" w:color="auto"/>
        <w:bottom w:val="none" w:sz="0" w:space="0" w:color="auto"/>
        <w:right w:val="none" w:sz="0" w:space="0" w:color="auto"/>
      </w:divBdr>
    </w:div>
    <w:div w:id="950472047">
      <w:bodyDiv w:val="1"/>
      <w:marLeft w:val="0"/>
      <w:marRight w:val="0"/>
      <w:marTop w:val="0"/>
      <w:marBottom w:val="0"/>
      <w:divBdr>
        <w:top w:val="none" w:sz="0" w:space="0" w:color="auto"/>
        <w:left w:val="none" w:sz="0" w:space="0" w:color="auto"/>
        <w:bottom w:val="none" w:sz="0" w:space="0" w:color="auto"/>
        <w:right w:val="none" w:sz="0" w:space="0" w:color="auto"/>
      </w:divBdr>
    </w:div>
    <w:div w:id="950627005">
      <w:bodyDiv w:val="1"/>
      <w:marLeft w:val="0"/>
      <w:marRight w:val="0"/>
      <w:marTop w:val="0"/>
      <w:marBottom w:val="0"/>
      <w:divBdr>
        <w:top w:val="none" w:sz="0" w:space="0" w:color="auto"/>
        <w:left w:val="none" w:sz="0" w:space="0" w:color="auto"/>
        <w:bottom w:val="none" w:sz="0" w:space="0" w:color="auto"/>
        <w:right w:val="none" w:sz="0" w:space="0" w:color="auto"/>
      </w:divBdr>
    </w:div>
    <w:div w:id="950749158">
      <w:bodyDiv w:val="1"/>
      <w:marLeft w:val="0"/>
      <w:marRight w:val="0"/>
      <w:marTop w:val="0"/>
      <w:marBottom w:val="0"/>
      <w:divBdr>
        <w:top w:val="none" w:sz="0" w:space="0" w:color="auto"/>
        <w:left w:val="none" w:sz="0" w:space="0" w:color="auto"/>
        <w:bottom w:val="none" w:sz="0" w:space="0" w:color="auto"/>
        <w:right w:val="none" w:sz="0" w:space="0" w:color="auto"/>
      </w:divBdr>
    </w:div>
    <w:div w:id="951593307">
      <w:bodyDiv w:val="1"/>
      <w:marLeft w:val="0"/>
      <w:marRight w:val="0"/>
      <w:marTop w:val="0"/>
      <w:marBottom w:val="0"/>
      <w:divBdr>
        <w:top w:val="none" w:sz="0" w:space="0" w:color="auto"/>
        <w:left w:val="none" w:sz="0" w:space="0" w:color="auto"/>
        <w:bottom w:val="none" w:sz="0" w:space="0" w:color="auto"/>
        <w:right w:val="none" w:sz="0" w:space="0" w:color="auto"/>
      </w:divBdr>
    </w:div>
    <w:div w:id="951670895">
      <w:bodyDiv w:val="1"/>
      <w:marLeft w:val="0"/>
      <w:marRight w:val="0"/>
      <w:marTop w:val="0"/>
      <w:marBottom w:val="0"/>
      <w:divBdr>
        <w:top w:val="none" w:sz="0" w:space="0" w:color="auto"/>
        <w:left w:val="none" w:sz="0" w:space="0" w:color="auto"/>
        <w:bottom w:val="none" w:sz="0" w:space="0" w:color="auto"/>
        <w:right w:val="none" w:sz="0" w:space="0" w:color="auto"/>
      </w:divBdr>
    </w:div>
    <w:div w:id="951938413">
      <w:bodyDiv w:val="1"/>
      <w:marLeft w:val="0"/>
      <w:marRight w:val="0"/>
      <w:marTop w:val="0"/>
      <w:marBottom w:val="0"/>
      <w:divBdr>
        <w:top w:val="none" w:sz="0" w:space="0" w:color="auto"/>
        <w:left w:val="none" w:sz="0" w:space="0" w:color="auto"/>
        <w:bottom w:val="none" w:sz="0" w:space="0" w:color="auto"/>
        <w:right w:val="none" w:sz="0" w:space="0" w:color="auto"/>
      </w:divBdr>
    </w:div>
    <w:div w:id="953172875">
      <w:bodyDiv w:val="1"/>
      <w:marLeft w:val="0"/>
      <w:marRight w:val="0"/>
      <w:marTop w:val="0"/>
      <w:marBottom w:val="0"/>
      <w:divBdr>
        <w:top w:val="none" w:sz="0" w:space="0" w:color="auto"/>
        <w:left w:val="none" w:sz="0" w:space="0" w:color="auto"/>
        <w:bottom w:val="none" w:sz="0" w:space="0" w:color="auto"/>
        <w:right w:val="none" w:sz="0" w:space="0" w:color="auto"/>
      </w:divBdr>
    </w:div>
    <w:div w:id="955529379">
      <w:bodyDiv w:val="1"/>
      <w:marLeft w:val="0"/>
      <w:marRight w:val="0"/>
      <w:marTop w:val="0"/>
      <w:marBottom w:val="0"/>
      <w:divBdr>
        <w:top w:val="none" w:sz="0" w:space="0" w:color="auto"/>
        <w:left w:val="none" w:sz="0" w:space="0" w:color="auto"/>
        <w:bottom w:val="none" w:sz="0" w:space="0" w:color="auto"/>
        <w:right w:val="none" w:sz="0" w:space="0" w:color="auto"/>
      </w:divBdr>
    </w:div>
    <w:div w:id="956109513">
      <w:bodyDiv w:val="1"/>
      <w:marLeft w:val="0"/>
      <w:marRight w:val="0"/>
      <w:marTop w:val="0"/>
      <w:marBottom w:val="0"/>
      <w:divBdr>
        <w:top w:val="none" w:sz="0" w:space="0" w:color="auto"/>
        <w:left w:val="none" w:sz="0" w:space="0" w:color="auto"/>
        <w:bottom w:val="none" w:sz="0" w:space="0" w:color="auto"/>
        <w:right w:val="none" w:sz="0" w:space="0" w:color="auto"/>
      </w:divBdr>
    </w:div>
    <w:div w:id="957418356">
      <w:bodyDiv w:val="1"/>
      <w:marLeft w:val="0"/>
      <w:marRight w:val="0"/>
      <w:marTop w:val="0"/>
      <w:marBottom w:val="0"/>
      <w:divBdr>
        <w:top w:val="none" w:sz="0" w:space="0" w:color="auto"/>
        <w:left w:val="none" w:sz="0" w:space="0" w:color="auto"/>
        <w:bottom w:val="none" w:sz="0" w:space="0" w:color="auto"/>
        <w:right w:val="none" w:sz="0" w:space="0" w:color="auto"/>
      </w:divBdr>
    </w:div>
    <w:div w:id="957446636">
      <w:bodyDiv w:val="1"/>
      <w:marLeft w:val="0"/>
      <w:marRight w:val="0"/>
      <w:marTop w:val="0"/>
      <w:marBottom w:val="0"/>
      <w:divBdr>
        <w:top w:val="none" w:sz="0" w:space="0" w:color="auto"/>
        <w:left w:val="none" w:sz="0" w:space="0" w:color="auto"/>
        <w:bottom w:val="none" w:sz="0" w:space="0" w:color="auto"/>
        <w:right w:val="none" w:sz="0" w:space="0" w:color="auto"/>
      </w:divBdr>
    </w:div>
    <w:div w:id="957644454">
      <w:bodyDiv w:val="1"/>
      <w:marLeft w:val="0"/>
      <w:marRight w:val="0"/>
      <w:marTop w:val="0"/>
      <w:marBottom w:val="0"/>
      <w:divBdr>
        <w:top w:val="none" w:sz="0" w:space="0" w:color="auto"/>
        <w:left w:val="none" w:sz="0" w:space="0" w:color="auto"/>
        <w:bottom w:val="none" w:sz="0" w:space="0" w:color="auto"/>
        <w:right w:val="none" w:sz="0" w:space="0" w:color="auto"/>
      </w:divBdr>
    </w:div>
    <w:div w:id="959191156">
      <w:bodyDiv w:val="1"/>
      <w:marLeft w:val="0"/>
      <w:marRight w:val="0"/>
      <w:marTop w:val="0"/>
      <w:marBottom w:val="0"/>
      <w:divBdr>
        <w:top w:val="none" w:sz="0" w:space="0" w:color="auto"/>
        <w:left w:val="none" w:sz="0" w:space="0" w:color="auto"/>
        <w:bottom w:val="none" w:sz="0" w:space="0" w:color="auto"/>
        <w:right w:val="none" w:sz="0" w:space="0" w:color="auto"/>
      </w:divBdr>
    </w:div>
    <w:div w:id="960379464">
      <w:bodyDiv w:val="1"/>
      <w:marLeft w:val="0"/>
      <w:marRight w:val="0"/>
      <w:marTop w:val="0"/>
      <w:marBottom w:val="0"/>
      <w:divBdr>
        <w:top w:val="none" w:sz="0" w:space="0" w:color="auto"/>
        <w:left w:val="none" w:sz="0" w:space="0" w:color="auto"/>
        <w:bottom w:val="none" w:sz="0" w:space="0" w:color="auto"/>
        <w:right w:val="none" w:sz="0" w:space="0" w:color="auto"/>
      </w:divBdr>
    </w:div>
    <w:div w:id="960651019">
      <w:bodyDiv w:val="1"/>
      <w:marLeft w:val="0"/>
      <w:marRight w:val="0"/>
      <w:marTop w:val="0"/>
      <w:marBottom w:val="0"/>
      <w:divBdr>
        <w:top w:val="none" w:sz="0" w:space="0" w:color="auto"/>
        <w:left w:val="none" w:sz="0" w:space="0" w:color="auto"/>
        <w:bottom w:val="none" w:sz="0" w:space="0" w:color="auto"/>
        <w:right w:val="none" w:sz="0" w:space="0" w:color="auto"/>
      </w:divBdr>
    </w:div>
    <w:div w:id="961034217">
      <w:bodyDiv w:val="1"/>
      <w:marLeft w:val="0"/>
      <w:marRight w:val="0"/>
      <w:marTop w:val="0"/>
      <w:marBottom w:val="0"/>
      <w:divBdr>
        <w:top w:val="none" w:sz="0" w:space="0" w:color="auto"/>
        <w:left w:val="none" w:sz="0" w:space="0" w:color="auto"/>
        <w:bottom w:val="none" w:sz="0" w:space="0" w:color="auto"/>
        <w:right w:val="none" w:sz="0" w:space="0" w:color="auto"/>
      </w:divBdr>
    </w:div>
    <w:div w:id="961112306">
      <w:bodyDiv w:val="1"/>
      <w:marLeft w:val="0"/>
      <w:marRight w:val="0"/>
      <w:marTop w:val="0"/>
      <w:marBottom w:val="0"/>
      <w:divBdr>
        <w:top w:val="none" w:sz="0" w:space="0" w:color="auto"/>
        <w:left w:val="none" w:sz="0" w:space="0" w:color="auto"/>
        <w:bottom w:val="none" w:sz="0" w:space="0" w:color="auto"/>
        <w:right w:val="none" w:sz="0" w:space="0" w:color="auto"/>
      </w:divBdr>
    </w:div>
    <w:div w:id="961424615">
      <w:bodyDiv w:val="1"/>
      <w:marLeft w:val="0"/>
      <w:marRight w:val="0"/>
      <w:marTop w:val="0"/>
      <w:marBottom w:val="0"/>
      <w:divBdr>
        <w:top w:val="none" w:sz="0" w:space="0" w:color="auto"/>
        <w:left w:val="none" w:sz="0" w:space="0" w:color="auto"/>
        <w:bottom w:val="none" w:sz="0" w:space="0" w:color="auto"/>
        <w:right w:val="none" w:sz="0" w:space="0" w:color="auto"/>
      </w:divBdr>
    </w:div>
    <w:div w:id="961615282">
      <w:bodyDiv w:val="1"/>
      <w:marLeft w:val="0"/>
      <w:marRight w:val="0"/>
      <w:marTop w:val="0"/>
      <w:marBottom w:val="0"/>
      <w:divBdr>
        <w:top w:val="none" w:sz="0" w:space="0" w:color="auto"/>
        <w:left w:val="none" w:sz="0" w:space="0" w:color="auto"/>
        <w:bottom w:val="none" w:sz="0" w:space="0" w:color="auto"/>
        <w:right w:val="none" w:sz="0" w:space="0" w:color="auto"/>
      </w:divBdr>
    </w:div>
    <w:div w:id="962077185">
      <w:bodyDiv w:val="1"/>
      <w:marLeft w:val="0"/>
      <w:marRight w:val="0"/>
      <w:marTop w:val="0"/>
      <w:marBottom w:val="0"/>
      <w:divBdr>
        <w:top w:val="none" w:sz="0" w:space="0" w:color="auto"/>
        <w:left w:val="none" w:sz="0" w:space="0" w:color="auto"/>
        <w:bottom w:val="none" w:sz="0" w:space="0" w:color="auto"/>
        <w:right w:val="none" w:sz="0" w:space="0" w:color="auto"/>
      </w:divBdr>
    </w:div>
    <w:div w:id="962808091">
      <w:bodyDiv w:val="1"/>
      <w:marLeft w:val="0"/>
      <w:marRight w:val="0"/>
      <w:marTop w:val="0"/>
      <w:marBottom w:val="0"/>
      <w:divBdr>
        <w:top w:val="none" w:sz="0" w:space="0" w:color="auto"/>
        <w:left w:val="none" w:sz="0" w:space="0" w:color="auto"/>
        <w:bottom w:val="none" w:sz="0" w:space="0" w:color="auto"/>
        <w:right w:val="none" w:sz="0" w:space="0" w:color="auto"/>
      </w:divBdr>
    </w:div>
    <w:div w:id="963534209">
      <w:bodyDiv w:val="1"/>
      <w:marLeft w:val="0"/>
      <w:marRight w:val="0"/>
      <w:marTop w:val="0"/>
      <w:marBottom w:val="0"/>
      <w:divBdr>
        <w:top w:val="none" w:sz="0" w:space="0" w:color="auto"/>
        <w:left w:val="none" w:sz="0" w:space="0" w:color="auto"/>
        <w:bottom w:val="none" w:sz="0" w:space="0" w:color="auto"/>
        <w:right w:val="none" w:sz="0" w:space="0" w:color="auto"/>
      </w:divBdr>
    </w:div>
    <w:div w:id="963928889">
      <w:bodyDiv w:val="1"/>
      <w:marLeft w:val="0"/>
      <w:marRight w:val="0"/>
      <w:marTop w:val="0"/>
      <w:marBottom w:val="0"/>
      <w:divBdr>
        <w:top w:val="none" w:sz="0" w:space="0" w:color="auto"/>
        <w:left w:val="none" w:sz="0" w:space="0" w:color="auto"/>
        <w:bottom w:val="none" w:sz="0" w:space="0" w:color="auto"/>
        <w:right w:val="none" w:sz="0" w:space="0" w:color="auto"/>
      </w:divBdr>
    </w:div>
    <w:div w:id="964043413">
      <w:bodyDiv w:val="1"/>
      <w:marLeft w:val="0"/>
      <w:marRight w:val="0"/>
      <w:marTop w:val="0"/>
      <w:marBottom w:val="0"/>
      <w:divBdr>
        <w:top w:val="none" w:sz="0" w:space="0" w:color="auto"/>
        <w:left w:val="none" w:sz="0" w:space="0" w:color="auto"/>
        <w:bottom w:val="none" w:sz="0" w:space="0" w:color="auto"/>
        <w:right w:val="none" w:sz="0" w:space="0" w:color="auto"/>
      </w:divBdr>
    </w:div>
    <w:div w:id="964432817">
      <w:bodyDiv w:val="1"/>
      <w:marLeft w:val="0"/>
      <w:marRight w:val="0"/>
      <w:marTop w:val="0"/>
      <w:marBottom w:val="0"/>
      <w:divBdr>
        <w:top w:val="none" w:sz="0" w:space="0" w:color="auto"/>
        <w:left w:val="none" w:sz="0" w:space="0" w:color="auto"/>
        <w:bottom w:val="none" w:sz="0" w:space="0" w:color="auto"/>
        <w:right w:val="none" w:sz="0" w:space="0" w:color="auto"/>
      </w:divBdr>
    </w:div>
    <w:div w:id="965503983">
      <w:bodyDiv w:val="1"/>
      <w:marLeft w:val="0"/>
      <w:marRight w:val="0"/>
      <w:marTop w:val="0"/>
      <w:marBottom w:val="0"/>
      <w:divBdr>
        <w:top w:val="none" w:sz="0" w:space="0" w:color="auto"/>
        <w:left w:val="none" w:sz="0" w:space="0" w:color="auto"/>
        <w:bottom w:val="none" w:sz="0" w:space="0" w:color="auto"/>
        <w:right w:val="none" w:sz="0" w:space="0" w:color="auto"/>
      </w:divBdr>
    </w:div>
    <w:div w:id="966856247">
      <w:bodyDiv w:val="1"/>
      <w:marLeft w:val="0"/>
      <w:marRight w:val="0"/>
      <w:marTop w:val="0"/>
      <w:marBottom w:val="0"/>
      <w:divBdr>
        <w:top w:val="none" w:sz="0" w:space="0" w:color="auto"/>
        <w:left w:val="none" w:sz="0" w:space="0" w:color="auto"/>
        <w:bottom w:val="none" w:sz="0" w:space="0" w:color="auto"/>
        <w:right w:val="none" w:sz="0" w:space="0" w:color="auto"/>
      </w:divBdr>
    </w:div>
    <w:div w:id="967861162">
      <w:bodyDiv w:val="1"/>
      <w:marLeft w:val="0"/>
      <w:marRight w:val="0"/>
      <w:marTop w:val="0"/>
      <w:marBottom w:val="0"/>
      <w:divBdr>
        <w:top w:val="none" w:sz="0" w:space="0" w:color="auto"/>
        <w:left w:val="none" w:sz="0" w:space="0" w:color="auto"/>
        <w:bottom w:val="none" w:sz="0" w:space="0" w:color="auto"/>
        <w:right w:val="none" w:sz="0" w:space="0" w:color="auto"/>
      </w:divBdr>
    </w:div>
    <w:div w:id="969090752">
      <w:bodyDiv w:val="1"/>
      <w:marLeft w:val="0"/>
      <w:marRight w:val="0"/>
      <w:marTop w:val="0"/>
      <w:marBottom w:val="0"/>
      <w:divBdr>
        <w:top w:val="none" w:sz="0" w:space="0" w:color="auto"/>
        <w:left w:val="none" w:sz="0" w:space="0" w:color="auto"/>
        <w:bottom w:val="none" w:sz="0" w:space="0" w:color="auto"/>
        <w:right w:val="none" w:sz="0" w:space="0" w:color="auto"/>
      </w:divBdr>
    </w:div>
    <w:div w:id="969096954">
      <w:bodyDiv w:val="1"/>
      <w:marLeft w:val="0"/>
      <w:marRight w:val="0"/>
      <w:marTop w:val="0"/>
      <w:marBottom w:val="0"/>
      <w:divBdr>
        <w:top w:val="none" w:sz="0" w:space="0" w:color="auto"/>
        <w:left w:val="none" w:sz="0" w:space="0" w:color="auto"/>
        <w:bottom w:val="none" w:sz="0" w:space="0" w:color="auto"/>
        <w:right w:val="none" w:sz="0" w:space="0" w:color="auto"/>
      </w:divBdr>
    </w:div>
    <w:div w:id="969241922">
      <w:bodyDiv w:val="1"/>
      <w:marLeft w:val="0"/>
      <w:marRight w:val="0"/>
      <w:marTop w:val="0"/>
      <w:marBottom w:val="0"/>
      <w:divBdr>
        <w:top w:val="none" w:sz="0" w:space="0" w:color="auto"/>
        <w:left w:val="none" w:sz="0" w:space="0" w:color="auto"/>
        <w:bottom w:val="none" w:sz="0" w:space="0" w:color="auto"/>
        <w:right w:val="none" w:sz="0" w:space="0" w:color="auto"/>
      </w:divBdr>
    </w:div>
    <w:div w:id="969626249">
      <w:bodyDiv w:val="1"/>
      <w:marLeft w:val="0"/>
      <w:marRight w:val="0"/>
      <w:marTop w:val="0"/>
      <w:marBottom w:val="0"/>
      <w:divBdr>
        <w:top w:val="none" w:sz="0" w:space="0" w:color="auto"/>
        <w:left w:val="none" w:sz="0" w:space="0" w:color="auto"/>
        <w:bottom w:val="none" w:sz="0" w:space="0" w:color="auto"/>
        <w:right w:val="none" w:sz="0" w:space="0" w:color="auto"/>
      </w:divBdr>
    </w:div>
    <w:div w:id="969820220">
      <w:bodyDiv w:val="1"/>
      <w:marLeft w:val="0"/>
      <w:marRight w:val="0"/>
      <w:marTop w:val="0"/>
      <w:marBottom w:val="0"/>
      <w:divBdr>
        <w:top w:val="none" w:sz="0" w:space="0" w:color="auto"/>
        <w:left w:val="none" w:sz="0" w:space="0" w:color="auto"/>
        <w:bottom w:val="none" w:sz="0" w:space="0" w:color="auto"/>
        <w:right w:val="none" w:sz="0" w:space="0" w:color="auto"/>
      </w:divBdr>
    </w:div>
    <w:div w:id="970865777">
      <w:bodyDiv w:val="1"/>
      <w:marLeft w:val="0"/>
      <w:marRight w:val="0"/>
      <w:marTop w:val="0"/>
      <w:marBottom w:val="0"/>
      <w:divBdr>
        <w:top w:val="none" w:sz="0" w:space="0" w:color="auto"/>
        <w:left w:val="none" w:sz="0" w:space="0" w:color="auto"/>
        <w:bottom w:val="none" w:sz="0" w:space="0" w:color="auto"/>
        <w:right w:val="none" w:sz="0" w:space="0" w:color="auto"/>
      </w:divBdr>
    </w:div>
    <w:div w:id="971711410">
      <w:bodyDiv w:val="1"/>
      <w:marLeft w:val="0"/>
      <w:marRight w:val="0"/>
      <w:marTop w:val="0"/>
      <w:marBottom w:val="0"/>
      <w:divBdr>
        <w:top w:val="none" w:sz="0" w:space="0" w:color="auto"/>
        <w:left w:val="none" w:sz="0" w:space="0" w:color="auto"/>
        <w:bottom w:val="none" w:sz="0" w:space="0" w:color="auto"/>
        <w:right w:val="none" w:sz="0" w:space="0" w:color="auto"/>
      </w:divBdr>
    </w:div>
    <w:div w:id="971789104">
      <w:bodyDiv w:val="1"/>
      <w:marLeft w:val="0"/>
      <w:marRight w:val="0"/>
      <w:marTop w:val="0"/>
      <w:marBottom w:val="0"/>
      <w:divBdr>
        <w:top w:val="none" w:sz="0" w:space="0" w:color="auto"/>
        <w:left w:val="none" w:sz="0" w:space="0" w:color="auto"/>
        <w:bottom w:val="none" w:sz="0" w:space="0" w:color="auto"/>
        <w:right w:val="none" w:sz="0" w:space="0" w:color="auto"/>
      </w:divBdr>
    </w:div>
    <w:div w:id="972179176">
      <w:bodyDiv w:val="1"/>
      <w:marLeft w:val="0"/>
      <w:marRight w:val="0"/>
      <w:marTop w:val="0"/>
      <w:marBottom w:val="0"/>
      <w:divBdr>
        <w:top w:val="none" w:sz="0" w:space="0" w:color="auto"/>
        <w:left w:val="none" w:sz="0" w:space="0" w:color="auto"/>
        <w:bottom w:val="none" w:sz="0" w:space="0" w:color="auto"/>
        <w:right w:val="none" w:sz="0" w:space="0" w:color="auto"/>
      </w:divBdr>
    </w:div>
    <w:div w:id="972297599">
      <w:bodyDiv w:val="1"/>
      <w:marLeft w:val="0"/>
      <w:marRight w:val="0"/>
      <w:marTop w:val="0"/>
      <w:marBottom w:val="0"/>
      <w:divBdr>
        <w:top w:val="none" w:sz="0" w:space="0" w:color="auto"/>
        <w:left w:val="none" w:sz="0" w:space="0" w:color="auto"/>
        <w:bottom w:val="none" w:sz="0" w:space="0" w:color="auto"/>
        <w:right w:val="none" w:sz="0" w:space="0" w:color="auto"/>
      </w:divBdr>
    </w:div>
    <w:div w:id="972717515">
      <w:bodyDiv w:val="1"/>
      <w:marLeft w:val="0"/>
      <w:marRight w:val="0"/>
      <w:marTop w:val="0"/>
      <w:marBottom w:val="0"/>
      <w:divBdr>
        <w:top w:val="none" w:sz="0" w:space="0" w:color="auto"/>
        <w:left w:val="none" w:sz="0" w:space="0" w:color="auto"/>
        <w:bottom w:val="none" w:sz="0" w:space="0" w:color="auto"/>
        <w:right w:val="none" w:sz="0" w:space="0" w:color="auto"/>
      </w:divBdr>
    </w:div>
    <w:div w:id="973952076">
      <w:bodyDiv w:val="1"/>
      <w:marLeft w:val="0"/>
      <w:marRight w:val="0"/>
      <w:marTop w:val="0"/>
      <w:marBottom w:val="0"/>
      <w:divBdr>
        <w:top w:val="none" w:sz="0" w:space="0" w:color="auto"/>
        <w:left w:val="none" w:sz="0" w:space="0" w:color="auto"/>
        <w:bottom w:val="none" w:sz="0" w:space="0" w:color="auto"/>
        <w:right w:val="none" w:sz="0" w:space="0" w:color="auto"/>
      </w:divBdr>
    </w:div>
    <w:div w:id="974146016">
      <w:bodyDiv w:val="1"/>
      <w:marLeft w:val="0"/>
      <w:marRight w:val="0"/>
      <w:marTop w:val="0"/>
      <w:marBottom w:val="0"/>
      <w:divBdr>
        <w:top w:val="none" w:sz="0" w:space="0" w:color="auto"/>
        <w:left w:val="none" w:sz="0" w:space="0" w:color="auto"/>
        <w:bottom w:val="none" w:sz="0" w:space="0" w:color="auto"/>
        <w:right w:val="none" w:sz="0" w:space="0" w:color="auto"/>
      </w:divBdr>
    </w:div>
    <w:div w:id="974405346">
      <w:bodyDiv w:val="1"/>
      <w:marLeft w:val="0"/>
      <w:marRight w:val="0"/>
      <w:marTop w:val="0"/>
      <w:marBottom w:val="0"/>
      <w:divBdr>
        <w:top w:val="none" w:sz="0" w:space="0" w:color="auto"/>
        <w:left w:val="none" w:sz="0" w:space="0" w:color="auto"/>
        <w:bottom w:val="none" w:sz="0" w:space="0" w:color="auto"/>
        <w:right w:val="none" w:sz="0" w:space="0" w:color="auto"/>
      </w:divBdr>
    </w:div>
    <w:div w:id="975060625">
      <w:bodyDiv w:val="1"/>
      <w:marLeft w:val="0"/>
      <w:marRight w:val="0"/>
      <w:marTop w:val="0"/>
      <w:marBottom w:val="0"/>
      <w:divBdr>
        <w:top w:val="none" w:sz="0" w:space="0" w:color="auto"/>
        <w:left w:val="none" w:sz="0" w:space="0" w:color="auto"/>
        <w:bottom w:val="none" w:sz="0" w:space="0" w:color="auto"/>
        <w:right w:val="none" w:sz="0" w:space="0" w:color="auto"/>
      </w:divBdr>
    </w:div>
    <w:div w:id="975373603">
      <w:bodyDiv w:val="1"/>
      <w:marLeft w:val="0"/>
      <w:marRight w:val="0"/>
      <w:marTop w:val="0"/>
      <w:marBottom w:val="0"/>
      <w:divBdr>
        <w:top w:val="none" w:sz="0" w:space="0" w:color="auto"/>
        <w:left w:val="none" w:sz="0" w:space="0" w:color="auto"/>
        <w:bottom w:val="none" w:sz="0" w:space="0" w:color="auto"/>
        <w:right w:val="none" w:sz="0" w:space="0" w:color="auto"/>
      </w:divBdr>
    </w:div>
    <w:div w:id="976032983">
      <w:bodyDiv w:val="1"/>
      <w:marLeft w:val="0"/>
      <w:marRight w:val="0"/>
      <w:marTop w:val="0"/>
      <w:marBottom w:val="0"/>
      <w:divBdr>
        <w:top w:val="none" w:sz="0" w:space="0" w:color="auto"/>
        <w:left w:val="none" w:sz="0" w:space="0" w:color="auto"/>
        <w:bottom w:val="none" w:sz="0" w:space="0" w:color="auto"/>
        <w:right w:val="none" w:sz="0" w:space="0" w:color="auto"/>
      </w:divBdr>
    </w:div>
    <w:div w:id="978531143">
      <w:bodyDiv w:val="1"/>
      <w:marLeft w:val="0"/>
      <w:marRight w:val="0"/>
      <w:marTop w:val="0"/>
      <w:marBottom w:val="0"/>
      <w:divBdr>
        <w:top w:val="none" w:sz="0" w:space="0" w:color="auto"/>
        <w:left w:val="none" w:sz="0" w:space="0" w:color="auto"/>
        <w:bottom w:val="none" w:sz="0" w:space="0" w:color="auto"/>
        <w:right w:val="none" w:sz="0" w:space="0" w:color="auto"/>
      </w:divBdr>
    </w:div>
    <w:div w:id="978802612">
      <w:bodyDiv w:val="1"/>
      <w:marLeft w:val="0"/>
      <w:marRight w:val="0"/>
      <w:marTop w:val="0"/>
      <w:marBottom w:val="0"/>
      <w:divBdr>
        <w:top w:val="none" w:sz="0" w:space="0" w:color="auto"/>
        <w:left w:val="none" w:sz="0" w:space="0" w:color="auto"/>
        <w:bottom w:val="none" w:sz="0" w:space="0" w:color="auto"/>
        <w:right w:val="none" w:sz="0" w:space="0" w:color="auto"/>
      </w:divBdr>
    </w:div>
    <w:div w:id="978849610">
      <w:bodyDiv w:val="1"/>
      <w:marLeft w:val="0"/>
      <w:marRight w:val="0"/>
      <w:marTop w:val="0"/>
      <w:marBottom w:val="0"/>
      <w:divBdr>
        <w:top w:val="none" w:sz="0" w:space="0" w:color="auto"/>
        <w:left w:val="none" w:sz="0" w:space="0" w:color="auto"/>
        <w:bottom w:val="none" w:sz="0" w:space="0" w:color="auto"/>
        <w:right w:val="none" w:sz="0" w:space="0" w:color="auto"/>
      </w:divBdr>
    </w:div>
    <w:div w:id="979457243">
      <w:bodyDiv w:val="1"/>
      <w:marLeft w:val="0"/>
      <w:marRight w:val="0"/>
      <w:marTop w:val="0"/>
      <w:marBottom w:val="0"/>
      <w:divBdr>
        <w:top w:val="none" w:sz="0" w:space="0" w:color="auto"/>
        <w:left w:val="none" w:sz="0" w:space="0" w:color="auto"/>
        <w:bottom w:val="none" w:sz="0" w:space="0" w:color="auto"/>
        <w:right w:val="none" w:sz="0" w:space="0" w:color="auto"/>
      </w:divBdr>
    </w:div>
    <w:div w:id="979771810">
      <w:bodyDiv w:val="1"/>
      <w:marLeft w:val="0"/>
      <w:marRight w:val="0"/>
      <w:marTop w:val="0"/>
      <w:marBottom w:val="0"/>
      <w:divBdr>
        <w:top w:val="none" w:sz="0" w:space="0" w:color="auto"/>
        <w:left w:val="none" w:sz="0" w:space="0" w:color="auto"/>
        <w:bottom w:val="none" w:sz="0" w:space="0" w:color="auto"/>
        <w:right w:val="none" w:sz="0" w:space="0" w:color="auto"/>
      </w:divBdr>
    </w:div>
    <w:div w:id="980499897">
      <w:bodyDiv w:val="1"/>
      <w:marLeft w:val="0"/>
      <w:marRight w:val="0"/>
      <w:marTop w:val="0"/>
      <w:marBottom w:val="0"/>
      <w:divBdr>
        <w:top w:val="none" w:sz="0" w:space="0" w:color="auto"/>
        <w:left w:val="none" w:sz="0" w:space="0" w:color="auto"/>
        <w:bottom w:val="none" w:sz="0" w:space="0" w:color="auto"/>
        <w:right w:val="none" w:sz="0" w:space="0" w:color="auto"/>
      </w:divBdr>
    </w:div>
    <w:div w:id="981036907">
      <w:bodyDiv w:val="1"/>
      <w:marLeft w:val="0"/>
      <w:marRight w:val="0"/>
      <w:marTop w:val="0"/>
      <w:marBottom w:val="0"/>
      <w:divBdr>
        <w:top w:val="none" w:sz="0" w:space="0" w:color="auto"/>
        <w:left w:val="none" w:sz="0" w:space="0" w:color="auto"/>
        <w:bottom w:val="none" w:sz="0" w:space="0" w:color="auto"/>
        <w:right w:val="none" w:sz="0" w:space="0" w:color="auto"/>
      </w:divBdr>
    </w:div>
    <w:div w:id="981888139">
      <w:bodyDiv w:val="1"/>
      <w:marLeft w:val="0"/>
      <w:marRight w:val="0"/>
      <w:marTop w:val="0"/>
      <w:marBottom w:val="0"/>
      <w:divBdr>
        <w:top w:val="none" w:sz="0" w:space="0" w:color="auto"/>
        <w:left w:val="none" w:sz="0" w:space="0" w:color="auto"/>
        <w:bottom w:val="none" w:sz="0" w:space="0" w:color="auto"/>
        <w:right w:val="none" w:sz="0" w:space="0" w:color="auto"/>
      </w:divBdr>
    </w:div>
    <w:div w:id="982077883">
      <w:bodyDiv w:val="1"/>
      <w:marLeft w:val="0"/>
      <w:marRight w:val="0"/>
      <w:marTop w:val="0"/>
      <w:marBottom w:val="0"/>
      <w:divBdr>
        <w:top w:val="none" w:sz="0" w:space="0" w:color="auto"/>
        <w:left w:val="none" w:sz="0" w:space="0" w:color="auto"/>
        <w:bottom w:val="none" w:sz="0" w:space="0" w:color="auto"/>
        <w:right w:val="none" w:sz="0" w:space="0" w:color="auto"/>
      </w:divBdr>
    </w:div>
    <w:div w:id="982582068">
      <w:bodyDiv w:val="1"/>
      <w:marLeft w:val="0"/>
      <w:marRight w:val="0"/>
      <w:marTop w:val="0"/>
      <w:marBottom w:val="0"/>
      <w:divBdr>
        <w:top w:val="none" w:sz="0" w:space="0" w:color="auto"/>
        <w:left w:val="none" w:sz="0" w:space="0" w:color="auto"/>
        <w:bottom w:val="none" w:sz="0" w:space="0" w:color="auto"/>
        <w:right w:val="none" w:sz="0" w:space="0" w:color="auto"/>
      </w:divBdr>
    </w:div>
    <w:div w:id="982582294">
      <w:bodyDiv w:val="1"/>
      <w:marLeft w:val="0"/>
      <w:marRight w:val="0"/>
      <w:marTop w:val="0"/>
      <w:marBottom w:val="0"/>
      <w:divBdr>
        <w:top w:val="none" w:sz="0" w:space="0" w:color="auto"/>
        <w:left w:val="none" w:sz="0" w:space="0" w:color="auto"/>
        <w:bottom w:val="none" w:sz="0" w:space="0" w:color="auto"/>
        <w:right w:val="none" w:sz="0" w:space="0" w:color="auto"/>
      </w:divBdr>
    </w:div>
    <w:div w:id="982848710">
      <w:bodyDiv w:val="1"/>
      <w:marLeft w:val="0"/>
      <w:marRight w:val="0"/>
      <w:marTop w:val="0"/>
      <w:marBottom w:val="0"/>
      <w:divBdr>
        <w:top w:val="none" w:sz="0" w:space="0" w:color="auto"/>
        <w:left w:val="none" w:sz="0" w:space="0" w:color="auto"/>
        <w:bottom w:val="none" w:sz="0" w:space="0" w:color="auto"/>
        <w:right w:val="none" w:sz="0" w:space="0" w:color="auto"/>
      </w:divBdr>
    </w:div>
    <w:div w:id="984317480">
      <w:bodyDiv w:val="1"/>
      <w:marLeft w:val="0"/>
      <w:marRight w:val="0"/>
      <w:marTop w:val="0"/>
      <w:marBottom w:val="0"/>
      <w:divBdr>
        <w:top w:val="none" w:sz="0" w:space="0" w:color="auto"/>
        <w:left w:val="none" w:sz="0" w:space="0" w:color="auto"/>
        <w:bottom w:val="none" w:sz="0" w:space="0" w:color="auto"/>
        <w:right w:val="none" w:sz="0" w:space="0" w:color="auto"/>
      </w:divBdr>
    </w:div>
    <w:div w:id="985015320">
      <w:bodyDiv w:val="1"/>
      <w:marLeft w:val="0"/>
      <w:marRight w:val="0"/>
      <w:marTop w:val="0"/>
      <w:marBottom w:val="0"/>
      <w:divBdr>
        <w:top w:val="none" w:sz="0" w:space="0" w:color="auto"/>
        <w:left w:val="none" w:sz="0" w:space="0" w:color="auto"/>
        <w:bottom w:val="none" w:sz="0" w:space="0" w:color="auto"/>
        <w:right w:val="none" w:sz="0" w:space="0" w:color="auto"/>
      </w:divBdr>
    </w:div>
    <w:div w:id="985084026">
      <w:bodyDiv w:val="1"/>
      <w:marLeft w:val="0"/>
      <w:marRight w:val="0"/>
      <w:marTop w:val="0"/>
      <w:marBottom w:val="0"/>
      <w:divBdr>
        <w:top w:val="none" w:sz="0" w:space="0" w:color="auto"/>
        <w:left w:val="none" w:sz="0" w:space="0" w:color="auto"/>
        <w:bottom w:val="none" w:sz="0" w:space="0" w:color="auto"/>
        <w:right w:val="none" w:sz="0" w:space="0" w:color="auto"/>
      </w:divBdr>
    </w:div>
    <w:div w:id="985359889">
      <w:bodyDiv w:val="1"/>
      <w:marLeft w:val="0"/>
      <w:marRight w:val="0"/>
      <w:marTop w:val="0"/>
      <w:marBottom w:val="0"/>
      <w:divBdr>
        <w:top w:val="none" w:sz="0" w:space="0" w:color="auto"/>
        <w:left w:val="none" w:sz="0" w:space="0" w:color="auto"/>
        <w:bottom w:val="none" w:sz="0" w:space="0" w:color="auto"/>
        <w:right w:val="none" w:sz="0" w:space="0" w:color="auto"/>
      </w:divBdr>
    </w:div>
    <w:div w:id="985741919">
      <w:bodyDiv w:val="1"/>
      <w:marLeft w:val="0"/>
      <w:marRight w:val="0"/>
      <w:marTop w:val="0"/>
      <w:marBottom w:val="0"/>
      <w:divBdr>
        <w:top w:val="none" w:sz="0" w:space="0" w:color="auto"/>
        <w:left w:val="none" w:sz="0" w:space="0" w:color="auto"/>
        <w:bottom w:val="none" w:sz="0" w:space="0" w:color="auto"/>
        <w:right w:val="none" w:sz="0" w:space="0" w:color="auto"/>
      </w:divBdr>
    </w:div>
    <w:div w:id="985745551">
      <w:bodyDiv w:val="1"/>
      <w:marLeft w:val="0"/>
      <w:marRight w:val="0"/>
      <w:marTop w:val="0"/>
      <w:marBottom w:val="0"/>
      <w:divBdr>
        <w:top w:val="none" w:sz="0" w:space="0" w:color="auto"/>
        <w:left w:val="none" w:sz="0" w:space="0" w:color="auto"/>
        <w:bottom w:val="none" w:sz="0" w:space="0" w:color="auto"/>
        <w:right w:val="none" w:sz="0" w:space="0" w:color="auto"/>
      </w:divBdr>
    </w:div>
    <w:div w:id="986085034">
      <w:bodyDiv w:val="1"/>
      <w:marLeft w:val="0"/>
      <w:marRight w:val="0"/>
      <w:marTop w:val="0"/>
      <w:marBottom w:val="0"/>
      <w:divBdr>
        <w:top w:val="none" w:sz="0" w:space="0" w:color="auto"/>
        <w:left w:val="none" w:sz="0" w:space="0" w:color="auto"/>
        <w:bottom w:val="none" w:sz="0" w:space="0" w:color="auto"/>
        <w:right w:val="none" w:sz="0" w:space="0" w:color="auto"/>
      </w:divBdr>
    </w:div>
    <w:div w:id="987133052">
      <w:bodyDiv w:val="1"/>
      <w:marLeft w:val="0"/>
      <w:marRight w:val="0"/>
      <w:marTop w:val="0"/>
      <w:marBottom w:val="0"/>
      <w:divBdr>
        <w:top w:val="none" w:sz="0" w:space="0" w:color="auto"/>
        <w:left w:val="none" w:sz="0" w:space="0" w:color="auto"/>
        <w:bottom w:val="none" w:sz="0" w:space="0" w:color="auto"/>
        <w:right w:val="none" w:sz="0" w:space="0" w:color="auto"/>
      </w:divBdr>
    </w:div>
    <w:div w:id="987511161">
      <w:bodyDiv w:val="1"/>
      <w:marLeft w:val="0"/>
      <w:marRight w:val="0"/>
      <w:marTop w:val="0"/>
      <w:marBottom w:val="0"/>
      <w:divBdr>
        <w:top w:val="none" w:sz="0" w:space="0" w:color="auto"/>
        <w:left w:val="none" w:sz="0" w:space="0" w:color="auto"/>
        <w:bottom w:val="none" w:sz="0" w:space="0" w:color="auto"/>
        <w:right w:val="none" w:sz="0" w:space="0" w:color="auto"/>
      </w:divBdr>
    </w:div>
    <w:div w:id="987710379">
      <w:bodyDiv w:val="1"/>
      <w:marLeft w:val="0"/>
      <w:marRight w:val="0"/>
      <w:marTop w:val="0"/>
      <w:marBottom w:val="0"/>
      <w:divBdr>
        <w:top w:val="none" w:sz="0" w:space="0" w:color="auto"/>
        <w:left w:val="none" w:sz="0" w:space="0" w:color="auto"/>
        <w:bottom w:val="none" w:sz="0" w:space="0" w:color="auto"/>
        <w:right w:val="none" w:sz="0" w:space="0" w:color="auto"/>
      </w:divBdr>
    </w:div>
    <w:div w:id="987827297">
      <w:bodyDiv w:val="1"/>
      <w:marLeft w:val="0"/>
      <w:marRight w:val="0"/>
      <w:marTop w:val="0"/>
      <w:marBottom w:val="0"/>
      <w:divBdr>
        <w:top w:val="none" w:sz="0" w:space="0" w:color="auto"/>
        <w:left w:val="none" w:sz="0" w:space="0" w:color="auto"/>
        <w:bottom w:val="none" w:sz="0" w:space="0" w:color="auto"/>
        <w:right w:val="none" w:sz="0" w:space="0" w:color="auto"/>
      </w:divBdr>
    </w:div>
    <w:div w:id="989023326">
      <w:bodyDiv w:val="1"/>
      <w:marLeft w:val="0"/>
      <w:marRight w:val="0"/>
      <w:marTop w:val="0"/>
      <w:marBottom w:val="0"/>
      <w:divBdr>
        <w:top w:val="none" w:sz="0" w:space="0" w:color="auto"/>
        <w:left w:val="none" w:sz="0" w:space="0" w:color="auto"/>
        <w:bottom w:val="none" w:sz="0" w:space="0" w:color="auto"/>
        <w:right w:val="none" w:sz="0" w:space="0" w:color="auto"/>
      </w:divBdr>
    </w:div>
    <w:div w:id="990215070">
      <w:bodyDiv w:val="1"/>
      <w:marLeft w:val="0"/>
      <w:marRight w:val="0"/>
      <w:marTop w:val="0"/>
      <w:marBottom w:val="0"/>
      <w:divBdr>
        <w:top w:val="none" w:sz="0" w:space="0" w:color="auto"/>
        <w:left w:val="none" w:sz="0" w:space="0" w:color="auto"/>
        <w:bottom w:val="none" w:sz="0" w:space="0" w:color="auto"/>
        <w:right w:val="none" w:sz="0" w:space="0" w:color="auto"/>
      </w:divBdr>
    </w:div>
    <w:div w:id="990215071">
      <w:bodyDiv w:val="1"/>
      <w:marLeft w:val="0"/>
      <w:marRight w:val="0"/>
      <w:marTop w:val="0"/>
      <w:marBottom w:val="0"/>
      <w:divBdr>
        <w:top w:val="none" w:sz="0" w:space="0" w:color="auto"/>
        <w:left w:val="none" w:sz="0" w:space="0" w:color="auto"/>
        <w:bottom w:val="none" w:sz="0" w:space="0" w:color="auto"/>
        <w:right w:val="none" w:sz="0" w:space="0" w:color="auto"/>
      </w:divBdr>
    </w:div>
    <w:div w:id="990254854">
      <w:bodyDiv w:val="1"/>
      <w:marLeft w:val="0"/>
      <w:marRight w:val="0"/>
      <w:marTop w:val="0"/>
      <w:marBottom w:val="0"/>
      <w:divBdr>
        <w:top w:val="none" w:sz="0" w:space="0" w:color="auto"/>
        <w:left w:val="none" w:sz="0" w:space="0" w:color="auto"/>
        <w:bottom w:val="none" w:sz="0" w:space="0" w:color="auto"/>
        <w:right w:val="none" w:sz="0" w:space="0" w:color="auto"/>
      </w:divBdr>
    </w:div>
    <w:div w:id="991521030">
      <w:bodyDiv w:val="1"/>
      <w:marLeft w:val="0"/>
      <w:marRight w:val="0"/>
      <w:marTop w:val="0"/>
      <w:marBottom w:val="0"/>
      <w:divBdr>
        <w:top w:val="none" w:sz="0" w:space="0" w:color="auto"/>
        <w:left w:val="none" w:sz="0" w:space="0" w:color="auto"/>
        <w:bottom w:val="none" w:sz="0" w:space="0" w:color="auto"/>
        <w:right w:val="none" w:sz="0" w:space="0" w:color="auto"/>
      </w:divBdr>
    </w:div>
    <w:div w:id="992104943">
      <w:bodyDiv w:val="1"/>
      <w:marLeft w:val="0"/>
      <w:marRight w:val="0"/>
      <w:marTop w:val="0"/>
      <w:marBottom w:val="0"/>
      <w:divBdr>
        <w:top w:val="none" w:sz="0" w:space="0" w:color="auto"/>
        <w:left w:val="none" w:sz="0" w:space="0" w:color="auto"/>
        <w:bottom w:val="none" w:sz="0" w:space="0" w:color="auto"/>
        <w:right w:val="none" w:sz="0" w:space="0" w:color="auto"/>
      </w:divBdr>
    </w:div>
    <w:div w:id="993525922">
      <w:bodyDiv w:val="1"/>
      <w:marLeft w:val="0"/>
      <w:marRight w:val="0"/>
      <w:marTop w:val="0"/>
      <w:marBottom w:val="0"/>
      <w:divBdr>
        <w:top w:val="none" w:sz="0" w:space="0" w:color="auto"/>
        <w:left w:val="none" w:sz="0" w:space="0" w:color="auto"/>
        <w:bottom w:val="none" w:sz="0" w:space="0" w:color="auto"/>
        <w:right w:val="none" w:sz="0" w:space="0" w:color="auto"/>
      </w:divBdr>
    </w:div>
    <w:div w:id="994408915">
      <w:bodyDiv w:val="1"/>
      <w:marLeft w:val="0"/>
      <w:marRight w:val="0"/>
      <w:marTop w:val="0"/>
      <w:marBottom w:val="0"/>
      <w:divBdr>
        <w:top w:val="none" w:sz="0" w:space="0" w:color="auto"/>
        <w:left w:val="none" w:sz="0" w:space="0" w:color="auto"/>
        <w:bottom w:val="none" w:sz="0" w:space="0" w:color="auto"/>
        <w:right w:val="none" w:sz="0" w:space="0" w:color="auto"/>
      </w:divBdr>
    </w:div>
    <w:div w:id="994990483">
      <w:bodyDiv w:val="1"/>
      <w:marLeft w:val="0"/>
      <w:marRight w:val="0"/>
      <w:marTop w:val="0"/>
      <w:marBottom w:val="0"/>
      <w:divBdr>
        <w:top w:val="none" w:sz="0" w:space="0" w:color="auto"/>
        <w:left w:val="none" w:sz="0" w:space="0" w:color="auto"/>
        <w:bottom w:val="none" w:sz="0" w:space="0" w:color="auto"/>
        <w:right w:val="none" w:sz="0" w:space="0" w:color="auto"/>
      </w:divBdr>
    </w:div>
    <w:div w:id="995455449">
      <w:bodyDiv w:val="1"/>
      <w:marLeft w:val="0"/>
      <w:marRight w:val="0"/>
      <w:marTop w:val="0"/>
      <w:marBottom w:val="0"/>
      <w:divBdr>
        <w:top w:val="none" w:sz="0" w:space="0" w:color="auto"/>
        <w:left w:val="none" w:sz="0" w:space="0" w:color="auto"/>
        <w:bottom w:val="none" w:sz="0" w:space="0" w:color="auto"/>
        <w:right w:val="none" w:sz="0" w:space="0" w:color="auto"/>
      </w:divBdr>
    </w:div>
    <w:div w:id="995839449">
      <w:bodyDiv w:val="1"/>
      <w:marLeft w:val="0"/>
      <w:marRight w:val="0"/>
      <w:marTop w:val="0"/>
      <w:marBottom w:val="0"/>
      <w:divBdr>
        <w:top w:val="none" w:sz="0" w:space="0" w:color="auto"/>
        <w:left w:val="none" w:sz="0" w:space="0" w:color="auto"/>
        <w:bottom w:val="none" w:sz="0" w:space="0" w:color="auto"/>
        <w:right w:val="none" w:sz="0" w:space="0" w:color="auto"/>
      </w:divBdr>
    </w:div>
    <w:div w:id="996036593">
      <w:bodyDiv w:val="1"/>
      <w:marLeft w:val="0"/>
      <w:marRight w:val="0"/>
      <w:marTop w:val="0"/>
      <w:marBottom w:val="0"/>
      <w:divBdr>
        <w:top w:val="none" w:sz="0" w:space="0" w:color="auto"/>
        <w:left w:val="none" w:sz="0" w:space="0" w:color="auto"/>
        <w:bottom w:val="none" w:sz="0" w:space="0" w:color="auto"/>
        <w:right w:val="none" w:sz="0" w:space="0" w:color="auto"/>
      </w:divBdr>
    </w:div>
    <w:div w:id="996226517">
      <w:bodyDiv w:val="1"/>
      <w:marLeft w:val="0"/>
      <w:marRight w:val="0"/>
      <w:marTop w:val="0"/>
      <w:marBottom w:val="0"/>
      <w:divBdr>
        <w:top w:val="none" w:sz="0" w:space="0" w:color="auto"/>
        <w:left w:val="none" w:sz="0" w:space="0" w:color="auto"/>
        <w:bottom w:val="none" w:sz="0" w:space="0" w:color="auto"/>
        <w:right w:val="none" w:sz="0" w:space="0" w:color="auto"/>
      </w:divBdr>
    </w:div>
    <w:div w:id="996491249">
      <w:bodyDiv w:val="1"/>
      <w:marLeft w:val="0"/>
      <w:marRight w:val="0"/>
      <w:marTop w:val="0"/>
      <w:marBottom w:val="0"/>
      <w:divBdr>
        <w:top w:val="none" w:sz="0" w:space="0" w:color="auto"/>
        <w:left w:val="none" w:sz="0" w:space="0" w:color="auto"/>
        <w:bottom w:val="none" w:sz="0" w:space="0" w:color="auto"/>
        <w:right w:val="none" w:sz="0" w:space="0" w:color="auto"/>
      </w:divBdr>
    </w:div>
    <w:div w:id="997154200">
      <w:bodyDiv w:val="1"/>
      <w:marLeft w:val="0"/>
      <w:marRight w:val="0"/>
      <w:marTop w:val="0"/>
      <w:marBottom w:val="0"/>
      <w:divBdr>
        <w:top w:val="none" w:sz="0" w:space="0" w:color="auto"/>
        <w:left w:val="none" w:sz="0" w:space="0" w:color="auto"/>
        <w:bottom w:val="none" w:sz="0" w:space="0" w:color="auto"/>
        <w:right w:val="none" w:sz="0" w:space="0" w:color="auto"/>
      </w:divBdr>
    </w:div>
    <w:div w:id="997339868">
      <w:bodyDiv w:val="1"/>
      <w:marLeft w:val="0"/>
      <w:marRight w:val="0"/>
      <w:marTop w:val="0"/>
      <w:marBottom w:val="0"/>
      <w:divBdr>
        <w:top w:val="none" w:sz="0" w:space="0" w:color="auto"/>
        <w:left w:val="none" w:sz="0" w:space="0" w:color="auto"/>
        <w:bottom w:val="none" w:sz="0" w:space="0" w:color="auto"/>
        <w:right w:val="none" w:sz="0" w:space="0" w:color="auto"/>
      </w:divBdr>
    </w:div>
    <w:div w:id="997422101">
      <w:bodyDiv w:val="1"/>
      <w:marLeft w:val="0"/>
      <w:marRight w:val="0"/>
      <w:marTop w:val="0"/>
      <w:marBottom w:val="0"/>
      <w:divBdr>
        <w:top w:val="none" w:sz="0" w:space="0" w:color="auto"/>
        <w:left w:val="none" w:sz="0" w:space="0" w:color="auto"/>
        <w:bottom w:val="none" w:sz="0" w:space="0" w:color="auto"/>
        <w:right w:val="none" w:sz="0" w:space="0" w:color="auto"/>
      </w:divBdr>
    </w:div>
    <w:div w:id="997466233">
      <w:bodyDiv w:val="1"/>
      <w:marLeft w:val="0"/>
      <w:marRight w:val="0"/>
      <w:marTop w:val="0"/>
      <w:marBottom w:val="0"/>
      <w:divBdr>
        <w:top w:val="none" w:sz="0" w:space="0" w:color="auto"/>
        <w:left w:val="none" w:sz="0" w:space="0" w:color="auto"/>
        <w:bottom w:val="none" w:sz="0" w:space="0" w:color="auto"/>
        <w:right w:val="none" w:sz="0" w:space="0" w:color="auto"/>
      </w:divBdr>
    </w:div>
    <w:div w:id="998266280">
      <w:bodyDiv w:val="1"/>
      <w:marLeft w:val="0"/>
      <w:marRight w:val="0"/>
      <w:marTop w:val="0"/>
      <w:marBottom w:val="0"/>
      <w:divBdr>
        <w:top w:val="none" w:sz="0" w:space="0" w:color="auto"/>
        <w:left w:val="none" w:sz="0" w:space="0" w:color="auto"/>
        <w:bottom w:val="none" w:sz="0" w:space="0" w:color="auto"/>
        <w:right w:val="none" w:sz="0" w:space="0" w:color="auto"/>
      </w:divBdr>
    </w:div>
    <w:div w:id="998341908">
      <w:bodyDiv w:val="1"/>
      <w:marLeft w:val="0"/>
      <w:marRight w:val="0"/>
      <w:marTop w:val="0"/>
      <w:marBottom w:val="0"/>
      <w:divBdr>
        <w:top w:val="none" w:sz="0" w:space="0" w:color="auto"/>
        <w:left w:val="none" w:sz="0" w:space="0" w:color="auto"/>
        <w:bottom w:val="none" w:sz="0" w:space="0" w:color="auto"/>
        <w:right w:val="none" w:sz="0" w:space="0" w:color="auto"/>
      </w:divBdr>
    </w:div>
    <w:div w:id="998461292">
      <w:bodyDiv w:val="1"/>
      <w:marLeft w:val="0"/>
      <w:marRight w:val="0"/>
      <w:marTop w:val="0"/>
      <w:marBottom w:val="0"/>
      <w:divBdr>
        <w:top w:val="none" w:sz="0" w:space="0" w:color="auto"/>
        <w:left w:val="none" w:sz="0" w:space="0" w:color="auto"/>
        <w:bottom w:val="none" w:sz="0" w:space="0" w:color="auto"/>
        <w:right w:val="none" w:sz="0" w:space="0" w:color="auto"/>
      </w:divBdr>
    </w:div>
    <w:div w:id="999115936">
      <w:bodyDiv w:val="1"/>
      <w:marLeft w:val="0"/>
      <w:marRight w:val="0"/>
      <w:marTop w:val="0"/>
      <w:marBottom w:val="0"/>
      <w:divBdr>
        <w:top w:val="none" w:sz="0" w:space="0" w:color="auto"/>
        <w:left w:val="none" w:sz="0" w:space="0" w:color="auto"/>
        <w:bottom w:val="none" w:sz="0" w:space="0" w:color="auto"/>
        <w:right w:val="none" w:sz="0" w:space="0" w:color="auto"/>
      </w:divBdr>
    </w:div>
    <w:div w:id="999503729">
      <w:bodyDiv w:val="1"/>
      <w:marLeft w:val="0"/>
      <w:marRight w:val="0"/>
      <w:marTop w:val="0"/>
      <w:marBottom w:val="0"/>
      <w:divBdr>
        <w:top w:val="none" w:sz="0" w:space="0" w:color="auto"/>
        <w:left w:val="none" w:sz="0" w:space="0" w:color="auto"/>
        <w:bottom w:val="none" w:sz="0" w:space="0" w:color="auto"/>
        <w:right w:val="none" w:sz="0" w:space="0" w:color="auto"/>
      </w:divBdr>
    </w:div>
    <w:div w:id="1000349269">
      <w:bodyDiv w:val="1"/>
      <w:marLeft w:val="0"/>
      <w:marRight w:val="0"/>
      <w:marTop w:val="0"/>
      <w:marBottom w:val="0"/>
      <w:divBdr>
        <w:top w:val="none" w:sz="0" w:space="0" w:color="auto"/>
        <w:left w:val="none" w:sz="0" w:space="0" w:color="auto"/>
        <w:bottom w:val="none" w:sz="0" w:space="0" w:color="auto"/>
        <w:right w:val="none" w:sz="0" w:space="0" w:color="auto"/>
      </w:divBdr>
    </w:div>
    <w:div w:id="1000356383">
      <w:bodyDiv w:val="1"/>
      <w:marLeft w:val="0"/>
      <w:marRight w:val="0"/>
      <w:marTop w:val="0"/>
      <w:marBottom w:val="0"/>
      <w:divBdr>
        <w:top w:val="none" w:sz="0" w:space="0" w:color="auto"/>
        <w:left w:val="none" w:sz="0" w:space="0" w:color="auto"/>
        <w:bottom w:val="none" w:sz="0" w:space="0" w:color="auto"/>
        <w:right w:val="none" w:sz="0" w:space="0" w:color="auto"/>
      </w:divBdr>
    </w:div>
    <w:div w:id="1000740937">
      <w:bodyDiv w:val="1"/>
      <w:marLeft w:val="0"/>
      <w:marRight w:val="0"/>
      <w:marTop w:val="0"/>
      <w:marBottom w:val="0"/>
      <w:divBdr>
        <w:top w:val="none" w:sz="0" w:space="0" w:color="auto"/>
        <w:left w:val="none" w:sz="0" w:space="0" w:color="auto"/>
        <w:bottom w:val="none" w:sz="0" w:space="0" w:color="auto"/>
        <w:right w:val="none" w:sz="0" w:space="0" w:color="auto"/>
      </w:divBdr>
    </w:div>
    <w:div w:id="1001784769">
      <w:bodyDiv w:val="1"/>
      <w:marLeft w:val="0"/>
      <w:marRight w:val="0"/>
      <w:marTop w:val="0"/>
      <w:marBottom w:val="0"/>
      <w:divBdr>
        <w:top w:val="none" w:sz="0" w:space="0" w:color="auto"/>
        <w:left w:val="none" w:sz="0" w:space="0" w:color="auto"/>
        <w:bottom w:val="none" w:sz="0" w:space="0" w:color="auto"/>
        <w:right w:val="none" w:sz="0" w:space="0" w:color="auto"/>
      </w:divBdr>
    </w:div>
    <w:div w:id="1002199741">
      <w:bodyDiv w:val="1"/>
      <w:marLeft w:val="0"/>
      <w:marRight w:val="0"/>
      <w:marTop w:val="0"/>
      <w:marBottom w:val="0"/>
      <w:divBdr>
        <w:top w:val="none" w:sz="0" w:space="0" w:color="auto"/>
        <w:left w:val="none" w:sz="0" w:space="0" w:color="auto"/>
        <w:bottom w:val="none" w:sz="0" w:space="0" w:color="auto"/>
        <w:right w:val="none" w:sz="0" w:space="0" w:color="auto"/>
      </w:divBdr>
    </w:div>
    <w:div w:id="1002778792">
      <w:bodyDiv w:val="1"/>
      <w:marLeft w:val="0"/>
      <w:marRight w:val="0"/>
      <w:marTop w:val="0"/>
      <w:marBottom w:val="0"/>
      <w:divBdr>
        <w:top w:val="none" w:sz="0" w:space="0" w:color="auto"/>
        <w:left w:val="none" w:sz="0" w:space="0" w:color="auto"/>
        <w:bottom w:val="none" w:sz="0" w:space="0" w:color="auto"/>
        <w:right w:val="none" w:sz="0" w:space="0" w:color="auto"/>
      </w:divBdr>
    </w:div>
    <w:div w:id="1003049186">
      <w:bodyDiv w:val="1"/>
      <w:marLeft w:val="0"/>
      <w:marRight w:val="0"/>
      <w:marTop w:val="0"/>
      <w:marBottom w:val="0"/>
      <w:divBdr>
        <w:top w:val="none" w:sz="0" w:space="0" w:color="auto"/>
        <w:left w:val="none" w:sz="0" w:space="0" w:color="auto"/>
        <w:bottom w:val="none" w:sz="0" w:space="0" w:color="auto"/>
        <w:right w:val="none" w:sz="0" w:space="0" w:color="auto"/>
      </w:divBdr>
    </w:div>
    <w:div w:id="1003781882">
      <w:bodyDiv w:val="1"/>
      <w:marLeft w:val="0"/>
      <w:marRight w:val="0"/>
      <w:marTop w:val="0"/>
      <w:marBottom w:val="0"/>
      <w:divBdr>
        <w:top w:val="none" w:sz="0" w:space="0" w:color="auto"/>
        <w:left w:val="none" w:sz="0" w:space="0" w:color="auto"/>
        <w:bottom w:val="none" w:sz="0" w:space="0" w:color="auto"/>
        <w:right w:val="none" w:sz="0" w:space="0" w:color="auto"/>
      </w:divBdr>
    </w:div>
    <w:div w:id="1004017787">
      <w:bodyDiv w:val="1"/>
      <w:marLeft w:val="0"/>
      <w:marRight w:val="0"/>
      <w:marTop w:val="0"/>
      <w:marBottom w:val="0"/>
      <w:divBdr>
        <w:top w:val="none" w:sz="0" w:space="0" w:color="auto"/>
        <w:left w:val="none" w:sz="0" w:space="0" w:color="auto"/>
        <w:bottom w:val="none" w:sz="0" w:space="0" w:color="auto"/>
        <w:right w:val="none" w:sz="0" w:space="0" w:color="auto"/>
      </w:divBdr>
    </w:div>
    <w:div w:id="1004087121">
      <w:bodyDiv w:val="1"/>
      <w:marLeft w:val="0"/>
      <w:marRight w:val="0"/>
      <w:marTop w:val="0"/>
      <w:marBottom w:val="0"/>
      <w:divBdr>
        <w:top w:val="none" w:sz="0" w:space="0" w:color="auto"/>
        <w:left w:val="none" w:sz="0" w:space="0" w:color="auto"/>
        <w:bottom w:val="none" w:sz="0" w:space="0" w:color="auto"/>
        <w:right w:val="none" w:sz="0" w:space="0" w:color="auto"/>
      </w:divBdr>
    </w:div>
    <w:div w:id="1004667596">
      <w:bodyDiv w:val="1"/>
      <w:marLeft w:val="0"/>
      <w:marRight w:val="0"/>
      <w:marTop w:val="0"/>
      <w:marBottom w:val="0"/>
      <w:divBdr>
        <w:top w:val="none" w:sz="0" w:space="0" w:color="auto"/>
        <w:left w:val="none" w:sz="0" w:space="0" w:color="auto"/>
        <w:bottom w:val="none" w:sz="0" w:space="0" w:color="auto"/>
        <w:right w:val="none" w:sz="0" w:space="0" w:color="auto"/>
      </w:divBdr>
    </w:div>
    <w:div w:id="1005090369">
      <w:bodyDiv w:val="1"/>
      <w:marLeft w:val="0"/>
      <w:marRight w:val="0"/>
      <w:marTop w:val="0"/>
      <w:marBottom w:val="0"/>
      <w:divBdr>
        <w:top w:val="none" w:sz="0" w:space="0" w:color="auto"/>
        <w:left w:val="none" w:sz="0" w:space="0" w:color="auto"/>
        <w:bottom w:val="none" w:sz="0" w:space="0" w:color="auto"/>
        <w:right w:val="none" w:sz="0" w:space="0" w:color="auto"/>
      </w:divBdr>
    </w:div>
    <w:div w:id="1005210315">
      <w:bodyDiv w:val="1"/>
      <w:marLeft w:val="0"/>
      <w:marRight w:val="0"/>
      <w:marTop w:val="0"/>
      <w:marBottom w:val="0"/>
      <w:divBdr>
        <w:top w:val="none" w:sz="0" w:space="0" w:color="auto"/>
        <w:left w:val="none" w:sz="0" w:space="0" w:color="auto"/>
        <w:bottom w:val="none" w:sz="0" w:space="0" w:color="auto"/>
        <w:right w:val="none" w:sz="0" w:space="0" w:color="auto"/>
      </w:divBdr>
    </w:div>
    <w:div w:id="1006053545">
      <w:bodyDiv w:val="1"/>
      <w:marLeft w:val="0"/>
      <w:marRight w:val="0"/>
      <w:marTop w:val="0"/>
      <w:marBottom w:val="0"/>
      <w:divBdr>
        <w:top w:val="none" w:sz="0" w:space="0" w:color="auto"/>
        <w:left w:val="none" w:sz="0" w:space="0" w:color="auto"/>
        <w:bottom w:val="none" w:sz="0" w:space="0" w:color="auto"/>
        <w:right w:val="none" w:sz="0" w:space="0" w:color="auto"/>
      </w:divBdr>
    </w:div>
    <w:div w:id="1007055262">
      <w:bodyDiv w:val="1"/>
      <w:marLeft w:val="0"/>
      <w:marRight w:val="0"/>
      <w:marTop w:val="0"/>
      <w:marBottom w:val="0"/>
      <w:divBdr>
        <w:top w:val="none" w:sz="0" w:space="0" w:color="auto"/>
        <w:left w:val="none" w:sz="0" w:space="0" w:color="auto"/>
        <w:bottom w:val="none" w:sz="0" w:space="0" w:color="auto"/>
        <w:right w:val="none" w:sz="0" w:space="0" w:color="auto"/>
      </w:divBdr>
    </w:div>
    <w:div w:id="1007441246">
      <w:bodyDiv w:val="1"/>
      <w:marLeft w:val="0"/>
      <w:marRight w:val="0"/>
      <w:marTop w:val="0"/>
      <w:marBottom w:val="0"/>
      <w:divBdr>
        <w:top w:val="none" w:sz="0" w:space="0" w:color="auto"/>
        <w:left w:val="none" w:sz="0" w:space="0" w:color="auto"/>
        <w:bottom w:val="none" w:sz="0" w:space="0" w:color="auto"/>
        <w:right w:val="none" w:sz="0" w:space="0" w:color="auto"/>
      </w:divBdr>
    </w:div>
    <w:div w:id="1007514369">
      <w:bodyDiv w:val="1"/>
      <w:marLeft w:val="0"/>
      <w:marRight w:val="0"/>
      <w:marTop w:val="0"/>
      <w:marBottom w:val="0"/>
      <w:divBdr>
        <w:top w:val="none" w:sz="0" w:space="0" w:color="auto"/>
        <w:left w:val="none" w:sz="0" w:space="0" w:color="auto"/>
        <w:bottom w:val="none" w:sz="0" w:space="0" w:color="auto"/>
        <w:right w:val="none" w:sz="0" w:space="0" w:color="auto"/>
      </w:divBdr>
    </w:div>
    <w:div w:id="1007907890">
      <w:bodyDiv w:val="1"/>
      <w:marLeft w:val="0"/>
      <w:marRight w:val="0"/>
      <w:marTop w:val="0"/>
      <w:marBottom w:val="0"/>
      <w:divBdr>
        <w:top w:val="none" w:sz="0" w:space="0" w:color="auto"/>
        <w:left w:val="none" w:sz="0" w:space="0" w:color="auto"/>
        <w:bottom w:val="none" w:sz="0" w:space="0" w:color="auto"/>
        <w:right w:val="none" w:sz="0" w:space="0" w:color="auto"/>
      </w:divBdr>
    </w:div>
    <w:div w:id="1008140803">
      <w:bodyDiv w:val="1"/>
      <w:marLeft w:val="0"/>
      <w:marRight w:val="0"/>
      <w:marTop w:val="0"/>
      <w:marBottom w:val="0"/>
      <w:divBdr>
        <w:top w:val="none" w:sz="0" w:space="0" w:color="auto"/>
        <w:left w:val="none" w:sz="0" w:space="0" w:color="auto"/>
        <w:bottom w:val="none" w:sz="0" w:space="0" w:color="auto"/>
        <w:right w:val="none" w:sz="0" w:space="0" w:color="auto"/>
      </w:divBdr>
    </w:div>
    <w:div w:id="1008413262">
      <w:bodyDiv w:val="1"/>
      <w:marLeft w:val="0"/>
      <w:marRight w:val="0"/>
      <w:marTop w:val="0"/>
      <w:marBottom w:val="0"/>
      <w:divBdr>
        <w:top w:val="none" w:sz="0" w:space="0" w:color="auto"/>
        <w:left w:val="none" w:sz="0" w:space="0" w:color="auto"/>
        <w:bottom w:val="none" w:sz="0" w:space="0" w:color="auto"/>
        <w:right w:val="none" w:sz="0" w:space="0" w:color="auto"/>
      </w:divBdr>
    </w:div>
    <w:div w:id="1008752766">
      <w:bodyDiv w:val="1"/>
      <w:marLeft w:val="0"/>
      <w:marRight w:val="0"/>
      <w:marTop w:val="0"/>
      <w:marBottom w:val="0"/>
      <w:divBdr>
        <w:top w:val="none" w:sz="0" w:space="0" w:color="auto"/>
        <w:left w:val="none" w:sz="0" w:space="0" w:color="auto"/>
        <w:bottom w:val="none" w:sz="0" w:space="0" w:color="auto"/>
        <w:right w:val="none" w:sz="0" w:space="0" w:color="auto"/>
      </w:divBdr>
    </w:div>
    <w:div w:id="1009061690">
      <w:bodyDiv w:val="1"/>
      <w:marLeft w:val="0"/>
      <w:marRight w:val="0"/>
      <w:marTop w:val="0"/>
      <w:marBottom w:val="0"/>
      <w:divBdr>
        <w:top w:val="none" w:sz="0" w:space="0" w:color="auto"/>
        <w:left w:val="none" w:sz="0" w:space="0" w:color="auto"/>
        <w:bottom w:val="none" w:sz="0" w:space="0" w:color="auto"/>
        <w:right w:val="none" w:sz="0" w:space="0" w:color="auto"/>
      </w:divBdr>
    </w:div>
    <w:div w:id="1009941386">
      <w:bodyDiv w:val="1"/>
      <w:marLeft w:val="0"/>
      <w:marRight w:val="0"/>
      <w:marTop w:val="0"/>
      <w:marBottom w:val="0"/>
      <w:divBdr>
        <w:top w:val="none" w:sz="0" w:space="0" w:color="auto"/>
        <w:left w:val="none" w:sz="0" w:space="0" w:color="auto"/>
        <w:bottom w:val="none" w:sz="0" w:space="0" w:color="auto"/>
        <w:right w:val="none" w:sz="0" w:space="0" w:color="auto"/>
      </w:divBdr>
    </w:div>
    <w:div w:id="1010260911">
      <w:bodyDiv w:val="1"/>
      <w:marLeft w:val="0"/>
      <w:marRight w:val="0"/>
      <w:marTop w:val="0"/>
      <w:marBottom w:val="0"/>
      <w:divBdr>
        <w:top w:val="none" w:sz="0" w:space="0" w:color="auto"/>
        <w:left w:val="none" w:sz="0" w:space="0" w:color="auto"/>
        <w:bottom w:val="none" w:sz="0" w:space="0" w:color="auto"/>
        <w:right w:val="none" w:sz="0" w:space="0" w:color="auto"/>
      </w:divBdr>
    </w:div>
    <w:div w:id="1010375711">
      <w:bodyDiv w:val="1"/>
      <w:marLeft w:val="0"/>
      <w:marRight w:val="0"/>
      <w:marTop w:val="0"/>
      <w:marBottom w:val="0"/>
      <w:divBdr>
        <w:top w:val="none" w:sz="0" w:space="0" w:color="auto"/>
        <w:left w:val="none" w:sz="0" w:space="0" w:color="auto"/>
        <w:bottom w:val="none" w:sz="0" w:space="0" w:color="auto"/>
        <w:right w:val="none" w:sz="0" w:space="0" w:color="auto"/>
      </w:divBdr>
    </w:div>
    <w:div w:id="1012293034">
      <w:bodyDiv w:val="1"/>
      <w:marLeft w:val="0"/>
      <w:marRight w:val="0"/>
      <w:marTop w:val="0"/>
      <w:marBottom w:val="0"/>
      <w:divBdr>
        <w:top w:val="none" w:sz="0" w:space="0" w:color="auto"/>
        <w:left w:val="none" w:sz="0" w:space="0" w:color="auto"/>
        <w:bottom w:val="none" w:sz="0" w:space="0" w:color="auto"/>
        <w:right w:val="none" w:sz="0" w:space="0" w:color="auto"/>
      </w:divBdr>
    </w:div>
    <w:div w:id="1012415141">
      <w:bodyDiv w:val="1"/>
      <w:marLeft w:val="0"/>
      <w:marRight w:val="0"/>
      <w:marTop w:val="0"/>
      <w:marBottom w:val="0"/>
      <w:divBdr>
        <w:top w:val="none" w:sz="0" w:space="0" w:color="auto"/>
        <w:left w:val="none" w:sz="0" w:space="0" w:color="auto"/>
        <w:bottom w:val="none" w:sz="0" w:space="0" w:color="auto"/>
        <w:right w:val="none" w:sz="0" w:space="0" w:color="auto"/>
      </w:divBdr>
    </w:div>
    <w:div w:id="1012878026">
      <w:bodyDiv w:val="1"/>
      <w:marLeft w:val="0"/>
      <w:marRight w:val="0"/>
      <w:marTop w:val="0"/>
      <w:marBottom w:val="0"/>
      <w:divBdr>
        <w:top w:val="none" w:sz="0" w:space="0" w:color="auto"/>
        <w:left w:val="none" w:sz="0" w:space="0" w:color="auto"/>
        <w:bottom w:val="none" w:sz="0" w:space="0" w:color="auto"/>
        <w:right w:val="none" w:sz="0" w:space="0" w:color="auto"/>
      </w:divBdr>
    </w:div>
    <w:div w:id="1012956788">
      <w:bodyDiv w:val="1"/>
      <w:marLeft w:val="0"/>
      <w:marRight w:val="0"/>
      <w:marTop w:val="0"/>
      <w:marBottom w:val="0"/>
      <w:divBdr>
        <w:top w:val="none" w:sz="0" w:space="0" w:color="auto"/>
        <w:left w:val="none" w:sz="0" w:space="0" w:color="auto"/>
        <w:bottom w:val="none" w:sz="0" w:space="0" w:color="auto"/>
        <w:right w:val="none" w:sz="0" w:space="0" w:color="auto"/>
      </w:divBdr>
    </w:div>
    <w:div w:id="1013530278">
      <w:bodyDiv w:val="1"/>
      <w:marLeft w:val="0"/>
      <w:marRight w:val="0"/>
      <w:marTop w:val="0"/>
      <w:marBottom w:val="0"/>
      <w:divBdr>
        <w:top w:val="none" w:sz="0" w:space="0" w:color="auto"/>
        <w:left w:val="none" w:sz="0" w:space="0" w:color="auto"/>
        <w:bottom w:val="none" w:sz="0" w:space="0" w:color="auto"/>
        <w:right w:val="none" w:sz="0" w:space="0" w:color="auto"/>
      </w:divBdr>
    </w:div>
    <w:div w:id="1014039094">
      <w:bodyDiv w:val="1"/>
      <w:marLeft w:val="0"/>
      <w:marRight w:val="0"/>
      <w:marTop w:val="0"/>
      <w:marBottom w:val="0"/>
      <w:divBdr>
        <w:top w:val="none" w:sz="0" w:space="0" w:color="auto"/>
        <w:left w:val="none" w:sz="0" w:space="0" w:color="auto"/>
        <w:bottom w:val="none" w:sz="0" w:space="0" w:color="auto"/>
        <w:right w:val="none" w:sz="0" w:space="0" w:color="auto"/>
      </w:divBdr>
    </w:div>
    <w:div w:id="1014189675">
      <w:bodyDiv w:val="1"/>
      <w:marLeft w:val="0"/>
      <w:marRight w:val="0"/>
      <w:marTop w:val="0"/>
      <w:marBottom w:val="0"/>
      <w:divBdr>
        <w:top w:val="none" w:sz="0" w:space="0" w:color="auto"/>
        <w:left w:val="none" w:sz="0" w:space="0" w:color="auto"/>
        <w:bottom w:val="none" w:sz="0" w:space="0" w:color="auto"/>
        <w:right w:val="none" w:sz="0" w:space="0" w:color="auto"/>
      </w:divBdr>
    </w:div>
    <w:div w:id="1014918834">
      <w:bodyDiv w:val="1"/>
      <w:marLeft w:val="0"/>
      <w:marRight w:val="0"/>
      <w:marTop w:val="0"/>
      <w:marBottom w:val="0"/>
      <w:divBdr>
        <w:top w:val="none" w:sz="0" w:space="0" w:color="auto"/>
        <w:left w:val="none" w:sz="0" w:space="0" w:color="auto"/>
        <w:bottom w:val="none" w:sz="0" w:space="0" w:color="auto"/>
        <w:right w:val="none" w:sz="0" w:space="0" w:color="auto"/>
      </w:divBdr>
    </w:div>
    <w:div w:id="1015229426">
      <w:bodyDiv w:val="1"/>
      <w:marLeft w:val="0"/>
      <w:marRight w:val="0"/>
      <w:marTop w:val="0"/>
      <w:marBottom w:val="0"/>
      <w:divBdr>
        <w:top w:val="none" w:sz="0" w:space="0" w:color="auto"/>
        <w:left w:val="none" w:sz="0" w:space="0" w:color="auto"/>
        <w:bottom w:val="none" w:sz="0" w:space="0" w:color="auto"/>
        <w:right w:val="none" w:sz="0" w:space="0" w:color="auto"/>
      </w:divBdr>
    </w:div>
    <w:div w:id="1015810098">
      <w:bodyDiv w:val="1"/>
      <w:marLeft w:val="0"/>
      <w:marRight w:val="0"/>
      <w:marTop w:val="0"/>
      <w:marBottom w:val="0"/>
      <w:divBdr>
        <w:top w:val="none" w:sz="0" w:space="0" w:color="auto"/>
        <w:left w:val="none" w:sz="0" w:space="0" w:color="auto"/>
        <w:bottom w:val="none" w:sz="0" w:space="0" w:color="auto"/>
        <w:right w:val="none" w:sz="0" w:space="0" w:color="auto"/>
      </w:divBdr>
    </w:div>
    <w:div w:id="1015812221">
      <w:bodyDiv w:val="1"/>
      <w:marLeft w:val="0"/>
      <w:marRight w:val="0"/>
      <w:marTop w:val="0"/>
      <w:marBottom w:val="0"/>
      <w:divBdr>
        <w:top w:val="none" w:sz="0" w:space="0" w:color="auto"/>
        <w:left w:val="none" w:sz="0" w:space="0" w:color="auto"/>
        <w:bottom w:val="none" w:sz="0" w:space="0" w:color="auto"/>
        <w:right w:val="none" w:sz="0" w:space="0" w:color="auto"/>
      </w:divBdr>
    </w:div>
    <w:div w:id="1015884694">
      <w:bodyDiv w:val="1"/>
      <w:marLeft w:val="0"/>
      <w:marRight w:val="0"/>
      <w:marTop w:val="0"/>
      <w:marBottom w:val="0"/>
      <w:divBdr>
        <w:top w:val="none" w:sz="0" w:space="0" w:color="auto"/>
        <w:left w:val="none" w:sz="0" w:space="0" w:color="auto"/>
        <w:bottom w:val="none" w:sz="0" w:space="0" w:color="auto"/>
        <w:right w:val="none" w:sz="0" w:space="0" w:color="auto"/>
      </w:divBdr>
    </w:div>
    <w:div w:id="1016154005">
      <w:bodyDiv w:val="1"/>
      <w:marLeft w:val="0"/>
      <w:marRight w:val="0"/>
      <w:marTop w:val="0"/>
      <w:marBottom w:val="0"/>
      <w:divBdr>
        <w:top w:val="none" w:sz="0" w:space="0" w:color="auto"/>
        <w:left w:val="none" w:sz="0" w:space="0" w:color="auto"/>
        <w:bottom w:val="none" w:sz="0" w:space="0" w:color="auto"/>
        <w:right w:val="none" w:sz="0" w:space="0" w:color="auto"/>
      </w:divBdr>
    </w:div>
    <w:div w:id="1016541969">
      <w:bodyDiv w:val="1"/>
      <w:marLeft w:val="0"/>
      <w:marRight w:val="0"/>
      <w:marTop w:val="0"/>
      <w:marBottom w:val="0"/>
      <w:divBdr>
        <w:top w:val="none" w:sz="0" w:space="0" w:color="auto"/>
        <w:left w:val="none" w:sz="0" w:space="0" w:color="auto"/>
        <w:bottom w:val="none" w:sz="0" w:space="0" w:color="auto"/>
        <w:right w:val="none" w:sz="0" w:space="0" w:color="auto"/>
      </w:divBdr>
    </w:div>
    <w:div w:id="1016930403">
      <w:bodyDiv w:val="1"/>
      <w:marLeft w:val="0"/>
      <w:marRight w:val="0"/>
      <w:marTop w:val="0"/>
      <w:marBottom w:val="0"/>
      <w:divBdr>
        <w:top w:val="none" w:sz="0" w:space="0" w:color="auto"/>
        <w:left w:val="none" w:sz="0" w:space="0" w:color="auto"/>
        <w:bottom w:val="none" w:sz="0" w:space="0" w:color="auto"/>
        <w:right w:val="none" w:sz="0" w:space="0" w:color="auto"/>
      </w:divBdr>
    </w:div>
    <w:div w:id="1017999225">
      <w:bodyDiv w:val="1"/>
      <w:marLeft w:val="0"/>
      <w:marRight w:val="0"/>
      <w:marTop w:val="0"/>
      <w:marBottom w:val="0"/>
      <w:divBdr>
        <w:top w:val="none" w:sz="0" w:space="0" w:color="auto"/>
        <w:left w:val="none" w:sz="0" w:space="0" w:color="auto"/>
        <w:bottom w:val="none" w:sz="0" w:space="0" w:color="auto"/>
        <w:right w:val="none" w:sz="0" w:space="0" w:color="auto"/>
      </w:divBdr>
    </w:div>
    <w:div w:id="1019351508">
      <w:bodyDiv w:val="1"/>
      <w:marLeft w:val="0"/>
      <w:marRight w:val="0"/>
      <w:marTop w:val="0"/>
      <w:marBottom w:val="0"/>
      <w:divBdr>
        <w:top w:val="none" w:sz="0" w:space="0" w:color="auto"/>
        <w:left w:val="none" w:sz="0" w:space="0" w:color="auto"/>
        <w:bottom w:val="none" w:sz="0" w:space="0" w:color="auto"/>
        <w:right w:val="none" w:sz="0" w:space="0" w:color="auto"/>
      </w:divBdr>
    </w:div>
    <w:div w:id="1019816252">
      <w:bodyDiv w:val="1"/>
      <w:marLeft w:val="0"/>
      <w:marRight w:val="0"/>
      <w:marTop w:val="0"/>
      <w:marBottom w:val="0"/>
      <w:divBdr>
        <w:top w:val="none" w:sz="0" w:space="0" w:color="auto"/>
        <w:left w:val="none" w:sz="0" w:space="0" w:color="auto"/>
        <w:bottom w:val="none" w:sz="0" w:space="0" w:color="auto"/>
        <w:right w:val="none" w:sz="0" w:space="0" w:color="auto"/>
      </w:divBdr>
    </w:div>
    <w:div w:id="1020472598">
      <w:bodyDiv w:val="1"/>
      <w:marLeft w:val="0"/>
      <w:marRight w:val="0"/>
      <w:marTop w:val="0"/>
      <w:marBottom w:val="0"/>
      <w:divBdr>
        <w:top w:val="none" w:sz="0" w:space="0" w:color="auto"/>
        <w:left w:val="none" w:sz="0" w:space="0" w:color="auto"/>
        <w:bottom w:val="none" w:sz="0" w:space="0" w:color="auto"/>
        <w:right w:val="none" w:sz="0" w:space="0" w:color="auto"/>
      </w:divBdr>
    </w:div>
    <w:div w:id="1021204461">
      <w:bodyDiv w:val="1"/>
      <w:marLeft w:val="0"/>
      <w:marRight w:val="0"/>
      <w:marTop w:val="0"/>
      <w:marBottom w:val="0"/>
      <w:divBdr>
        <w:top w:val="none" w:sz="0" w:space="0" w:color="auto"/>
        <w:left w:val="none" w:sz="0" w:space="0" w:color="auto"/>
        <w:bottom w:val="none" w:sz="0" w:space="0" w:color="auto"/>
        <w:right w:val="none" w:sz="0" w:space="0" w:color="auto"/>
      </w:divBdr>
    </w:div>
    <w:div w:id="1021586380">
      <w:bodyDiv w:val="1"/>
      <w:marLeft w:val="0"/>
      <w:marRight w:val="0"/>
      <w:marTop w:val="0"/>
      <w:marBottom w:val="0"/>
      <w:divBdr>
        <w:top w:val="none" w:sz="0" w:space="0" w:color="auto"/>
        <w:left w:val="none" w:sz="0" w:space="0" w:color="auto"/>
        <w:bottom w:val="none" w:sz="0" w:space="0" w:color="auto"/>
        <w:right w:val="none" w:sz="0" w:space="0" w:color="auto"/>
      </w:divBdr>
    </w:div>
    <w:div w:id="1021971898">
      <w:bodyDiv w:val="1"/>
      <w:marLeft w:val="0"/>
      <w:marRight w:val="0"/>
      <w:marTop w:val="0"/>
      <w:marBottom w:val="0"/>
      <w:divBdr>
        <w:top w:val="none" w:sz="0" w:space="0" w:color="auto"/>
        <w:left w:val="none" w:sz="0" w:space="0" w:color="auto"/>
        <w:bottom w:val="none" w:sz="0" w:space="0" w:color="auto"/>
        <w:right w:val="none" w:sz="0" w:space="0" w:color="auto"/>
      </w:divBdr>
    </w:div>
    <w:div w:id="1022244737">
      <w:bodyDiv w:val="1"/>
      <w:marLeft w:val="0"/>
      <w:marRight w:val="0"/>
      <w:marTop w:val="0"/>
      <w:marBottom w:val="0"/>
      <w:divBdr>
        <w:top w:val="none" w:sz="0" w:space="0" w:color="auto"/>
        <w:left w:val="none" w:sz="0" w:space="0" w:color="auto"/>
        <w:bottom w:val="none" w:sz="0" w:space="0" w:color="auto"/>
        <w:right w:val="none" w:sz="0" w:space="0" w:color="auto"/>
      </w:divBdr>
    </w:div>
    <w:div w:id="1022248455">
      <w:bodyDiv w:val="1"/>
      <w:marLeft w:val="0"/>
      <w:marRight w:val="0"/>
      <w:marTop w:val="0"/>
      <w:marBottom w:val="0"/>
      <w:divBdr>
        <w:top w:val="none" w:sz="0" w:space="0" w:color="auto"/>
        <w:left w:val="none" w:sz="0" w:space="0" w:color="auto"/>
        <w:bottom w:val="none" w:sz="0" w:space="0" w:color="auto"/>
        <w:right w:val="none" w:sz="0" w:space="0" w:color="auto"/>
      </w:divBdr>
    </w:div>
    <w:div w:id="1022976199">
      <w:bodyDiv w:val="1"/>
      <w:marLeft w:val="0"/>
      <w:marRight w:val="0"/>
      <w:marTop w:val="0"/>
      <w:marBottom w:val="0"/>
      <w:divBdr>
        <w:top w:val="none" w:sz="0" w:space="0" w:color="auto"/>
        <w:left w:val="none" w:sz="0" w:space="0" w:color="auto"/>
        <w:bottom w:val="none" w:sz="0" w:space="0" w:color="auto"/>
        <w:right w:val="none" w:sz="0" w:space="0" w:color="auto"/>
      </w:divBdr>
    </w:div>
    <w:div w:id="1023172242">
      <w:bodyDiv w:val="1"/>
      <w:marLeft w:val="0"/>
      <w:marRight w:val="0"/>
      <w:marTop w:val="0"/>
      <w:marBottom w:val="0"/>
      <w:divBdr>
        <w:top w:val="none" w:sz="0" w:space="0" w:color="auto"/>
        <w:left w:val="none" w:sz="0" w:space="0" w:color="auto"/>
        <w:bottom w:val="none" w:sz="0" w:space="0" w:color="auto"/>
        <w:right w:val="none" w:sz="0" w:space="0" w:color="auto"/>
      </w:divBdr>
    </w:div>
    <w:div w:id="1023241211">
      <w:bodyDiv w:val="1"/>
      <w:marLeft w:val="0"/>
      <w:marRight w:val="0"/>
      <w:marTop w:val="0"/>
      <w:marBottom w:val="0"/>
      <w:divBdr>
        <w:top w:val="none" w:sz="0" w:space="0" w:color="auto"/>
        <w:left w:val="none" w:sz="0" w:space="0" w:color="auto"/>
        <w:bottom w:val="none" w:sz="0" w:space="0" w:color="auto"/>
        <w:right w:val="none" w:sz="0" w:space="0" w:color="auto"/>
      </w:divBdr>
    </w:div>
    <w:div w:id="1024747824">
      <w:bodyDiv w:val="1"/>
      <w:marLeft w:val="0"/>
      <w:marRight w:val="0"/>
      <w:marTop w:val="0"/>
      <w:marBottom w:val="0"/>
      <w:divBdr>
        <w:top w:val="none" w:sz="0" w:space="0" w:color="auto"/>
        <w:left w:val="none" w:sz="0" w:space="0" w:color="auto"/>
        <w:bottom w:val="none" w:sz="0" w:space="0" w:color="auto"/>
        <w:right w:val="none" w:sz="0" w:space="0" w:color="auto"/>
      </w:divBdr>
    </w:div>
    <w:div w:id="1024868011">
      <w:bodyDiv w:val="1"/>
      <w:marLeft w:val="0"/>
      <w:marRight w:val="0"/>
      <w:marTop w:val="0"/>
      <w:marBottom w:val="0"/>
      <w:divBdr>
        <w:top w:val="none" w:sz="0" w:space="0" w:color="auto"/>
        <w:left w:val="none" w:sz="0" w:space="0" w:color="auto"/>
        <w:bottom w:val="none" w:sz="0" w:space="0" w:color="auto"/>
        <w:right w:val="none" w:sz="0" w:space="0" w:color="auto"/>
      </w:divBdr>
    </w:div>
    <w:div w:id="1025323564">
      <w:bodyDiv w:val="1"/>
      <w:marLeft w:val="0"/>
      <w:marRight w:val="0"/>
      <w:marTop w:val="0"/>
      <w:marBottom w:val="0"/>
      <w:divBdr>
        <w:top w:val="none" w:sz="0" w:space="0" w:color="auto"/>
        <w:left w:val="none" w:sz="0" w:space="0" w:color="auto"/>
        <w:bottom w:val="none" w:sz="0" w:space="0" w:color="auto"/>
        <w:right w:val="none" w:sz="0" w:space="0" w:color="auto"/>
      </w:divBdr>
    </w:div>
    <w:div w:id="1025711409">
      <w:bodyDiv w:val="1"/>
      <w:marLeft w:val="0"/>
      <w:marRight w:val="0"/>
      <w:marTop w:val="0"/>
      <w:marBottom w:val="0"/>
      <w:divBdr>
        <w:top w:val="none" w:sz="0" w:space="0" w:color="auto"/>
        <w:left w:val="none" w:sz="0" w:space="0" w:color="auto"/>
        <w:bottom w:val="none" w:sz="0" w:space="0" w:color="auto"/>
        <w:right w:val="none" w:sz="0" w:space="0" w:color="auto"/>
      </w:divBdr>
    </w:div>
    <w:div w:id="1026176561">
      <w:bodyDiv w:val="1"/>
      <w:marLeft w:val="0"/>
      <w:marRight w:val="0"/>
      <w:marTop w:val="0"/>
      <w:marBottom w:val="0"/>
      <w:divBdr>
        <w:top w:val="none" w:sz="0" w:space="0" w:color="auto"/>
        <w:left w:val="none" w:sz="0" w:space="0" w:color="auto"/>
        <w:bottom w:val="none" w:sz="0" w:space="0" w:color="auto"/>
        <w:right w:val="none" w:sz="0" w:space="0" w:color="auto"/>
      </w:divBdr>
    </w:div>
    <w:div w:id="1026254873">
      <w:bodyDiv w:val="1"/>
      <w:marLeft w:val="0"/>
      <w:marRight w:val="0"/>
      <w:marTop w:val="0"/>
      <w:marBottom w:val="0"/>
      <w:divBdr>
        <w:top w:val="none" w:sz="0" w:space="0" w:color="auto"/>
        <w:left w:val="none" w:sz="0" w:space="0" w:color="auto"/>
        <w:bottom w:val="none" w:sz="0" w:space="0" w:color="auto"/>
        <w:right w:val="none" w:sz="0" w:space="0" w:color="auto"/>
      </w:divBdr>
    </w:div>
    <w:div w:id="1026447966">
      <w:bodyDiv w:val="1"/>
      <w:marLeft w:val="0"/>
      <w:marRight w:val="0"/>
      <w:marTop w:val="0"/>
      <w:marBottom w:val="0"/>
      <w:divBdr>
        <w:top w:val="none" w:sz="0" w:space="0" w:color="auto"/>
        <w:left w:val="none" w:sz="0" w:space="0" w:color="auto"/>
        <w:bottom w:val="none" w:sz="0" w:space="0" w:color="auto"/>
        <w:right w:val="none" w:sz="0" w:space="0" w:color="auto"/>
      </w:divBdr>
    </w:div>
    <w:div w:id="1027222766">
      <w:bodyDiv w:val="1"/>
      <w:marLeft w:val="0"/>
      <w:marRight w:val="0"/>
      <w:marTop w:val="0"/>
      <w:marBottom w:val="0"/>
      <w:divBdr>
        <w:top w:val="none" w:sz="0" w:space="0" w:color="auto"/>
        <w:left w:val="none" w:sz="0" w:space="0" w:color="auto"/>
        <w:bottom w:val="none" w:sz="0" w:space="0" w:color="auto"/>
        <w:right w:val="none" w:sz="0" w:space="0" w:color="auto"/>
      </w:divBdr>
    </w:div>
    <w:div w:id="1028146613">
      <w:bodyDiv w:val="1"/>
      <w:marLeft w:val="0"/>
      <w:marRight w:val="0"/>
      <w:marTop w:val="0"/>
      <w:marBottom w:val="0"/>
      <w:divBdr>
        <w:top w:val="none" w:sz="0" w:space="0" w:color="auto"/>
        <w:left w:val="none" w:sz="0" w:space="0" w:color="auto"/>
        <w:bottom w:val="none" w:sz="0" w:space="0" w:color="auto"/>
        <w:right w:val="none" w:sz="0" w:space="0" w:color="auto"/>
      </w:divBdr>
    </w:div>
    <w:div w:id="1028876923">
      <w:bodyDiv w:val="1"/>
      <w:marLeft w:val="0"/>
      <w:marRight w:val="0"/>
      <w:marTop w:val="0"/>
      <w:marBottom w:val="0"/>
      <w:divBdr>
        <w:top w:val="none" w:sz="0" w:space="0" w:color="auto"/>
        <w:left w:val="none" w:sz="0" w:space="0" w:color="auto"/>
        <w:bottom w:val="none" w:sz="0" w:space="0" w:color="auto"/>
        <w:right w:val="none" w:sz="0" w:space="0" w:color="auto"/>
      </w:divBdr>
    </w:div>
    <w:div w:id="1028990010">
      <w:bodyDiv w:val="1"/>
      <w:marLeft w:val="0"/>
      <w:marRight w:val="0"/>
      <w:marTop w:val="0"/>
      <w:marBottom w:val="0"/>
      <w:divBdr>
        <w:top w:val="none" w:sz="0" w:space="0" w:color="auto"/>
        <w:left w:val="none" w:sz="0" w:space="0" w:color="auto"/>
        <w:bottom w:val="none" w:sz="0" w:space="0" w:color="auto"/>
        <w:right w:val="none" w:sz="0" w:space="0" w:color="auto"/>
      </w:divBdr>
    </w:div>
    <w:div w:id="1030032426">
      <w:bodyDiv w:val="1"/>
      <w:marLeft w:val="0"/>
      <w:marRight w:val="0"/>
      <w:marTop w:val="0"/>
      <w:marBottom w:val="0"/>
      <w:divBdr>
        <w:top w:val="none" w:sz="0" w:space="0" w:color="auto"/>
        <w:left w:val="none" w:sz="0" w:space="0" w:color="auto"/>
        <w:bottom w:val="none" w:sz="0" w:space="0" w:color="auto"/>
        <w:right w:val="none" w:sz="0" w:space="0" w:color="auto"/>
      </w:divBdr>
    </w:div>
    <w:div w:id="1030377756">
      <w:bodyDiv w:val="1"/>
      <w:marLeft w:val="0"/>
      <w:marRight w:val="0"/>
      <w:marTop w:val="0"/>
      <w:marBottom w:val="0"/>
      <w:divBdr>
        <w:top w:val="none" w:sz="0" w:space="0" w:color="auto"/>
        <w:left w:val="none" w:sz="0" w:space="0" w:color="auto"/>
        <w:bottom w:val="none" w:sz="0" w:space="0" w:color="auto"/>
        <w:right w:val="none" w:sz="0" w:space="0" w:color="auto"/>
      </w:divBdr>
    </w:div>
    <w:div w:id="1030571776">
      <w:bodyDiv w:val="1"/>
      <w:marLeft w:val="0"/>
      <w:marRight w:val="0"/>
      <w:marTop w:val="0"/>
      <w:marBottom w:val="0"/>
      <w:divBdr>
        <w:top w:val="none" w:sz="0" w:space="0" w:color="auto"/>
        <w:left w:val="none" w:sz="0" w:space="0" w:color="auto"/>
        <w:bottom w:val="none" w:sz="0" w:space="0" w:color="auto"/>
        <w:right w:val="none" w:sz="0" w:space="0" w:color="auto"/>
      </w:divBdr>
    </w:div>
    <w:div w:id="1032078189">
      <w:bodyDiv w:val="1"/>
      <w:marLeft w:val="0"/>
      <w:marRight w:val="0"/>
      <w:marTop w:val="0"/>
      <w:marBottom w:val="0"/>
      <w:divBdr>
        <w:top w:val="none" w:sz="0" w:space="0" w:color="auto"/>
        <w:left w:val="none" w:sz="0" w:space="0" w:color="auto"/>
        <w:bottom w:val="none" w:sz="0" w:space="0" w:color="auto"/>
        <w:right w:val="none" w:sz="0" w:space="0" w:color="auto"/>
      </w:divBdr>
    </w:div>
    <w:div w:id="1032265469">
      <w:bodyDiv w:val="1"/>
      <w:marLeft w:val="0"/>
      <w:marRight w:val="0"/>
      <w:marTop w:val="0"/>
      <w:marBottom w:val="0"/>
      <w:divBdr>
        <w:top w:val="none" w:sz="0" w:space="0" w:color="auto"/>
        <w:left w:val="none" w:sz="0" w:space="0" w:color="auto"/>
        <w:bottom w:val="none" w:sz="0" w:space="0" w:color="auto"/>
        <w:right w:val="none" w:sz="0" w:space="0" w:color="auto"/>
      </w:divBdr>
    </w:div>
    <w:div w:id="1032655952">
      <w:bodyDiv w:val="1"/>
      <w:marLeft w:val="0"/>
      <w:marRight w:val="0"/>
      <w:marTop w:val="0"/>
      <w:marBottom w:val="0"/>
      <w:divBdr>
        <w:top w:val="none" w:sz="0" w:space="0" w:color="auto"/>
        <w:left w:val="none" w:sz="0" w:space="0" w:color="auto"/>
        <w:bottom w:val="none" w:sz="0" w:space="0" w:color="auto"/>
        <w:right w:val="none" w:sz="0" w:space="0" w:color="auto"/>
      </w:divBdr>
    </w:div>
    <w:div w:id="1032926234">
      <w:bodyDiv w:val="1"/>
      <w:marLeft w:val="0"/>
      <w:marRight w:val="0"/>
      <w:marTop w:val="0"/>
      <w:marBottom w:val="0"/>
      <w:divBdr>
        <w:top w:val="none" w:sz="0" w:space="0" w:color="auto"/>
        <w:left w:val="none" w:sz="0" w:space="0" w:color="auto"/>
        <w:bottom w:val="none" w:sz="0" w:space="0" w:color="auto"/>
        <w:right w:val="none" w:sz="0" w:space="0" w:color="auto"/>
      </w:divBdr>
    </w:div>
    <w:div w:id="1033044724">
      <w:bodyDiv w:val="1"/>
      <w:marLeft w:val="0"/>
      <w:marRight w:val="0"/>
      <w:marTop w:val="0"/>
      <w:marBottom w:val="0"/>
      <w:divBdr>
        <w:top w:val="none" w:sz="0" w:space="0" w:color="auto"/>
        <w:left w:val="none" w:sz="0" w:space="0" w:color="auto"/>
        <w:bottom w:val="none" w:sz="0" w:space="0" w:color="auto"/>
        <w:right w:val="none" w:sz="0" w:space="0" w:color="auto"/>
      </w:divBdr>
    </w:div>
    <w:div w:id="1034189844">
      <w:bodyDiv w:val="1"/>
      <w:marLeft w:val="0"/>
      <w:marRight w:val="0"/>
      <w:marTop w:val="0"/>
      <w:marBottom w:val="0"/>
      <w:divBdr>
        <w:top w:val="none" w:sz="0" w:space="0" w:color="auto"/>
        <w:left w:val="none" w:sz="0" w:space="0" w:color="auto"/>
        <w:bottom w:val="none" w:sz="0" w:space="0" w:color="auto"/>
        <w:right w:val="none" w:sz="0" w:space="0" w:color="auto"/>
      </w:divBdr>
    </w:div>
    <w:div w:id="1034311275">
      <w:bodyDiv w:val="1"/>
      <w:marLeft w:val="0"/>
      <w:marRight w:val="0"/>
      <w:marTop w:val="0"/>
      <w:marBottom w:val="0"/>
      <w:divBdr>
        <w:top w:val="none" w:sz="0" w:space="0" w:color="auto"/>
        <w:left w:val="none" w:sz="0" w:space="0" w:color="auto"/>
        <w:bottom w:val="none" w:sz="0" w:space="0" w:color="auto"/>
        <w:right w:val="none" w:sz="0" w:space="0" w:color="auto"/>
      </w:divBdr>
    </w:div>
    <w:div w:id="1034381226">
      <w:bodyDiv w:val="1"/>
      <w:marLeft w:val="0"/>
      <w:marRight w:val="0"/>
      <w:marTop w:val="0"/>
      <w:marBottom w:val="0"/>
      <w:divBdr>
        <w:top w:val="none" w:sz="0" w:space="0" w:color="auto"/>
        <w:left w:val="none" w:sz="0" w:space="0" w:color="auto"/>
        <w:bottom w:val="none" w:sz="0" w:space="0" w:color="auto"/>
        <w:right w:val="none" w:sz="0" w:space="0" w:color="auto"/>
      </w:divBdr>
    </w:div>
    <w:div w:id="1034889108">
      <w:bodyDiv w:val="1"/>
      <w:marLeft w:val="0"/>
      <w:marRight w:val="0"/>
      <w:marTop w:val="0"/>
      <w:marBottom w:val="0"/>
      <w:divBdr>
        <w:top w:val="none" w:sz="0" w:space="0" w:color="auto"/>
        <w:left w:val="none" w:sz="0" w:space="0" w:color="auto"/>
        <w:bottom w:val="none" w:sz="0" w:space="0" w:color="auto"/>
        <w:right w:val="none" w:sz="0" w:space="0" w:color="auto"/>
      </w:divBdr>
    </w:div>
    <w:div w:id="1035085271">
      <w:bodyDiv w:val="1"/>
      <w:marLeft w:val="0"/>
      <w:marRight w:val="0"/>
      <w:marTop w:val="0"/>
      <w:marBottom w:val="0"/>
      <w:divBdr>
        <w:top w:val="none" w:sz="0" w:space="0" w:color="auto"/>
        <w:left w:val="none" w:sz="0" w:space="0" w:color="auto"/>
        <w:bottom w:val="none" w:sz="0" w:space="0" w:color="auto"/>
        <w:right w:val="none" w:sz="0" w:space="0" w:color="auto"/>
      </w:divBdr>
    </w:div>
    <w:div w:id="1035544434">
      <w:bodyDiv w:val="1"/>
      <w:marLeft w:val="0"/>
      <w:marRight w:val="0"/>
      <w:marTop w:val="0"/>
      <w:marBottom w:val="0"/>
      <w:divBdr>
        <w:top w:val="none" w:sz="0" w:space="0" w:color="auto"/>
        <w:left w:val="none" w:sz="0" w:space="0" w:color="auto"/>
        <w:bottom w:val="none" w:sz="0" w:space="0" w:color="auto"/>
        <w:right w:val="none" w:sz="0" w:space="0" w:color="auto"/>
      </w:divBdr>
    </w:div>
    <w:div w:id="1036467225">
      <w:bodyDiv w:val="1"/>
      <w:marLeft w:val="0"/>
      <w:marRight w:val="0"/>
      <w:marTop w:val="0"/>
      <w:marBottom w:val="0"/>
      <w:divBdr>
        <w:top w:val="none" w:sz="0" w:space="0" w:color="auto"/>
        <w:left w:val="none" w:sz="0" w:space="0" w:color="auto"/>
        <w:bottom w:val="none" w:sz="0" w:space="0" w:color="auto"/>
        <w:right w:val="none" w:sz="0" w:space="0" w:color="auto"/>
      </w:divBdr>
    </w:div>
    <w:div w:id="1036588898">
      <w:bodyDiv w:val="1"/>
      <w:marLeft w:val="0"/>
      <w:marRight w:val="0"/>
      <w:marTop w:val="0"/>
      <w:marBottom w:val="0"/>
      <w:divBdr>
        <w:top w:val="none" w:sz="0" w:space="0" w:color="auto"/>
        <w:left w:val="none" w:sz="0" w:space="0" w:color="auto"/>
        <w:bottom w:val="none" w:sz="0" w:space="0" w:color="auto"/>
        <w:right w:val="none" w:sz="0" w:space="0" w:color="auto"/>
      </w:divBdr>
    </w:div>
    <w:div w:id="1037195837">
      <w:bodyDiv w:val="1"/>
      <w:marLeft w:val="0"/>
      <w:marRight w:val="0"/>
      <w:marTop w:val="0"/>
      <w:marBottom w:val="0"/>
      <w:divBdr>
        <w:top w:val="none" w:sz="0" w:space="0" w:color="auto"/>
        <w:left w:val="none" w:sz="0" w:space="0" w:color="auto"/>
        <w:bottom w:val="none" w:sz="0" w:space="0" w:color="auto"/>
        <w:right w:val="none" w:sz="0" w:space="0" w:color="auto"/>
      </w:divBdr>
    </w:div>
    <w:div w:id="1037583990">
      <w:bodyDiv w:val="1"/>
      <w:marLeft w:val="0"/>
      <w:marRight w:val="0"/>
      <w:marTop w:val="0"/>
      <w:marBottom w:val="0"/>
      <w:divBdr>
        <w:top w:val="none" w:sz="0" w:space="0" w:color="auto"/>
        <w:left w:val="none" w:sz="0" w:space="0" w:color="auto"/>
        <w:bottom w:val="none" w:sz="0" w:space="0" w:color="auto"/>
        <w:right w:val="none" w:sz="0" w:space="0" w:color="auto"/>
      </w:divBdr>
    </w:div>
    <w:div w:id="1038972210">
      <w:bodyDiv w:val="1"/>
      <w:marLeft w:val="0"/>
      <w:marRight w:val="0"/>
      <w:marTop w:val="0"/>
      <w:marBottom w:val="0"/>
      <w:divBdr>
        <w:top w:val="none" w:sz="0" w:space="0" w:color="auto"/>
        <w:left w:val="none" w:sz="0" w:space="0" w:color="auto"/>
        <w:bottom w:val="none" w:sz="0" w:space="0" w:color="auto"/>
        <w:right w:val="none" w:sz="0" w:space="0" w:color="auto"/>
      </w:divBdr>
    </w:div>
    <w:div w:id="1039161879">
      <w:bodyDiv w:val="1"/>
      <w:marLeft w:val="0"/>
      <w:marRight w:val="0"/>
      <w:marTop w:val="0"/>
      <w:marBottom w:val="0"/>
      <w:divBdr>
        <w:top w:val="none" w:sz="0" w:space="0" w:color="auto"/>
        <w:left w:val="none" w:sz="0" w:space="0" w:color="auto"/>
        <w:bottom w:val="none" w:sz="0" w:space="0" w:color="auto"/>
        <w:right w:val="none" w:sz="0" w:space="0" w:color="auto"/>
      </w:divBdr>
    </w:div>
    <w:div w:id="1039164019">
      <w:bodyDiv w:val="1"/>
      <w:marLeft w:val="0"/>
      <w:marRight w:val="0"/>
      <w:marTop w:val="0"/>
      <w:marBottom w:val="0"/>
      <w:divBdr>
        <w:top w:val="none" w:sz="0" w:space="0" w:color="auto"/>
        <w:left w:val="none" w:sz="0" w:space="0" w:color="auto"/>
        <w:bottom w:val="none" w:sz="0" w:space="0" w:color="auto"/>
        <w:right w:val="none" w:sz="0" w:space="0" w:color="auto"/>
      </w:divBdr>
    </w:div>
    <w:div w:id="1039205554">
      <w:bodyDiv w:val="1"/>
      <w:marLeft w:val="0"/>
      <w:marRight w:val="0"/>
      <w:marTop w:val="0"/>
      <w:marBottom w:val="0"/>
      <w:divBdr>
        <w:top w:val="none" w:sz="0" w:space="0" w:color="auto"/>
        <w:left w:val="none" w:sz="0" w:space="0" w:color="auto"/>
        <w:bottom w:val="none" w:sz="0" w:space="0" w:color="auto"/>
        <w:right w:val="none" w:sz="0" w:space="0" w:color="auto"/>
      </w:divBdr>
    </w:div>
    <w:div w:id="1039352450">
      <w:bodyDiv w:val="1"/>
      <w:marLeft w:val="0"/>
      <w:marRight w:val="0"/>
      <w:marTop w:val="0"/>
      <w:marBottom w:val="0"/>
      <w:divBdr>
        <w:top w:val="none" w:sz="0" w:space="0" w:color="auto"/>
        <w:left w:val="none" w:sz="0" w:space="0" w:color="auto"/>
        <w:bottom w:val="none" w:sz="0" w:space="0" w:color="auto"/>
        <w:right w:val="none" w:sz="0" w:space="0" w:color="auto"/>
      </w:divBdr>
    </w:div>
    <w:div w:id="1039357103">
      <w:bodyDiv w:val="1"/>
      <w:marLeft w:val="0"/>
      <w:marRight w:val="0"/>
      <w:marTop w:val="0"/>
      <w:marBottom w:val="0"/>
      <w:divBdr>
        <w:top w:val="none" w:sz="0" w:space="0" w:color="auto"/>
        <w:left w:val="none" w:sz="0" w:space="0" w:color="auto"/>
        <w:bottom w:val="none" w:sz="0" w:space="0" w:color="auto"/>
        <w:right w:val="none" w:sz="0" w:space="0" w:color="auto"/>
      </w:divBdr>
    </w:div>
    <w:div w:id="1039932851">
      <w:bodyDiv w:val="1"/>
      <w:marLeft w:val="0"/>
      <w:marRight w:val="0"/>
      <w:marTop w:val="0"/>
      <w:marBottom w:val="0"/>
      <w:divBdr>
        <w:top w:val="none" w:sz="0" w:space="0" w:color="auto"/>
        <w:left w:val="none" w:sz="0" w:space="0" w:color="auto"/>
        <w:bottom w:val="none" w:sz="0" w:space="0" w:color="auto"/>
        <w:right w:val="none" w:sz="0" w:space="0" w:color="auto"/>
      </w:divBdr>
    </w:div>
    <w:div w:id="1040126987">
      <w:bodyDiv w:val="1"/>
      <w:marLeft w:val="0"/>
      <w:marRight w:val="0"/>
      <w:marTop w:val="0"/>
      <w:marBottom w:val="0"/>
      <w:divBdr>
        <w:top w:val="none" w:sz="0" w:space="0" w:color="auto"/>
        <w:left w:val="none" w:sz="0" w:space="0" w:color="auto"/>
        <w:bottom w:val="none" w:sz="0" w:space="0" w:color="auto"/>
        <w:right w:val="none" w:sz="0" w:space="0" w:color="auto"/>
      </w:divBdr>
    </w:div>
    <w:div w:id="1041126089">
      <w:bodyDiv w:val="1"/>
      <w:marLeft w:val="0"/>
      <w:marRight w:val="0"/>
      <w:marTop w:val="0"/>
      <w:marBottom w:val="0"/>
      <w:divBdr>
        <w:top w:val="none" w:sz="0" w:space="0" w:color="auto"/>
        <w:left w:val="none" w:sz="0" w:space="0" w:color="auto"/>
        <w:bottom w:val="none" w:sz="0" w:space="0" w:color="auto"/>
        <w:right w:val="none" w:sz="0" w:space="0" w:color="auto"/>
      </w:divBdr>
    </w:div>
    <w:div w:id="1041200529">
      <w:bodyDiv w:val="1"/>
      <w:marLeft w:val="0"/>
      <w:marRight w:val="0"/>
      <w:marTop w:val="0"/>
      <w:marBottom w:val="0"/>
      <w:divBdr>
        <w:top w:val="none" w:sz="0" w:space="0" w:color="auto"/>
        <w:left w:val="none" w:sz="0" w:space="0" w:color="auto"/>
        <w:bottom w:val="none" w:sz="0" w:space="0" w:color="auto"/>
        <w:right w:val="none" w:sz="0" w:space="0" w:color="auto"/>
      </w:divBdr>
    </w:div>
    <w:div w:id="1041398409">
      <w:bodyDiv w:val="1"/>
      <w:marLeft w:val="0"/>
      <w:marRight w:val="0"/>
      <w:marTop w:val="0"/>
      <w:marBottom w:val="0"/>
      <w:divBdr>
        <w:top w:val="none" w:sz="0" w:space="0" w:color="auto"/>
        <w:left w:val="none" w:sz="0" w:space="0" w:color="auto"/>
        <w:bottom w:val="none" w:sz="0" w:space="0" w:color="auto"/>
        <w:right w:val="none" w:sz="0" w:space="0" w:color="auto"/>
      </w:divBdr>
    </w:div>
    <w:div w:id="1041857877">
      <w:bodyDiv w:val="1"/>
      <w:marLeft w:val="0"/>
      <w:marRight w:val="0"/>
      <w:marTop w:val="0"/>
      <w:marBottom w:val="0"/>
      <w:divBdr>
        <w:top w:val="none" w:sz="0" w:space="0" w:color="auto"/>
        <w:left w:val="none" w:sz="0" w:space="0" w:color="auto"/>
        <w:bottom w:val="none" w:sz="0" w:space="0" w:color="auto"/>
        <w:right w:val="none" w:sz="0" w:space="0" w:color="auto"/>
      </w:divBdr>
    </w:div>
    <w:div w:id="1042435137">
      <w:bodyDiv w:val="1"/>
      <w:marLeft w:val="0"/>
      <w:marRight w:val="0"/>
      <w:marTop w:val="0"/>
      <w:marBottom w:val="0"/>
      <w:divBdr>
        <w:top w:val="none" w:sz="0" w:space="0" w:color="auto"/>
        <w:left w:val="none" w:sz="0" w:space="0" w:color="auto"/>
        <w:bottom w:val="none" w:sz="0" w:space="0" w:color="auto"/>
        <w:right w:val="none" w:sz="0" w:space="0" w:color="auto"/>
      </w:divBdr>
    </w:div>
    <w:div w:id="1042484004">
      <w:bodyDiv w:val="1"/>
      <w:marLeft w:val="0"/>
      <w:marRight w:val="0"/>
      <w:marTop w:val="0"/>
      <w:marBottom w:val="0"/>
      <w:divBdr>
        <w:top w:val="none" w:sz="0" w:space="0" w:color="auto"/>
        <w:left w:val="none" w:sz="0" w:space="0" w:color="auto"/>
        <w:bottom w:val="none" w:sz="0" w:space="0" w:color="auto"/>
        <w:right w:val="none" w:sz="0" w:space="0" w:color="auto"/>
      </w:divBdr>
    </w:div>
    <w:div w:id="1043099336">
      <w:bodyDiv w:val="1"/>
      <w:marLeft w:val="0"/>
      <w:marRight w:val="0"/>
      <w:marTop w:val="0"/>
      <w:marBottom w:val="0"/>
      <w:divBdr>
        <w:top w:val="none" w:sz="0" w:space="0" w:color="auto"/>
        <w:left w:val="none" w:sz="0" w:space="0" w:color="auto"/>
        <w:bottom w:val="none" w:sz="0" w:space="0" w:color="auto"/>
        <w:right w:val="none" w:sz="0" w:space="0" w:color="auto"/>
      </w:divBdr>
    </w:div>
    <w:div w:id="1044330622">
      <w:bodyDiv w:val="1"/>
      <w:marLeft w:val="0"/>
      <w:marRight w:val="0"/>
      <w:marTop w:val="0"/>
      <w:marBottom w:val="0"/>
      <w:divBdr>
        <w:top w:val="none" w:sz="0" w:space="0" w:color="auto"/>
        <w:left w:val="none" w:sz="0" w:space="0" w:color="auto"/>
        <w:bottom w:val="none" w:sz="0" w:space="0" w:color="auto"/>
        <w:right w:val="none" w:sz="0" w:space="0" w:color="auto"/>
      </w:divBdr>
    </w:div>
    <w:div w:id="1044403746">
      <w:bodyDiv w:val="1"/>
      <w:marLeft w:val="0"/>
      <w:marRight w:val="0"/>
      <w:marTop w:val="0"/>
      <w:marBottom w:val="0"/>
      <w:divBdr>
        <w:top w:val="none" w:sz="0" w:space="0" w:color="auto"/>
        <w:left w:val="none" w:sz="0" w:space="0" w:color="auto"/>
        <w:bottom w:val="none" w:sz="0" w:space="0" w:color="auto"/>
        <w:right w:val="none" w:sz="0" w:space="0" w:color="auto"/>
      </w:divBdr>
    </w:div>
    <w:div w:id="1044602940">
      <w:bodyDiv w:val="1"/>
      <w:marLeft w:val="0"/>
      <w:marRight w:val="0"/>
      <w:marTop w:val="0"/>
      <w:marBottom w:val="0"/>
      <w:divBdr>
        <w:top w:val="none" w:sz="0" w:space="0" w:color="auto"/>
        <w:left w:val="none" w:sz="0" w:space="0" w:color="auto"/>
        <w:bottom w:val="none" w:sz="0" w:space="0" w:color="auto"/>
        <w:right w:val="none" w:sz="0" w:space="0" w:color="auto"/>
      </w:divBdr>
    </w:div>
    <w:div w:id="1044645553">
      <w:bodyDiv w:val="1"/>
      <w:marLeft w:val="0"/>
      <w:marRight w:val="0"/>
      <w:marTop w:val="0"/>
      <w:marBottom w:val="0"/>
      <w:divBdr>
        <w:top w:val="none" w:sz="0" w:space="0" w:color="auto"/>
        <w:left w:val="none" w:sz="0" w:space="0" w:color="auto"/>
        <w:bottom w:val="none" w:sz="0" w:space="0" w:color="auto"/>
        <w:right w:val="none" w:sz="0" w:space="0" w:color="auto"/>
      </w:divBdr>
    </w:div>
    <w:div w:id="1044791498">
      <w:bodyDiv w:val="1"/>
      <w:marLeft w:val="0"/>
      <w:marRight w:val="0"/>
      <w:marTop w:val="0"/>
      <w:marBottom w:val="0"/>
      <w:divBdr>
        <w:top w:val="none" w:sz="0" w:space="0" w:color="auto"/>
        <w:left w:val="none" w:sz="0" w:space="0" w:color="auto"/>
        <w:bottom w:val="none" w:sz="0" w:space="0" w:color="auto"/>
        <w:right w:val="none" w:sz="0" w:space="0" w:color="auto"/>
      </w:divBdr>
    </w:div>
    <w:div w:id="1044863620">
      <w:bodyDiv w:val="1"/>
      <w:marLeft w:val="0"/>
      <w:marRight w:val="0"/>
      <w:marTop w:val="0"/>
      <w:marBottom w:val="0"/>
      <w:divBdr>
        <w:top w:val="none" w:sz="0" w:space="0" w:color="auto"/>
        <w:left w:val="none" w:sz="0" w:space="0" w:color="auto"/>
        <w:bottom w:val="none" w:sz="0" w:space="0" w:color="auto"/>
        <w:right w:val="none" w:sz="0" w:space="0" w:color="auto"/>
      </w:divBdr>
    </w:div>
    <w:div w:id="1044938357">
      <w:bodyDiv w:val="1"/>
      <w:marLeft w:val="0"/>
      <w:marRight w:val="0"/>
      <w:marTop w:val="0"/>
      <w:marBottom w:val="0"/>
      <w:divBdr>
        <w:top w:val="none" w:sz="0" w:space="0" w:color="auto"/>
        <w:left w:val="none" w:sz="0" w:space="0" w:color="auto"/>
        <w:bottom w:val="none" w:sz="0" w:space="0" w:color="auto"/>
        <w:right w:val="none" w:sz="0" w:space="0" w:color="auto"/>
      </w:divBdr>
    </w:div>
    <w:div w:id="1044986921">
      <w:bodyDiv w:val="1"/>
      <w:marLeft w:val="0"/>
      <w:marRight w:val="0"/>
      <w:marTop w:val="0"/>
      <w:marBottom w:val="0"/>
      <w:divBdr>
        <w:top w:val="none" w:sz="0" w:space="0" w:color="auto"/>
        <w:left w:val="none" w:sz="0" w:space="0" w:color="auto"/>
        <w:bottom w:val="none" w:sz="0" w:space="0" w:color="auto"/>
        <w:right w:val="none" w:sz="0" w:space="0" w:color="auto"/>
      </w:divBdr>
    </w:div>
    <w:div w:id="1045176581">
      <w:bodyDiv w:val="1"/>
      <w:marLeft w:val="0"/>
      <w:marRight w:val="0"/>
      <w:marTop w:val="0"/>
      <w:marBottom w:val="0"/>
      <w:divBdr>
        <w:top w:val="none" w:sz="0" w:space="0" w:color="auto"/>
        <w:left w:val="none" w:sz="0" w:space="0" w:color="auto"/>
        <w:bottom w:val="none" w:sz="0" w:space="0" w:color="auto"/>
        <w:right w:val="none" w:sz="0" w:space="0" w:color="auto"/>
      </w:divBdr>
    </w:div>
    <w:div w:id="1045832233">
      <w:bodyDiv w:val="1"/>
      <w:marLeft w:val="0"/>
      <w:marRight w:val="0"/>
      <w:marTop w:val="0"/>
      <w:marBottom w:val="0"/>
      <w:divBdr>
        <w:top w:val="none" w:sz="0" w:space="0" w:color="auto"/>
        <w:left w:val="none" w:sz="0" w:space="0" w:color="auto"/>
        <w:bottom w:val="none" w:sz="0" w:space="0" w:color="auto"/>
        <w:right w:val="none" w:sz="0" w:space="0" w:color="auto"/>
      </w:divBdr>
    </w:div>
    <w:div w:id="1048605581">
      <w:bodyDiv w:val="1"/>
      <w:marLeft w:val="0"/>
      <w:marRight w:val="0"/>
      <w:marTop w:val="0"/>
      <w:marBottom w:val="0"/>
      <w:divBdr>
        <w:top w:val="none" w:sz="0" w:space="0" w:color="auto"/>
        <w:left w:val="none" w:sz="0" w:space="0" w:color="auto"/>
        <w:bottom w:val="none" w:sz="0" w:space="0" w:color="auto"/>
        <w:right w:val="none" w:sz="0" w:space="0" w:color="auto"/>
      </w:divBdr>
    </w:div>
    <w:div w:id="1048721228">
      <w:bodyDiv w:val="1"/>
      <w:marLeft w:val="0"/>
      <w:marRight w:val="0"/>
      <w:marTop w:val="0"/>
      <w:marBottom w:val="0"/>
      <w:divBdr>
        <w:top w:val="none" w:sz="0" w:space="0" w:color="auto"/>
        <w:left w:val="none" w:sz="0" w:space="0" w:color="auto"/>
        <w:bottom w:val="none" w:sz="0" w:space="0" w:color="auto"/>
        <w:right w:val="none" w:sz="0" w:space="0" w:color="auto"/>
      </w:divBdr>
    </w:div>
    <w:div w:id="1048919252">
      <w:bodyDiv w:val="1"/>
      <w:marLeft w:val="0"/>
      <w:marRight w:val="0"/>
      <w:marTop w:val="0"/>
      <w:marBottom w:val="0"/>
      <w:divBdr>
        <w:top w:val="none" w:sz="0" w:space="0" w:color="auto"/>
        <w:left w:val="none" w:sz="0" w:space="0" w:color="auto"/>
        <w:bottom w:val="none" w:sz="0" w:space="0" w:color="auto"/>
        <w:right w:val="none" w:sz="0" w:space="0" w:color="auto"/>
      </w:divBdr>
    </w:div>
    <w:div w:id="1049113031">
      <w:bodyDiv w:val="1"/>
      <w:marLeft w:val="0"/>
      <w:marRight w:val="0"/>
      <w:marTop w:val="0"/>
      <w:marBottom w:val="0"/>
      <w:divBdr>
        <w:top w:val="none" w:sz="0" w:space="0" w:color="auto"/>
        <w:left w:val="none" w:sz="0" w:space="0" w:color="auto"/>
        <w:bottom w:val="none" w:sz="0" w:space="0" w:color="auto"/>
        <w:right w:val="none" w:sz="0" w:space="0" w:color="auto"/>
      </w:divBdr>
    </w:div>
    <w:div w:id="1049459187">
      <w:bodyDiv w:val="1"/>
      <w:marLeft w:val="0"/>
      <w:marRight w:val="0"/>
      <w:marTop w:val="0"/>
      <w:marBottom w:val="0"/>
      <w:divBdr>
        <w:top w:val="none" w:sz="0" w:space="0" w:color="auto"/>
        <w:left w:val="none" w:sz="0" w:space="0" w:color="auto"/>
        <w:bottom w:val="none" w:sz="0" w:space="0" w:color="auto"/>
        <w:right w:val="none" w:sz="0" w:space="0" w:color="auto"/>
      </w:divBdr>
    </w:div>
    <w:div w:id="1049914606">
      <w:bodyDiv w:val="1"/>
      <w:marLeft w:val="0"/>
      <w:marRight w:val="0"/>
      <w:marTop w:val="0"/>
      <w:marBottom w:val="0"/>
      <w:divBdr>
        <w:top w:val="none" w:sz="0" w:space="0" w:color="auto"/>
        <w:left w:val="none" w:sz="0" w:space="0" w:color="auto"/>
        <w:bottom w:val="none" w:sz="0" w:space="0" w:color="auto"/>
        <w:right w:val="none" w:sz="0" w:space="0" w:color="auto"/>
      </w:divBdr>
    </w:div>
    <w:div w:id="1050694265">
      <w:bodyDiv w:val="1"/>
      <w:marLeft w:val="0"/>
      <w:marRight w:val="0"/>
      <w:marTop w:val="0"/>
      <w:marBottom w:val="0"/>
      <w:divBdr>
        <w:top w:val="none" w:sz="0" w:space="0" w:color="auto"/>
        <w:left w:val="none" w:sz="0" w:space="0" w:color="auto"/>
        <w:bottom w:val="none" w:sz="0" w:space="0" w:color="auto"/>
        <w:right w:val="none" w:sz="0" w:space="0" w:color="auto"/>
      </w:divBdr>
    </w:div>
    <w:div w:id="1050807839">
      <w:bodyDiv w:val="1"/>
      <w:marLeft w:val="0"/>
      <w:marRight w:val="0"/>
      <w:marTop w:val="0"/>
      <w:marBottom w:val="0"/>
      <w:divBdr>
        <w:top w:val="none" w:sz="0" w:space="0" w:color="auto"/>
        <w:left w:val="none" w:sz="0" w:space="0" w:color="auto"/>
        <w:bottom w:val="none" w:sz="0" w:space="0" w:color="auto"/>
        <w:right w:val="none" w:sz="0" w:space="0" w:color="auto"/>
      </w:divBdr>
    </w:div>
    <w:div w:id="1051223354">
      <w:bodyDiv w:val="1"/>
      <w:marLeft w:val="0"/>
      <w:marRight w:val="0"/>
      <w:marTop w:val="0"/>
      <w:marBottom w:val="0"/>
      <w:divBdr>
        <w:top w:val="none" w:sz="0" w:space="0" w:color="auto"/>
        <w:left w:val="none" w:sz="0" w:space="0" w:color="auto"/>
        <w:bottom w:val="none" w:sz="0" w:space="0" w:color="auto"/>
        <w:right w:val="none" w:sz="0" w:space="0" w:color="auto"/>
      </w:divBdr>
    </w:div>
    <w:div w:id="1051340858">
      <w:bodyDiv w:val="1"/>
      <w:marLeft w:val="0"/>
      <w:marRight w:val="0"/>
      <w:marTop w:val="0"/>
      <w:marBottom w:val="0"/>
      <w:divBdr>
        <w:top w:val="none" w:sz="0" w:space="0" w:color="auto"/>
        <w:left w:val="none" w:sz="0" w:space="0" w:color="auto"/>
        <w:bottom w:val="none" w:sz="0" w:space="0" w:color="auto"/>
        <w:right w:val="none" w:sz="0" w:space="0" w:color="auto"/>
      </w:divBdr>
    </w:div>
    <w:div w:id="1051463803">
      <w:bodyDiv w:val="1"/>
      <w:marLeft w:val="0"/>
      <w:marRight w:val="0"/>
      <w:marTop w:val="0"/>
      <w:marBottom w:val="0"/>
      <w:divBdr>
        <w:top w:val="none" w:sz="0" w:space="0" w:color="auto"/>
        <w:left w:val="none" w:sz="0" w:space="0" w:color="auto"/>
        <w:bottom w:val="none" w:sz="0" w:space="0" w:color="auto"/>
        <w:right w:val="none" w:sz="0" w:space="0" w:color="auto"/>
      </w:divBdr>
    </w:div>
    <w:div w:id="1051733338">
      <w:bodyDiv w:val="1"/>
      <w:marLeft w:val="0"/>
      <w:marRight w:val="0"/>
      <w:marTop w:val="0"/>
      <w:marBottom w:val="0"/>
      <w:divBdr>
        <w:top w:val="none" w:sz="0" w:space="0" w:color="auto"/>
        <w:left w:val="none" w:sz="0" w:space="0" w:color="auto"/>
        <w:bottom w:val="none" w:sz="0" w:space="0" w:color="auto"/>
        <w:right w:val="none" w:sz="0" w:space="0" w:color="auto"/>
      </w:divBdr>
    </w:div>
    <w:div w:id="1052919968">
      <w:bodyDiv w:val="1"/>
      <w:marLeft w:val="0"/>
      <w:marRight w:val="0"/>
      <w:marTop w:val="0"/>
      <w:marBottom w:val="0"/>
      <w:divBdr>
        <w:top w:val="none" w:sz="0" w:space="0" w:color="auto"/>
        <w:left w:val="none" w:sz="0" w:space="0" w:color="auto"/>
        <w:bottom w:val="none" w:sz="0" w:space="0" w:color="auto"/>
        <w:right w:val="none" w:sz="0" w:space="0" w:color="auto"/>
      </w:divBdr>
    </w:div>
    <w:div w:id="1052921243">
      <w:bodyDiv w:val="1"/>
      <w:marLeft w:val="0"/>
      <w:marRight w:val="0"/>
      <w:marTop w:val="0"/>
      <w:marBottom w:val="0"/>
      <w:divBdr>
        <w:top w:val="none" w:sz="0" w:space="0" w:color="auto"/>
        <w:left w:val="none" w:sz="0" w:space="0" w:color="auto"/>
        <w:bottom w:val="none" w:sz="0" w:space="0" w:color="auto"/>
        <w:right w:val="none" w:sz="0" w:space="0" w:color="auto"/>
      </w:divBdr>
    </w:div>
    <w:div w:id="1053387025">
      <w:bodyDiv w:val="1"/>
      <w:marLeft w:val="0"/>
      <w:marRight w:val="0"/>
      <w:marTop w:val="0"/>
      <w:marBottom w:val="0"/>
      <w:divBdr>
        <w:top w:val="none" w:sz="0" w:space="0" w:color="auto"/>
        <w:left w:val="none" w:sz="0" w:space="0" w:color="auto"/>
        <w:bottom w:val="none" w:sz="0" w:space="0" w:color="auto"/>
        <w:right w:val="none" w:sz="0" w:space="0" w:color="auto"/>
      </w:divBdr>
    </w:div>
    <w:div w:id="1053508914">
      <w:bodyDiv w:val="1"/>
      <w:marLeft w:val="0"/>
      <w:marRight w:val="0"/>
      <w:marTop w:val="0"/>
      <w:marBottom w:val="0"/>
      <w:divBdr>
        <w:top w:val="none" w:sz="0" w:space="0" w:color="auto"/>
        <w:left w:val="none" w:sz="0" w:space="0" w:color="auto"/>
        <w:bottom w:val="none" w:sz="0" w:space="0" w:color="auto"/>
        <w:right w:val="none" w:sz="0" w:space="0" w:color="auto"/>
      </w:divBdr>
    </w:div>
    <w:div w:id="1053966201">
      <w:bodyDiv w:val="1"/>
      <w:marLeft w:val="0"/>
      <w:marRight w:val="0"/>
      <w:marTop w:val="0"/>
      <w:marBottom w:val="0"/>
      <w:divBdr>
        <w:top w:val="none" w:sz="0" w:space="0" w:color="auto"/>
        <w:left w:val="none" w:sz="0" w:space="0" w:color="auto"/>
        <w:bottom w:val="none" w:sz="0" w:space="0" w:color="auto"/>
        <w:right w:val="none" w:sz="0" w:space="0" w:color="auto"/>
      </w:divBdr>
    </w:div>
    <w:div w:id="1054546532">
      <w:bodyDiv w:val="1"/>
      <w:marLeft w:val="0"/>
      <w:marRight w:val="0"/>
      <w:marTop w:val="0"/>
      <w:marBottom w:val="0"/>
      <w:divBdr>
        <w:top w:val="none" w:sz="0" w:space="0" w:color="auto"/>
        <w:left w:val="none" w:sz="0" w:space="0" w:color="auto"/>
        <w:bottom w:val="none" w:sz="0" w:space="0" w:color="auto"/>
        <w:right w:val="none" w:sz="0" w:space="0" w:color="auto"/>
      </w:divBdr>
    </w:div>
    <w:div w:id="1054889616">
      <w:bodyDiv w:val="1"/>
      <w:marLeft w:val="0"/>
      <w:marRight w:val="0"/>
      <w:marTop w:val="0"/>
      <w:marBottom w:val="0"/>
      <w:divBdr>
        <w:top w:val="none" w:sz="0" w:space="0" w:color="auto"/>
        <w:left w:val="none" w:sz="0" w:space="0" w:color="auto"/>
        <w:bottom w:val="none" w:sz="0" w:space="0" w:color="auto"/>
        <w:right w:val="none" w:sz="0" w:space="0" w:color="auto"/>
      </w:divBdr>
    </w:div>
    <w:div w:id="1055206258">
      <w:bodyDiv w:val="1"/>
      <w:marLeft w:val="0"/>
      <w:marRight w:val="0"/>
      <w:marTop w:val="0"/>
      <w:marBottom w:val="0"/>
      <w:divBdr>
        <w:top w:val="none" w:sz="0" w:space="0" w:color="auto"/>
        <w:left w:val="none" w:sz="0" w:space="0" w:color="auto"/>
        <w:bottom w:val="none" w:sz="0" w:space="0" w:color="auto"/>
        <w:right w:val="none" w:sz="0" w:space="0" w:color="auto"/>
      </w:divBdr>
    </w:div>
    <w:div w:id="1055741328">
      <w:bodyDiv w:val="1"/>
      <w:marLeft w:val="0"/>
      <w:marRight w:val="0"/>
      <w:marTop w:val="0"/>
      <w:marBottom w:val="0"/>
      <w:divBdr>
        <w:top w:val="none" w:sz="0" w:space="0" w:color="auto"/>
        <w:left w:val="none" w:sz="0" w:space="0" w:color="auto"/>
        <w:bottom w:val="none" w:sz="0" w:space="0" w:color="auto"/>
        <w:right w:val="none" w:sz="0" w:space="0" w:color="auto"/>
      </w:divBdr>
    </w:div>
    <w:div w:id="1055785711">
      <w:bodyDiv w:val="1"/>
      <w:marLeft w:val="0"/>
      <w:marRight w:val="0"/>
      <w:marTop w:val="0"/>
      <w:marBottom w:val="0"/>
      <w:divBdr>
        <w:top w:val="none" w:sz="0" w:space="0" w:color="auto"/>
        <w:left w:val="none" w:sz="0" w:space="0" w:color="auto"/>
        <w:bottom w:val="none" w:sz="0" w:space="0" w:color="auto"/>
        <w:right w:val="none" w:sz="0" w:space="0" w:color="auto"/>
      </w:divBdr>
    </w:div>
    <w:div w:id="1057171801">
      <w:bodyDiv w:val="1"/>
      <w:marLeft w:val="0"/>
      <w:marRight w:val="0"/>
      <w:marTop w:val="0"/>
      <w:marBottom w:val="0"/>
      <w:divBdr>
        <w:top w:val="none" w:sz="0" w:space="0" w:color="auto"/>
        <w:left w:val="none" w:sz="0" w:space="0" w:color="auto"/>
        <w:bottom w:val="none" w:sz="0" w:space="0" w:color="auto"/>
        <w:right w:val="none" w:sz="0" w:space="0" w:color="auto"/>
      </w:divBdr>
    </w:div>
    <w:div w:id="1057171842">
      <w:bodyDiv w:val="1"/>
      <w:marLeft w:val="0"/>
      <w:marRight w:val="0"/>
      <w:marTop w:val="0"/>
      <w:marBottom w:val="0"/>
      <w:divBdr>
        <w:top w:val="none" w:sz="0" w:space="0" w:color="auto"/>
        <w:left w:val="none" w:sz="0" w:space="0" w:color="auto"/>
        <w:bottom w:val="none" w:sz="0" w:space="0" w:color="auto"/>
        <w:right w:val="none" w:sz="0" w:space="0" w:color="auto"/>
      </w:divBdr>
    </w:div>
    <w:div w:id="1057316909">
      <w:bodyDiv w:val="1"/>
      <w:marLeft w:val="0"/>
      <w:marRight w:val="0"/>
      <w:marTop w:val="0"/>
      <w:marBottom w:val="0"/>
      <w:divBdr>
        <w:top w:val="none" w:sz="0" w:space="0" w:color="auto"/>
        <w:left w:val="none" w:sz="0" w:space="0" w:color="auto"/>
        <w:bottom w:val="none" w:sz="0" w:space="0" w:color="auto"/>
        <w:right w:val="none" w:sz="0" w:space="0" w:color="auto"/>
      </w:divBdr>
    </w:div>
    <w:div w:id="1057703300">
      <w:bodyDiv w:val="1"/>
      <w:marLeft w:val="0"/>
      <w:marRight w:val="0"/>
      <w:marTop w:val="0"/>
      <w:marBottom w:val="0"/>
      <w:divBdr>
        <w:top w:val="none" w:sz="0" w:space="0" w:color="auto"/>
        <w:left w:val="none" w:sz="0" w:space="0" w:color="auto"/>
        <w:bottom w:val="none" w:sz="0" w:space="0" w:color="auto"/>
        <w:right w:val="none" w:sz="0" w:space="0" w:color="auto"/>
      </w:divBdr>
    </w:div>
    <w:div w:id="1058086737">
      <w:bodyDiv w:val="1"/>
      <w:marLeft w:val="0"/>
      <w:marRight w:val="0"/>
      <w:marTop w:val="0"/>
      <w:marBottom w:val="0"/>
      <w:divBdr>
        <w:top w:val="none" w:sz="0" w:space="0" w:color="auto"/>
        <w:left w:val="none" w:sz="0" w:space="0" w:color="auto"/>
        <w:bottom w:val="none" w:sz="0" w:space="0" w:color="auto"/>
        <w:right w:val="none" w:sz="0" w:space="0" w:color="auto"/>
      </w:divBdr>
    </w:div>
    <w:div w:id="1058167748">
      <w:bodyDiv w:val="1"/>
      <w:marLeft w:val="0"/>
      <w:marRight w:val="0"/>
      <w:marTop w:val="0"/>
      <w:marBottom w:val="0"/>
      <w:divBdr>
        <w:top w:val="none" w:sz="0" w:space="0" w:color="auto"/>
        <w:left w:val="none" w:sz="0" w:space="0" w:color="auto"/>
        <w:bottom w:val="none" w:sz="0" w:space="0" w:color="auto"/>
        <w:right w:val="none" w:sz="0" w:space="0" w:color="auto"/>
      </w:divBdr>
    </w:div>
    <w:div w:id="1058478615">
      <w:bodyDiv w:val="1"/>
      <w:marLeft w:val="0"/>
      <w:marRight w:val="0"/>
      <w:marTop w:val="0"/>
      <w:marBottom w:val="0"/>
      <w:divBdr>
        <w:top w:val="none" w:sz="0" w:space="0" w:color="auto"/>
        <w:left w:val="none" w:sz="0" w:space="0" w:color="auto"/>
        <w:bottom w:val="none" w:sz="0" w:space="0" w:color="auto"/>
        <w:right w:val="none" w:sz="0" w:space="0" w:color="auto"/>
      </w:divBdr>
    </w:div>
    <w:div w:id="1059476194">
      <w:bodyDiv w:val="1"/>
      <w:marLeft w:val="0"/>
      <w:marRight w:val="0"/>
      <w:marTop w:val="0"/>
      <w:marBottom w:val="0"/>
      <w:divBdr>
        <w:top w:val="none" w:sz="0" w:space="0" w:color="auto"/>
        <w:left w:val="none" w:sz="0" w:space="0" w:color="auto"/>
        <w:bottom w:val="none" w:sz="0" w:space="0" w:color="auto"/>
        <w:right w:val="none" w:sz="0" w:space="0" w:color="auto"/>
      </w:divBdr>
    </w:div>
    <w:div w:id="1060712442">
      <w:bodyDiv w:val="1"/>
      <w:marLeft w:val="0"/>
      <w:marRight w:val="0"/>
      <w:marTop w:val="0"/>
      <w:marBottom w:val="0"/>
      <w:divBdr>
        <w:top w:val="none" w:sz="0" w:space="0" w:color="auto"/>
        <w:left w:val="none" w:sz="0" w:space="0" w:color="auto"/>
        <w:bottom w:val="none" w:sz="0" w:space="0" w:color="auto"/>
        <w:right w:val="none" w:sz="0" w:space="0" w:color="auto"/>
      </w:divBdr>
    </w:div>
    <w:div w:id="1062094556">
      <w:bodyDiv w:val="1"/>
      <w:marLeft w:val="0"/>
      <w:marRight w:val="0"/>
      <w:marTop w:val="0"/>
      <w:marBottom w:val="0"/>
      <w:divBdr>
        <w:top w:val="none" w:sz="0" w:space="0" w:color="auto"/>
        <w:left w:val="none" w:sz="0" w:space="0" w:color="auto"/>
        <w:bottom w:val="none" w:sz="0" w:space="0" w:color="auto"/>
        <w:right w:val="none" w:sz="0" w:space="0" w:color="auto"/>
      </w:divBdr>
    </w:div>
    <w:div w:id="1062606998">
      <w:bodyDiv w:val="1"/>
      <w:marLeft w:val="0"/>
      <w:marRight w:val="0"/>
      <w:marTop w:val="0"/>
      <w:marBottom w:val="0"/>
      <w:divBdr>
        <w:top w:val="none" w:sz="0" w:space="0" w:color="auto"/>
        <w:left w:val="none" w:sz="0" w:space="0" w:color="auto"/>
        <w:bottom w:val="none" w:sz="0" w:space="0" w:color="auto"/>
        <w:right w:val="none" w:sz="0" w:space="0" w:color="auto"/>
      </w:divBdr>
    </w:div>
    <w:div w:id="1062749255">
      <w:bodyDiv w:val="1"/>
      <w:marLeft w:val="0"/>
      <w:marRight w:val="0"/>
      <w:marTop w:val="0"/>
      <w:marBottom w:val="0"/>
      <w:divBdr>
        <w:top w:val="none" w:sz="0" w:space="0" w:color="auto"/>
        <w:left w:val="none" w:sz="0" w:space="0" w:color="auto"/>
        <w:bottom w:val="none" w:sz="0" w:space="0" w:color="auto"/>
        <w:right w:val="none" w:sz="0" w:space="0" w:color="auto"/>
      </w:divBdr>
    </w:div>
    <w:div w:id="1062951113">
      <w:bodyDiv w:val="1"/>
      <w:marLeft w:val="0"/>
      <w:marRight w:val="0"/>
      <w:marTop w:val="0"/>
      <w:marBottom w:val="0"/>
      <w:divBdr>
        <w:top w:val="none" w:sz="0" w:space="0" w:color="auto"/>
        <w:left w:val="none" w:sz="0" w:space="0" w:color="auto"/>
        <w:bottom w:val="none" w:sz="0" w:space="0" w:color="auto"/>
        <w:right w:val="none" w:sz="0" w:space="0" w:color="auto"/>
      </w:divBdr>
    </w:div>
    <w:div w:id="1063329093">
      <w:bodyDiv w:val="1"/>
      <w:marLeft w:val="0"/>
      <w:marRight w:val="0"/>
      <w:marTop w:val="0"/>
      <w:marBottom w:val="0"/>
      <w:divBdr>
        <w:top w:val="none" w:sz="0" w:space="0" w:color="auto"/>
        <w:left w:val="none" w:sz="0" w:space="0" w:color="auto"/>
        <w:bottom w:val="none" w:sz="0" w:space="0" w:color="auto"/>
        <w:right w:val="none" w:sz="0" w:space="0" w:color="auto"/>
      </w:divBdr>
    </w:div>
    <w:div w:id="1063912742">
      <w:bodyDiv w:val="1"/>
      <w:marLeft w:val="0"/>
      <w:marRight w:val="0"/>
      <w:marTop w:val="0"/>
      <w:marBottom w:val="0"/>
      <w:divBdr>
        <w:top w:val="none" w:sz="0" w:space="0" w:color="auto"/>
        <w:left w:val="none" w:sz="0" w:space="0" w:color="auto"/>
        <w:bottom w:val="none" w:sz="0" w:space="0" w:color="auto"/>
        <w:right w:val="none" w:sz="0" w:space="0" w:color="auto"/>
      </w:divBdr>
    </w:div>
    <w:div w:id="1064135136">
      <w:bodyDiv w:val="1"/>
      <w:marLeft w:val="0"/>
      <w:marRight w:val="0"/>
      <w:marTop w:val="0"/>
      <w:marBottom w:val="0"/>
      <w:divBdr>
        <w:top w:val="none" w:sz="0" w:space="0" w:color="auto"/>
        <w:left w:val="none" w:sz="0" w:space="0" w:color="auto"/>
        <w:bottom w:val="none" w:sz="0" w:space="0" w:color="auto"/>
        <w:right w:val="none" w:sz="0" w:space="0" w:color="auto"/>
      </w:divBdr>
    </w:div>
    <w:div w:id="1064597055">
      <w:bodyDiv w:val="1"/>
      <w:marLeft w:val="0"/>
      <w:marRight w:val="0"/>
      <w:marTop w:val="0"/>
      <w:marBottom w:val="0"/>
      <w:divBdr>
        <w:top w:val="none" w:sz="0" w:space="0" w:color="auto"/>
        <w:left w:val="none" w:sz="0" w:space="0" w:color="auto"/>
        <w:bottom w:val="none" w:sz="0" w:space="0" w:color="auto"/>
        <w:right w:val="none" w:sz="0" w:space="0" w:color="auto"/>
      </w:divBdr>
    </w:div>
    <w:div w:id="1065223552">
      <w:bodyDiv w:val="1"/>
      <w:marLeft w:val="0"/>
      <w:marRight w:val="0"/>
      <w:marTop w:val="0"/>
      <w:marBottom w:val="0"/>
      <w:divBdr>
        <w:top w:val="none" w:sz="0" w:space="0" w:color="auto"/>
        <w:left w:val="none" w:sz="0" w:space="0" w:color="auto"/>
        <w:bottom w:val="none" w:sz="0" w:space="0" w:color="auto"/>
        <w:right w:val="none" w:sz="0" w:space="0" w:color="auto"/>
      </w:divBdr>
    </w:div>
    <w:div w:id="1066226452">
      <w:bodyDiv w:val="1"/>
      <w:marLeft w:val="0"/>
      <w:marRight w:val="0"/>
      <w:marTop w:val="0"/>
      <w:marBottom w:val="0"/>
      <w:divBdr>
        <w:top w:val="none" w:sz="0" w:space="0" w:color="auto"/>
        <w:left w:val="none" w:sz="0" w:space="0" w:color="auto"/>
        <w:bottom w:val="none" w:sz="0" w:space="0" w:color="auto"/>
        <w:right w:val="none" w:sz="0" w:space="0" w:color="auto"/>
      </w:divBdr>
    </w:div>
    <w:div w:id="1066343483">
      <w:bodyDiv w:val="1"/>
      <w:marLeft w:val="0"/>
      <w:marRight w:val="0"/>
      <w:marTop w:val="0"/>
      <w:marBottom w:val="0"/>
      <w:divBdr>
        <w:top w:val="none" w:sz="0" w:space="0" w:color="auto"/>
        <w:left w:val="none" w:sz="0" w:space="0" w:color="auto"/>
        <w:bottom w:val="none" w:sz="0" w:space="0" w:color="auto"/>
        <w:right w:val="none" w:sz="0" w:space="0" w:color="auto"/>
      </w:divBdr>
    </w:div>
    <w:div w:id="1067261228">
      <w:bodyDiv w:val="1"/>
      <w:marLeft w:val="0"/>
      <w:marRight w:val="0"/>
      <w:marTop w:val="0"/>
      <w:marBottom w:val="0"/>
      <w:divBdr>
        <w:top w:val="none" w:sz="0" w:space="0" w:color="auto"/>
        <w:left w:val="none" w:sz="0" w:space="0" w:color="auto"/>
        <w:bottom w:val="none" w:sz="0" w:space="0" w:color="auto"/>
        <w:right w:val="none" w:sz="0" w:space="0" w:color="auto"/>
      </w:divBdr>
    </w:div>
    <w:div w:id="1067920301">
      <w:bodyDiv w:val="1"/>
      <w:marLeft w:val="0"/>
      <w:marRight w:val="0"/>
      <w:marTop w:val="0"/>
      <w:marBottom w:val="0"/>
      <w:divBdr>
        <w:top w:val="none" w:sz="0" w:space="0" w:color="auto"/>
        <w:left w:val="none" w:sz="0" w:space="0" w:color="auto"/>
        <w:bottom w:val="none" w:sz="0" w:space="0" w:color="auto"/>
        <w:right w:val="none" w:sz="0" w:space="0" w:color="auto"/>
      </w:divBdr>
    </w:div>
    <w:div w:id="1068071920">
      <w:bodyDiv w:val="1"/>
      <w:marLeft w:val="0"/>
      <w:marRight w:val="0"/>
      <w:marTop w:val="0"/>
      <w:marBottom w:val="0"/>
      <w:divBdr>
        <w:top w:val="none" w:sz="0" w:space="0" w:color="auto"/>
        <w:left w:val="none" w:sz="0" w:space="0" w:color="auto"/>
        <w:bottom w:val="none" w:sz="0" w:space="0" w:color="auto"/>
        <w:right w:val="none" w:sz="0" w:space="0" w:color="auto"/>
      </w:divBdr>
    </w:div>
    <w:div w:id="1068381422">
      <w:bodyDiv w:val="1"/>
      <w:marLeft w:val="0"/>
      <w:marRight w:val="0"/>
      <w:marTop w:val="0"/>
      <w:marBottom w:val="0"/>
      <w:divBdr>
        <w:top w:val="none" w:sz="0" w:space="0" w:color="auto"/>
        <w:left w:val="none" w:sz="0" w:space="0" w:color="auto"/>
        <w:bottom w:val="none" w:sz="0" w:space="0" w:color="auto"/>
        <w:right w:val="none" w:sz="0" w:space="0" w:color="auto"/>
      </w:divBdr>
    </w:div>
    <w:div w:id="1069109864">
      <w:bodyDiv w:val="1"/>
      <w:marLeft w:val="0"/>
      <w:marRight w:val="0"/>
      <w:marTop w:val="0"/>
      <w:marBottom w:val="0"/>
      <w:divBdr>
        <w:top w:val="none" w:sz="0" w:space="0" w:color="auto"/>
        <w:left w:val="none" w:sz="0" w:space="0" w:color="auto"/>
        <w:bottom w:val="none" w:sz="0" w:space="0" w:color="auto"/>
        <w:right w:val="none" w:sz="0" w:space="0" w:color="auto"/>
      </w:divBdr>
    </w:div>
    <w:div w:id="1069502875">
      <w:bodyDiv w:val="1"/>
      <w:marLeft w:val="0"/>
      <w:marRight w:val="0"/>
      <w:marTop w:val="0"/>
      <w:marBottom w:val="0"/>
      <w:divBdr>
        <w:top w:val="none" w:sz="0" w:space="0" w:color="auto"/>
        <w:left w:val="none" w:sz="0" w:space="0" w:color="auto"/>
        <w:bottom w:val="none" w:sz="0" w:space="0" w:color="auto"/>
        <w:right w:val="none" w:sz="0" w:space="0" w:color="auto"/>
      </w:divBdr>
    </w:div>
    <w:div w:id="1070084036">
      <w:bodyDiv w:val="1"/>
      <w:marLeft w:val="0"/>
      <w:marRight w:val="0"/>
      <w:marTop w:val="0"/>
      <w:marBottom w:val="0"/>
      <w:divBdr>
        <w:top w:val="none" w:sz="0" w:space="0" w:color="auto"/>
        <w:left w:val="none" w:sz="0" w:space="0" w:color="auto"/>
        <w:bottom w:val="none" w:sz="0" w:space="0" w:color="auto"/>
        <w:right w:val="none" w:sz="0" w:space="0" w:color="auto"/>
      </w:divBdr>
    </w:div>
    <w:div w:id="1072628319">
      <w:bodyDiv w:val="1"/>
      <w:marLeft w:val="0"/>
      <w:marRight w:val="0"/>
      <w:marTop w:val="0"/>
      <w:marBottom w:val="0"/>
      <w:divBdr>
        <w:top w:val="none" w:sz="0" w:space="0" w:color="auto"/>
        <w:left w:val="none" w:sz="0" w:space="0" w:color="auto"/>
        <w:bottom w:val="none" w:sz="0" w:space="0" w:color="auto"/>
        <w:right w:val="none" w:sz="0" w:space="0" w:color="auto"/>
      </w:divBdr>
    </w:div>
    <w:div w:id="1073239331">
      <w:bodyDiv w:val="1"/>
      <w:marLeft w:val="0"/>
      <w:marRight w:val="0"/>
      <w:marTop w:val="0"/>
      <w:marBottom w:val="0"/>
      <w:divBdr>
        <w:top w:val="none" w:sz="0" w:space="0" w:color="auto"/>
        <w:left w:val="none" w:sz="0" w:space="0" w:color="auto"/>
        <w:bottom w:val="none" w:sz="0" w:space="0" w:color="auto"/>
        <w:right w:val="none" w:sz="0" w:space="0" w:color="auto"/>
      </w:divBdr>
    </w:div>
    <w:div w:id="1073353514">
      <w:bodyDiv w:val="1"/>
      <w:marLeft w:val="0"/>
      <w:marRight w:val="0"/>
      <w:marTop w:val="0"/>
      <w:marBottom w:val="0"/>
      <w:divBdr>
        <w:top w:val="none" w:sz="0" w:space="0" w:color="auto"/>
        <w:left w:val="none" w:sz="0" w:space="0" w:color="auto"/>
        <w:bottom w:val="none" w:sz="0" w:space="0" w:color="auto"/>
        <w:right w:val="none" w:sz="0" w:space="0" w:color="auto"/>
      </w:divBdr>
    </w:div>
    <w:div w:id="1073577450">
      <w:bodyDiv w:val="1"/>
      <w:marLeft w:val="0"/>
      <w:marRight w:val="0"/>
      <w:marTop w:val="0"/>
      <w:marBottom w:val="0"/>
      <w:divBdr>
        <w:top w:val="none" w:sz="0" w:space="0" w:color="auto"/>
        <w:left w:val="none" w:sz="0" w:space="0" w:color="auto"/>
        <w:bottom w:val="none" w:sz="0" w:space="0" w:color="auto"/>
        <w:right w:val="none" w:sz="0" w:space="0" w:color="auto"/>
      </w:divBdr>
    </w:div>
    <w:div w:id="1073939688">
      <w:bodyDiv w:val="1"/>
      <w:marLeft w:val="0"/>
      <w:marRight w:val="0"/>
      <w:marTop w:val="0"/>
      <w:marBottom w:val="0"/>
      <w:divBdr>
        <w:top w:val="none" w:sz="0" w:space="0" w:color="auto"/>
        <w:left w:val="none" w:sz="0" w:space="0" w:color="auto"/>
        <w:bottom w:val="none" w:sz="0" w:space="0" w:color="auto"/>
        <w:right w:val="none" w:sz="0" w:space="0" w:color="auto"/>
      </w:divBdr>
    </w:div>
    <w:div w:id="1076052190">
      <w:bodyDiv w:val="1"/>
      <w:marLeft w:val="0"/>
      <w:marRight w:val="0"/>
      <w:marTop w:val="0"/>
      <w:marBottom w:val="0"/>
      <w:divBdr>
        <w:top w:val="none" w:sz="0" w:space="0" w:color="auto"/>
        <w:left w:val="none" w:sz="0" w:space="0" w:color="auto"/>
        <w:bottom w:val="none" w:sz="0" w:space="0" w:color="auto"/>
        <w:right w:val="none" w:sz="0" w:space="0" w:color="auto"/>
      </w:divBdr>
    </w:div>
    <w:div w:id="1076436747">
      <w:bodyDiv w:val="1"/>
      <w:marLeft w:val="0"/>
      <w:marRight w:val="0"/>
      <w:marTop w:val="0"/>
      <w:marBottom w:val="0"/>
      <w:divBdr>
        <w:top w:val="none" w:sz="0" w:space="0" w:color="auto"/>
        <w:left w:val="none" w:sz="0" w:space="0" w:color="auto"/>
        <w:bottom w:val="none" w:sz="0" w:space="0" w:color="auto"/>
        <w:right w:val="none" w:sz="0" w:space="0" w:color="auto"/>
      </w:divBdr>
    </w:div>
    <w:div w:id="1076707681">
      <w:bodyDiv w:val="1"/>
      <w:marLeft w:val="0"/>
      <w:marRight w:val="0"/>
      <w:marTop w:val="0"/>
      <w:marBottom w:val="0"/>
      <w:divBdr>
        <w:top w:val="none" w:sz="0" w:space="0" w:color="auto"/>
        <w:left w:val="none" w:sz="0" w:space="0" w:color="auto"/>
        <w:bottom w:val="none" w:sz="0" w:space="0" w:color="auto"/>
        <w:right w:val="none" w:sz="0" w:space="0" w:color="auto"/>
      </w:divBdr>
    </w:div>
    <w:div w:id="1076783235">
      <w:bodyDiv w:val="1"/>
      <w:marLeft w:val="0"/>
      <w:marRight w:val="0"/>
      <w:marTop w:val="0"/>
      <w:marBottom w:val="0"/>
      <w:divBdr>
        <w:top w:val="none" w:sz="0" w:space="0" w:color="auto"/>
        <w:left w:val="none" w:sz="0" w:space="0" w:color="auto"/>
        <w:bottom w:val="none" w:sz="0" w:space="0" w:color="auto"/>
        <w:right w:val="none" w:sz="0" w:space="0" w:color="auto"/>
      </w:divBdr>
    </w:div>
    <w:div w:id="1076787316">
      <w:bodyDiv w:val="1"/>
      <w:marLeft w:val="0"/>
      <w:marRight w:val="0"/>
      <w:marTop w:val="0"/>
      <w:marBottom w:val="0"/>
      <w:divBdr>
        <w:top w:val="none" w:sz="0" w:space="0" w:color="auto"/>
        <w:left w:val="none" w:sz="0" w:space="0" w:color="auto"/>
        <w:bottom w:val="none" w:sz="0" w:space="0" w:color="auto"/>
        <w:right w:val="none" w:sz="0" w:space="0" w:color="auto"/>
      </w:divBdr>
    </w:div>
    <w:div w:id="1077828281">
      <w:bodyDiv w:val="1"/>
      <w:marLeft w:val="0"/>
      <w:marRight w:val="0"/>
      <w:marTop w:val="0"/>
      <w:marBottom w:val="0"/>
      <w:divBdr>
        <w:top w:val="none" w:sz="0" w:space="0" w:color="auto"/>
        <w:left w:val="none" w:sz="0" w:space="0" w:color="auto"/>
        <w:bottom w:val="none" w:sz="0" w:space="0" w:color="auto"/>
        <w:right w:val="none" w:sz="0" w:space="0" w:color="auto"/>
      </w:divBdr>
    </w:div>
    <w:div w:id="1077942623">
      <w:bodyDiv w:val="1"/>
      <w:marLeft w:val="0"/>
      <w:marRight w:val="0"/>
      <w:marTop w:val="0"/>
      <w:marBottom w:val="0"/>
      <w:divBdr>
        <w:top w:val="none" w:sz="0" w:space="0" w:color="auto"/>
        <w:left w:val="none" w:sz="0" w:space="0" w:color="auto"/>
        <w:bottom w:val="none" w:sz="0" w:space="0" w:color="auto"/>
        <w:right w:val="none" w:sz="0" w:space="0" w:color="auto"/>
      </w:divBdr>
    </w:div>
    <w:div w:id="1078475645">
      <w:bodyDiv w:val="1"/>
      <w:marLeft w:val="0"/>
      <w:marRight w:val="0"/>
      <w:marTop w:val="0"/>
      <w:marBottom w:val="0"/>
      <w:divBdr>
        <w:top w:val="none" w:sz="0" w:space="0" w:color="auto"/>
        <w:left w:val="none" w:sz="0" w:space="0" w:color="auto"/>
        <w:bottom w:val="none" w:sz="0" w:space="0" w:color="auto"/>
        <w:right w:val="none" w:sz="0" w:space="0" w:color="auto"/>
      </w:divBdr>
    </w:div>
    <w:div w:id="1079326735">
      <w:bodyDiv w:val="1"/>
      <w:marLeft w:val="0"/>
      <w:marRight w:val="0"/>
      <w:marTop w:val="0"/>
      <w:marBottom w:val="0"/>
      <w:divBdr>
        <w:top w:val="none" w:sz="0" w:space="0" w:color="auto"/>
        <w:left w:val="none" w:sz="0" w:space="0" w:color="auto"/>
        <w:bottom w:val="none" w:sz="0" w:space="0" w:color="auto"/>
        <w:right w:val="none" w:sz="0" w:space="0" w:color="auto"/>
      </w:divBdr>
    </w:div>
    <w:div w:id="1079908089">
      <w:bodyDiv w:val="1"/>
      <w:marLeft w:val="0"/>
      <w:marRight w:val="0"/>
      <w:marTop w:val="0"/>
      <w:marBottom w:val="0"/>
      <w:divBdr>
        <w:top w:val="none" w:sz="0" w:space="0" w:color="auto"/>
        <w:left w:val="none" w:sz="0" w:space="0" w:color="auto"/>
        <w:bottom w:val="none" w:sz="0" w:space="0" w:color="auto"/>
        <w:right w:val="none" w:sz="0" w:space="0" w:color="auto"/>
      </w:divBdr>
    </w:div>
    <w:div w:id="1080715407">
      <w:bodyDiv w:val="1"/>
      <w:marLeft w:val="0"/>
      <w:marRight w:val="0"/>
      <w:marTop w:val="0"/>
      <w:marBottom w:val="0"/>
      <w:divBdr>
        <w:top w:val="none" w:sz="0" w:space="0" w:color="auto"/>
        <w:left w:val="none" w:sz="0" w:space="0" w:color="auto"/>
        <w:bottom w:val="none" w:sz="0" w:space="0" w:color="auto"/>
        <w:right w:val="none" w:sz="0" w:space="0" w:color="auto"/>
      </w:divBdr>
    </w:div>
    <w:div w:id="1080836663">
      <w:bodyDiv w:val="1"/>
      <w:marLeft w:val="0"/>
      <w:marRight w:val="0"/>
      <w:marTop w:val="0"/>
      <w:marBottom w:val="0"/>
      <w:divBdr>
        <w:top w:val="none" w:sz="0" w:space="0" w:color="auto"/>
        <w:left w:val="none" w:sz="0" w:space="0" w:color="auto"/>
        <w:bottom w:val="none" w:sz="0" w:space="0" w:color="auto"/>
        <w:right w:val="none" w:sz="0" w:space="0" w:color="auto"/>
      </w:divBdr>
    </w:div>
    <w:div w:id="1081026552">
      <w:bodyDiv w:val="1"/>
      <w:marLeft w:val="0"/>
      <w:marRight w:val="0"/>
      <w:marTop w:val="0"/>
      <w:marBottom w:val="0"/>
      <w:divBdr>
        <w:top w:val="none" w:sz="0" w:space="0" w:color="auto"/>
        <w:left w:val="none" w:sz="0" w:space="0" w:color="auto"/>
        <w:bottom w:val="none" w:sz="0" w:space="0" w:color="auto"/>
        <w:right w:val="none" w:sz="0" w:space="0" w:color="auto"/>
      </w:divBdr>
    </w:div>
    <w:div w:id="1081175844">
      <w:bodyDiv w:val="1"/>
      <w:marLeft w:val="0"/>
      <w:marRight w:val="0"/>
      <w:marTop w:val="0"/>
      <w:marBottom w:val="0"/>
      <w:divBdr>
        <w:top w:val="none" w:sz="0" w:space="0" w:color="auto"/>
        <w:left w:val="none" w:sz="0" w:space="0" w:color="auto"/>
        <w:bottom w:val="none" w:sz="0" w:space="0" w:color="auto"/>
        <w:right w:val="none" w:sz="0" w:space="0" w:color="auto"/>
      </w:divBdr>
    </w:div>
    <w:div w:id="1081487742">
      <w:bodyDiv w:val="1"/>
      <w:marLeft w:val="0"/>
      <w:marRight w:val="0"/>
      <w:marTop w:val="0"/>
      <w:marBottom w:val="0"/>
      <w:divBdr>
        <w:top w:val="none" w:sz="0" w:space="0" w:color="auto"/>
        <w:left w:val="none" w:sz="0" w:space="0" w:color="auto"/>
        <w:bottom w:val="none" w:sz="0" w:space="0" w:color="auto"/>
        <w:right w:val="none" w:sz="0" w:space="0" w:color="auto"/>
      </w:divBdr>
    </w:div>
    <w:div w:id="1081827442">
      <w:bodyDiv w:val="1"/>
      <w:marLeft w:val="0"/>
      <w:marRight w:val="0"/>
      <w:marTop w:val="0"/>
      <w:marBottom w:val="0"/>
      <w:divBdr>
        <w:top w:val="none" w:sz="0" w:space="0" w:color="auto"/>
        <w:left w:val="none" w:sz="0" w:space="0" w:color="auto"/>
        <w:bottom w:val="none" w:sz="0" w:space="0" w:color="auto"/>
        <w:right w:val="none" w:sz="0" w:space="0" w:color="auto"/>
      </w:divBdr>
    </w:div>
    <w:div w:id="1082216038">
      <w:bodyDiv w:val="1"/>
      <w:marLeft w:val="0"/>
      <w:marRight w:val="0"/>
      <w:marTop w:val="0"/>
      <w:marBottom w:val="0"/>
      <w:divBdr>
        <w:top w:val="none" w:sz="0" w:space="0" w:color="auto"/>
        <w:left w:val="none" w:sz="0" w:space="0" w:color="auto"/>
        <w:bottom w:val="none" w:sz="0" w:space="0" w:color="auto"/>
        <w:right w:val="none" w:sz="0" w:space="0" w:color="auto"/>
      </w:divBdr>
    </w:div>
    <w:div w:id="1082725727">
      <w:bodyDiv w:val="1"/>
      <w:marLeft w:val="0"/>
      <w:marRight w:val="0"/>
      <w:marTop w:val="0"/>
      <w:marBottom w:val="0"/>
      <w:divBdr>
        <w:top w:val="none" w:sz="0" w:space="0" w:color="auto"/>
        <w:left w:val="none" w:sz="0" w:space="0" w:color="auto"/>
        <w:bottom w:val="none" w:sz="0" w:space="0" w:color="auto"/>
        <w:right w:val="none" w:sz="0" w:space="0" w:color="auto"/>
      </w:divBdr>
    </w:div>
    <w:div w:id="1082870633">
      <w:bodyDiv w:val="1"/>
      <w:marLeft w:val="0"/>
      <w:marRight w:val="0"/>
      <w:marTop w:val="0"/>
      <w:marBottom w:val="0"/>
      <w:divBdr>
        <w:top w:val="none" w:sz="0" w:space="0" w:color="auto"/>
        <w:left w:val="none" w:sz="0" w:space="0" w:color="auto"/>
        <w:bottom w:val="none" w:sz="0" w:space="0" w:color="auto"/>
        <w:right w:val="none" w:sz="0" w:space="0" w:color="auto"/>
      </w:divBdr>
    </w:div>
    <w:div w:id="1083258387">
      <w:bodyDiv w:val="1"/>
      <w:marLeft w:val="0"/>
      <w:marRight w:val="0"/>
      <w:marTop w:val="0"/>
      <w:marBottom w:val="0"/>
      <w:divBdr>
        <w:top w:val="none" w:sz="0" w:space="0" w:color="auto"/>
        <w:left w:val="none" w:sz="0" w:space="0" w:color="auto"/>
        <w:bottom w:val="none" w:sz="0" w:space="0" w:color="auto"/>
        <w:right w:val="none" w:sz="0" w:space="0" w:color="auto"/>
      </w:divBdr>
    </w:div>
    <w:div w:id="1083332540">
      <w:bodyDiv w:val="1"/>
      <w:marLeft w:val="0"/>
      <w:marRight w:val="0"/>
      <w:marTop w:val="0"/>
      <w:marBottom w:val="0"/>
      <w:divBdr>
        <w:top w:val="none" w:sz="0" w:space="0" w:color="auto"/>
        <w:left w:val="none" w:sz="0" w:space="0" w:color="auto"/>
        <w:bottom w:val="none" w:sz="0" w:space="0" w:color="auto"/>
        <w:right w:val="none" w:sz="0" w:space="0" w:color="auto"/>
      </w:divBdr>
    </w:div>
    <w:div w:id="1085035598">
      <w:bodyDiv w:val="1"/>
      <w:marLeft w:val="0"/>
      <w:marRight w:val="0"/>
      <w:marTop w:val="0"/>
      <w:marBottom w:val="0"/>
      <w:divBdr>
        <w:top w:val="none" w:sz="0" w:space="0" w:color="auto"/>
        <w:left w:val="none" w:sz="0" w:space="0" w:color="auto"/>
        <w:bottom w:val="none" w:sz="0" w:space="0" w:color="auto"/>
        <w:right w:val="none" w:sz="0" w:space="0" w:color="auto"/>
      </w:divBdr>
    </w:div>
    <w:div w:id="1085297378">
      <w:bodyDiv w:val="1"/>
      <w:marLeft w:val="0"/>
      <w:marRight w:val="0"/>
      <w:marTop w:val="0"/>
      <w:marBottom w:val="0"/>
      <w:divBdr>
        <w:top w:val="none" w:sz="0" w:space="0" w:color="auto"/>
        <w:left w:val="none" w:sz="0" w:space="0" w:color="auto"/>
        <w:bottom w:val="none" w:sz="0" w:space="0" w:color="auto"/>
        <w:right w:val="none" w:sz="0" w:space="0" w:color="auto"/>
      </w:divBdr>
    </w:div>
    <w:div w:id="1085347813">
      <w:bodyDiv w:val="1"/>
      <w:marLeft w:val="0"/>
      <w:marRight w:val="0"/>
      <w:marTop w:val="0"/>
      <w:marBottom w:val="0"/>
      <w:divBdr>
        <w:top w:val="none" w:sz="0" w:space="0" w:color="auto"/>
        <w:left w:val="none" w:sz="0" w:space="0" w:color="auto"/>
        <w:bottom w:val="none" w:sz="0" w:space="0" w:color="auto"/>
        <w:right w:val="none" w:sz="0" w:space="0" w:color="auto"/>
      </w:divBdr>
    </w:div>
    <w:div w:id="1085805566">
      <w:bodyDiv w:val="1"/>
      <w:marLeft w:val="0"/>
      <w:marRight w:val="0"/>
      <w:marTop w:val="0"/>
      <w:marBottom w:val="0"/>
      <w:divBdr>
        <w:top w:val="none" w:sz="0" w:space="0" w:color="auto"/>
        <w:left w:val="none" w:sz="0" w:space="0" w:color="auto"/>
        <w:bottom w:val="none" w:sz="0" w:space="0" w:color="auto"/>
        <w:right w:val="none" w:sz="0" w:space="0" w:color="auto"/>
      </w:divBdr>
    </w:div>
    <w:div w:id="1085885183">
      <w:bodyDiv w:val="1"/>
      <w:marLeft w:val="0"/>
      <w:marRight w:val="0"/>
      <w:marTop w:val="0"/>
      <w:marBottom w:val="0"/>
      <w:divBdr>
        <w:top w:val="none" w:sz="0" w:space="0" w:color="auto"/>
        <w:left w:val="none" w:sz="0" w:space="0" w:color="auto"/>
        <w:bottom w:val="none" w:sz="0" w:space="0" w:color="auto"/>
        <w:right w:val="none" w:sz="0" w:space="0" w:color="auto"/>
      </w:divBdr>
    </w:div>
    <w:div w:id="1087262345">
      <w:bodyDiv w:val="1"/>
      <w:marLeft w:val="0"/>
      <w:marRight w:val="0"/>
      <w:marTop w:val="0"/>
      <w:marBottom w:val="0"/>
      <w:divBdr>
        <w:top w:val="none" w:sz="0" w:space="0" w:color="auto"/>
        <w:left w:val="none" w:sz="0" w:space="0" w:color="auto"/>
        <w:bottom w:val="none" w:sz="0" w:space="0" w:color="auto"/>
        <w:right w:val="none" w:sz="0" w:space="0" w:color="auto"/>
      </w:divBdr>
    </w:div>
    <w:div w:id="1087383784">
      <w:bodyDiv w:val="1"/>
      <w:marLeft w:val="0"/>
      <w:marRight w:val="0"/>
      <w:marTop w:val="0"/>
      <w:marBottom w:val="0"/>
      <w:divBdr>
        <w:top w:val="none" w:sz="0" w:space="0" w:color="auto"/>
        <w:left w:val="none" w:sz="0" w:space="0" w:color="auto"/>
        <w:bottom w:val="none" w:sz="0" w:space="0" w:color="auto"/>
        <w:right w:val="none" w:sz="0" w:space="0" w:color="auto"/>
      </w:divBdr>
    </w:div>
    <w:div w:id="1087576778">
      <w:bodyDiv w:val="1"/>
      <w:marLeft w:val="0"/>
      <w:marRight w:val="0"/>
      <w:marTop w:val="0"/>
      <w:marBottom w:val="0"/>
      <w:divBdr>
        <w:top w:val="none" w:sz="0" w:space="0" w:color="auto"/>
        <w:left w:val="none" w:sz="0" w:space="0" w:color="auto"/>
        <w:bottom w:val="none" w:sz="0" w:space="0" w:color="auto"/>
        <w:right w:val="none" w:sz="0" w:space="0" w:color="auto"/>
      </w:divBdr>
    </w:div>
    <w:div w:id="1087657164">
      <w:bodyDiv w:val="1"/>
      <w:marLeft w:val="0"/>
      <w:marRight w:val="0"/>
      <w:marTop w:val="0"/>
      <w:marBottom w:val="0"/>
      <w:divBdr>
        <w:top w:val="none" w:sz="0" w:space="0" w:color="auto"/>
        <w:left w:val="none" w:sz="0" w:space="0" w:color="auto"/>
        <w:bottom w:val="none" w:sz="0" w:space="0" w:color="auto"/>
        <w:right w:val="none" w:sz="0" w:space="0" w:color="auto"/>
      </w:divBdr>
    </w:div>
    <w:div w:id="1088308990">
      <w:bodyDiv w:val="1"/>
      <w:marLeft w:val="0"/>
      <w:marRight w:val="0"/>
      <w:marTop w:val="0"/>
      <w:marBottom w:val="0"/>
      <w:divBdr>
        <w:top w:val="none" w:sz="0" w:space="0" w:color="auto"/>
        <w:left w:val="none" w:sz="0" w:space="0" w:color="auto"/>
        <w:bottom w:val="none" w:sz="0" w:space="0" w:color="auto"/>
        <w:right w:val="none" w:sz="0" w:space="0" w:color="auto"/>
      </w:divBdr>
    </w:div>
    <w:div w:id="1088426268">
      <w:bodyDiv w:val="1"/>
      <w:marLeft w:val="0"/>
      <w:marRight w:val="0"/>
      <w:marTop w:val="0"/>
      <w:marBottom w:val="0"/>
      <w:divBdr>
        <w:top w:val="none" w:sz="0" w:space="0" w:color="auto"/>
        <w:left w:val="none" w:sz="0" w:space="0" w:color="auto"/>
        <w:bottom w:val="none" w:sz="0" w:space="0" w:color="auto"/>
        <w:right w:val="none" w:sz="0" w:space="0" w:color="auto"/>
      </w:divBdr>
    </w:div>
    <w:div w:id="1089349390">
      <w:bodyDiv w:val="1"/>
      <w:marLeft w:val="0"/>
      <w:marRight w:val="0"/>
      <w:marTop w:val="0"/>
      <w:marBottom w:val="0"/>
      <w:divBdr>
        <w:top w:val="none" w:sz="0" w:space="0" w:color="auto"/>
        <w:left w:val="none" w:sz="0" w:space="0" w:color="auto"/>
        <w:bottom w:val="none" w:sz="0" w:space="0" w:color="auto"/>
        <w:right w:val="none" w:sz="0" w:space="0" w:color="auto"/>
      </w:divBdr>
    </w:div>
    <w:div w:id="1089931191">
      <w:bodyDiv w:val="1"/>
      <w:marLeft w:val="0"/>
      <w:marRight w:val="0"/>
      <w:marTop w:val="0"/>
      <w:marBottom w:val="0"/>
      <w:divBdr>
        <w:top w:val="none" w:sz="0" w:space="0" w:color="auto"/>
        <w:left w:val="none" w:sz="0" w:space="0" w:color="auto"/>
        <w:bottom w:val="none" w:sz="0" w:space="0" w:color="auto"/>
        <w:right w:val="none" w:sz="0" w:space="0" w:color="auto"/>
      </w:divBdr>
    </w:div>
    <w:div w:id="1090347605">
      <w:bodyDiv w:val="1"/>
      <w:marLeft w:val="0"/>
      <w:marRight w:val="0"/>
      <w:marTop w:val="0"/>
      <w:marBottom w:val="0"/>
      <w:divBdr>
        <w:top w:val="none" w:sz="0" w:space="0" w:color="auto"/>
        <w:left w:val="none" w:sz="0" w:space="0" w:color="auto"/>
        <w:bottom w:val="none" w:sz="0" w:space="0" w:color="auto"/>
        <w:right w:val="none" w:sz="0" w:space="0" w:color="auto"/>
      </w:divBdr>
    </w:div>
    <w:div w:id="1091119931">
      <w:bodyDiv w:val="1"/>
      <w:marLeft w:val="0"/>
      <w:marRight w:val="0"/>
      <w:marTop w:val="0"/>
      <w:marBottom w:val="0"/>
      <w:divBdr>
        <w:top w:val="none" w:sz="0" w:space="0" w:color="auto"/>
        <w:left w:val="none" w:sz="0" w:space="0" w:color="auto"/>
        <w:bottom w:val="none" w:sz="0" w:space="0" w:color="auto"/>
        <w:right w:val="none" w:sz="0" w:space="0" w:color="auto"/>
      </w:divBdr>
    </w:div>
    <w:div w:id="1091312852">
      <w:bodyDiv w:val="1"/>
      <w:marLeft w:val="0"/>
      <w:marRight w:val="0"/>
      <w:marTop w:val="0"/>
      <w:marBottom w:val="0"/>
      <w:divBdr>
        <w:top w:val="none" w:sz="0" w:space="0" w:color="auto"/>
        <w:left w:val="none" w:sz="0" w:space="0" w:color="auto"/>
        <w:bottom w:val="none" w:sz="0" w:space="0" w:color="auto"/>
        <w:right w:val="none" w:sz="0" w:space="0" w:color="auto"/>
      </w:divBdr>
    </w:div>
    <w:div w:id="1091388732">
      <w:bodyDiv w:val="1"/>
      <w:marLeft w:val="0"/>
      <w:marRight w:val="0"/>
      <w:marTop w:val="0"/>
      <w:marBottom w:val="0"/>
      <w:divBdr>
        <w:top w:val="none" w:sz="0" w:space="0" w:color="auto"/>
        <w:left w:val="none" w:sz="0" w:space="0" w:color="auto"/>
        <w:bottom w:val="none" w:sz="0" w:space="0" w:color="auto"/>
        <w:right w:val="none" w:sz="0" w:space="0" w:color="auto"/>
      </w:divBdr>
    </w:div>
    <w:div w:id="1091507575">
      <w:bodyDiv w:val="1"/>
      <w:marLeft w:val="0"/>
      <w:marRight w:val="0"/>
      <w:marTop w:val="0"/>
      <w:marBottom w:val="0"/>
      <w:divBdr>
        <w:top w:val="none" w:sz="0" w:space="0" w:color="auto"/>
        <w:left w:val="none" w:sz="0" w:space="0" w:color="auto"/>
        <w:bottom w:val="none" w:sz="0" w:space="0" w:color="auto"/>
        <w:right w:val="none" w:sz="0" w:space="0" w:color="auto"/>
      </w:divBdr>
    </w:div>
    <w:div w:id="1091779880">
      <w:bodyDiv w:val="1"/>
      <w:marLeft w:val="0"/>
      <w:marRight w:val="0"/>
      <w:marTop w:val="0"/>
      <w:marBottom w:val="0"/>
      <w:divBdr>
        <w:top w:val="none" w:sz="0" w:space="0" w:color="auto"/>
        <w:left w:val="none" w:sz="0" w:space="0" w:color="auto"/>
        <w:bottom w:val="none" w:sz="0" w:space="0" w:color="auto"/>
        <w:right w:val="none" w:sz="0" w:space="0" w:color="auto"/>
      </w:divBdr>
    </w:div>
    <w:div w:id="1092162219">
      <w:bodyDiv w:val="1"/>
      <w:marLeft w:val="0"/>
      <w:marRight w:val="0"/>
      <w:marTop w:val="0"/>
      <w:marBottom w:val="0"/>
      <w:divBdr>
        <w:top w:val="none" w:sz="0" w:space="0" w:color="auto"/>
        <w:left w:val="none" w:sz="0" w:space="0" w:color="auto"/>
        <w:bottom w:val="none" w:sz="0" w:space="0" w:color="auto"/>
        <w:right w:val="none" w:sz="0" w:space="0" w:color="auto"/>
      </w:divBdr>
    </w:div>
    <w:div w:id="1092314499">
      <w:bodyDiv w:val="1"/>
      <w:marLeft w:val="0"/>
      <w:marRight w:val="0"/>
      <w:marTop w:val="0"/>
      <w:marBottom w:val="0"/>
      <w:divBdr>
        <w:top w:val="none" w:sz="0" w:space="0" w:color="auto"/>
        <w:left w:val="none" w:sz="0" w:space="0" w:color="auto"/>
        <w:bottom w:val="none" w:sz="0" w:space="0" w:color="auto"/>
        <w:right w:val="none" w:sz="0" w:space="0" w:color="auto"/>
      </w:divBdr>
    </w:div>
    <w:div w:id="1092435192">
      <w:bodyDiv w:val="1"/>
      <w:marLeft w:val="0"/>
      <w:marRight w:val="0"/>
      <w:marTop w:val="0"/>
      <w:marBottom w:val="0"/>
      <w:divBdr>
        <w:top w:val="none" w:sz="0" w:space="0" w:color="auto"/>
        <w:left w:val="none" w:sz="0" w:space="0" w:color="auto"/>
        <w:bottom w:val="none" w:sz="0" w:space="0" w:color="auto"/>
        <w:right w:val="none" w:sz="0" w:space="0" w:color="auto"/>
      </w:divBdr>
    </w:div>
    <w:div w:id="1092824693">
      <w:bodyDiv w:val="1"/>
      <w:marLeft w:val="0"/>
      <w:marRight w:val="0"/>
      <w:marTop w:val="0"/>
      <w:marBottom w:val="0"/>
      <w:divBdr>
        <w:top w:val="none" w:sz="0" w:space="0" w:color="auto"/>
        <w:left w:val="none" w:sz="0" w:space="0" w:color="auto"/>
        <w:bottom w:val="none" w:sz="0" w:space="0" w:color="auto"/>
        <w:right w:val="none" w:sz="0" w:space="0" w:color="auto"/>
      </w:divBdr>
    </w:div>
    <w:div w:id="1093168201">
      <w:bodyDiv w:val="1"/>
      <w:marLeft w:val="0"/>
      <w:marRight w:val="0"/>
      <w:marTop w:val="0"/>
      <w:marBottom w:val="0"/>
      <w:divBdr>
        <w:top w:val="none" w:sz="0" w:space="0" w:color="auto"/>
        <w:left w:val="none" w:sz="0" w:space="0" w:color="auto"/>
        <w:bottom w:val="none" w:sz="0" w:space="0" w:color="auto"/>
        <w:right w:val="none" w:sz="0" w:space="0" w:color="auto"/>
      </w:divBdr>
    </w:div>
    <w:div w:id="1093668195">
      <w:bodyDiv w:val="1"/>
      <w:marLeft w:val="0"/>
      <w:marRight w:val="0"/>
      <w:marTop w:val="0"/>
      <w:marBottom w:val="0"/>
      <w:divBdr>
        <w:top w:val="none" w:sz="0" w:space="0" w:color="auto"/>
        <w:left w:val="none" w:sz="0" w:space="0" w:color="auto"/>
        <w:bottom w:val="none" w:sz="0" w:space="0" w:color="auto"/>
        <w:right w:val="none" w:sz="0" w:space="0" w:color="auto"/>
      </w:divBdr>
    </w:div>
    <w:div w:id="1094133668">
      <w:bodyDiv w:val="1"/>
      <w:marLeft w:val="0"/>
      <w:marRight w:val="0"/>
      <w:marTop w:val="0"/>
      <w:marBottom w:val="0"/>
      <w:divBdr>
        <w:top w:val="none" w:sz="0" w:space="0" w:color="auto"/>
        <w:left w:val="none" w:sz="0" w:space="0" w:color="auto"/>
        <w:bottom w:val="none" w:sz="0" w:space="0" w:color="auto"/>
        <w:right w:val="none" w:sz="0" w:space="0" w:color="auto"/>
      </w:divBdr>
    </w:div>
    <w:div w:id="1094282314">
      <w:bodyDiv w:val="1"/>
      <w:marLeft w:val="0"/>
      <w:marRight w:val="0"/>
      <w:marTop w:val="0"/>
      <w:marBottom w:val="0"/>
      <w:divBdr>
        <w:top w:val="none" w:sz="0" w:space="0" w:color="auto"/>
        <w:left w:val="none" w:sz="0" w:space="0" w:color="auto"/>
        <w:bottom w:val="none" w:sz="0" w:space="0" w:color="auto"/>
        <w:right w:val="none" w:sz="0" w:space="0" w:color="auto"/>
      </w:divBdr>
    </w:div>
    <w:div w:id="1094400273">
      <w:bodyDiv w:val="1"/>
      <w:marLeft w:val="0"/>
      <w:marRight w:val="0"/>
      <w:marTop w:val="0"/>
      <w:marBottom w:val="0"/>
      <w:divBdr>
        <w:top w:val="none" w:sz="0" w:space="0" w:color="auto"/>
        <w:left w:val="none" w:sz="0" w:space="0" w:color="auto"/>
        <w:bottom w:val="none" w:sz="0" w:space="0" w:color="auto"/>
        <w:right w:val="none" w:sz="0" w:space="0" w:color="auto"/>
      </w:divBdr>
    </w:div>
    <w:div w:id="1094781356">
      <w:bodyDiv w:val="1"/>
      <w:marLeft w:val="0"/>
      <w:marRight w:val="0"/>
      <w:marTop w:val="0"/>
      <w:marBottom w:val="0"/>
      <w:divBdr>
        <w:top w:val="none" w:sz="0" w:space="0" w:color="auto"/>
        <w:left w:val="none" w:sz="0" w:space="0" w:color="auto"/>
        <w:bottom w:val="none" w:sz="0" w:space="0" w:color="auto"/>
        <w:right w:val="none" w:sz="0" w:space="0" w:color="auto"/>
      </w:divBdr>
    </w:div>
    <w:div w:id="1095663513">
      <w:bodyDiv w:val="1"/>
      <w:marLeft w:val="0"/>
      <w:marRight w:val="0"/>
      <w:marTop w:val="0"/>
      <w:marBottom w:val="0"/>
      <w:divBdr>
        <w:top w:val="none" w:sz="0" w:space="0" w:color="auto"/>
        <w:left w:val="none" w:sz="0" w:space="0" w:color="auto"/>
        <w:bottom w:val="none" w:sz="0" w:space="0" w:color="auto"/>
        <w:right w:val="none" w:sz="0" w:space="0" w:color="auto"/>
      </w:divBdr>
    </w:div>
    <w:div w:id="1095713376">
      <w:bodyDiv w:val="1"/>
      <w:marLeft w:val="0"/>
      <w:marRight w:val="0"/>
      <w:marTop w:val="0"/>
      <w:marBottom w:val="0"/>
      <w:divBdr>
        <w:top w:val="none" w:sz="0" w:space="0" w:color="auto"/>
        <w:left w:val="none" w:sz="0" w:space="0" w:color="auto"/>
        <w:bottom w:val="none" w:sz="0" w:space="0" w:color="auto"/>
        <w:right w:val="none" w:sz="0" w:space="0" w:color="auto"/>
      </w:divBdr>
    </w:div>
    <w:div w:id="1095832124">
      <w:bodyDiv w:val="1"/>
      <w:marLeft w:val="0"/>
      <w:marRight w:val="0"/>
      <w:marTop w:val="0"/>
      <w:marBottom w:val="0"/>
      <w:divBdr>
        <w:top w:val="none" w:sz="0" w:space="0" w:color="auto"/>
        <w:left w:val="none" w:sz="0" w:space="0" w:color="auto"/>
        <w:bottom w:val="none" w:sz="0" w:space="0" w:color="auto"/>
        <w:right w:val="none" w:sz="0" w:space="0" w:color="auto"/>
      </w:divBdr>
    </w:div>
    <w:div w:id="1097167848">
      <w:bodyDiv w:val="1"/>
      <w:marLeft w:val="0"/>
      <w:marRight w:val="0"/>
      <w:marTop w:val="0"/>
      <w:marBottom w:val="0"/>
      <w:divBdr>
        <w:top w:val="none" w:sz="0" w:space="0" w:color="auto"/>
        <w:left w:val="none" w:sz="0" w:space="0" w:color="auto"/>
        <w:bottom w:val="none" w:sz="0" w:space="0" w:color="auto"/>
        <w:right w:val="none" w:sz="0" w:space="0" w:color="auto"/>
      </w:divBdr>
    </w:div>
    <w:div w:id="1098133855">
      <w:bodyDiv w:val="1"/>
      <w:marLeft w:val="0"/>
      <w:marRight w:val="0"/>
      <w:marTop w:val="0"/>
      <w:marBottom w:val="0"/>
      <w:divBdr>
        <w:top w:val="none" w:sz="0" w:space="0" w:color="auto"/>
        <w:left w:val="none" w:sz="0" w:space="0" w:color="auto"/>
        <w:bottom w:val="none" w:sz="0" w:space="0" w:color="auto"/>
        <w:right w:val="none" w:sz="0" w:space="0" w:color="auto"/>
      </w:divBdr>
    </w:div>
    <w:div w:id="1099330182">
      <w:bodyDiv w:val="1"/>
      <w:marLeft w:val="0"/>
      <w:marRight w:val="0"/>
      <w:marTop w:val="0"/>
      <w:marBottom w:val="0"/>
      <w:divBdr>
        <w:top w:val="none" w:sz="0" w:space="0" w:color="auto"/>
        <w:left w:val="none" w:sz="0" w:space="0" w:color="auto"/>
        <w:bottom w:val="none" w:sz="0" w:space="0" w:color="auto"/>
        <w:right w:val="none" w:sz="0" w:space="0" w:color="auto"/>
      </w:divBdr>
    </w:div>
    <w:div w:id="1100832298">
      <w:bodyDiv w:val="1"/>
      <w:marLeft w:val="0"/>
      <w:marRight w:val="0"/>
      <w:marTop w:val="0"/>
      <w:marBottom w:val="0"/>
      <w:divBdr>
        <w:top w:val="none" w:sz="0" w:space="0" w:color="auto"/>
        <w:left w:val="none" w:sz="0" w:space="0" w:color="auto"/>
        <w:bottom w:val="none" w:sz="0" w:space="0" w:color="auto"/>
        <w:right w:val="none" w:sz="0" w:space="0" w:color="auto"/>
      </w:divBdr>
    </w:div>
    <w:div w:id="1102535226">
      <w:bodyDiv w:val="1"/>
      <w:marLeft w:val="0"/>
      <w:marRight w:val="0"/>
      <w:marTop w:val="0"/>
      <w:marBottom w:val="0"/>
      <w:divBdr>
        <w:top w:val="none" w:sz="0" w:space="0" w:color="auto"/>
        <w:left w:val="none" w:sz="0" w:space="0" w:color="auto"/>
        <w:bottom w:val="none" w:sz="0" w:space="0" w:color="auto"/>
        <w:right w:val="none" w:sz="0" w:space="0" w:color="auto"/>
      </w:divBdr>
    </w:div>
    <w:div w:id="1102607414">
      <w:bodyDiv w:val="1"/>
      <w:marLeft w:val="0"/>
      <w:marRight w:val="0"/>
      <w:marTop w:val="0"/>
      <w:marBottom w:val="0"/>
      <w:divBdr>
        <w:top w:val="none" w:sz="0" w:space="0" w:color="auto"/>
        <w:left w:val="none" w:sz="0" w:space="0" w:color="auto"/>
        <w:bottom w:val="none" w:sz="0" w:space="0" w:color="auto"/>
        <w:right w:val="none" w:sz="0" w:space="0" w:color="auto"/>
      </w:divBdr>
    </w:div>
    <w:div w:id="1103185501">
      <w:bodyDiv w:val="1"/>
      <w:marLeft w:val="0"/>
      <w:marRight w:val="0"/>
      <w:marTop w:val="0"/>
      <w:marBottom w:val="0"/>
      <w:divBdr>
        <w:top w:val="none" w:sz="0" w:space="0" w:color="auto"/>
        <w:left w:val="none" w:sz="0" w:space="0" w:color="auto"/>
        <w:bottom w:val="none" w:sz="0" w:space="0" w:color="auto"/>
        <w:right w:val="none" w:sz="0" w:space="0" w:color="auto"/>
      </w:divBdr>
    </w:div>
    <w:div w:id="1103575334">
      <w:bodyDiv w:val="1"/>
      <w:marLeft w:val="0"/>
      <w:marRight w:val="0"/>
      <w:marTop w:val="0"/>
      <w:marBottom w:val="0"/>
      <w:divBdr>
        <w:top w:val="none" w:sz="0" w:space="0" w:color="auto"/>
        <w:left w:val="none" w:sz="0" w:space="0" w:color="auto"/>
        <w:bottom w:val="none" w:sz="0" w:space="0" w:color="auto"/>
        <w:right w:val="none" w:sz="0" w:space="0" w:color="auto"/>
      </w:divBdr>
    </w:div>
    <w:div w:id="1104152851">
      <w:bodyDiv w:val="1"/>
      <w:marLeft w:val="0"/>
      <w:marRight w:val="0"/>
      <w:marTop w:val="0"/>
      <w:marBottom w:val="0"/>
      <w:divBdr>
        <w:top w:val="none" w:sz="0" w:space="0" w:color="auto"/>
        <w:left w:val="none" w:sz="0" w:space="0" w:color="auto"/>
        <w:bottom w:val="none" w:sz="0" w:space="0" w:color="auto"/>
        <w:right w:val="none" w:sz="0" w:space="0" w:color="auto"/>
      </w:divBdr>
    </w:div>
    <w:div w:id="1105805319">
      <w:bodyDiv w:val="1"/>
      <w:marLeft w:val="0"/>
      <w:marRight w:val="0"/>
      <w:marTop w:val="0"/>
      <w:marBottom w:val="0"/>
      <w:divBdr>
        <w:top w:val="none" w:sz="0" w:space="0" w:color="auto"/>
        <w:left w:val="none" w:sz="0" w:space="0" w:color="auto"/>
        <w:bottom w:val="none" w:sz="0" w:space="0" w:color="auto"/>
        <w:right w:val="none" w:sz="0" w:space="0" w:color="auto"/>
      </w:divBdr>
    </w:div>
    <w:div w:id="1105807414">
      <w:bodyDiv w:val="1"/>
      <w:marLeft w:val="0"/>
      <w:marRight w:val="0"/>
      <w:marTop w:val="0"/>
      <w:marBottom w:val="0"/>
      <w:divBdr>
        <w:top w:val="none" w:sz="0" w:space="0" w:color="auto"/>
        <w:left w:val="none" w:sz="0" w:space="0" w:color="auto"/>
        <w:bottom w:val="none" w:sz="0" w:space="0" w:color="auto"/>
        <w:right w:val="none" w:sz="0" w:space="0" w:color="auto"/>
      </w:divBdr>
    </w:div>
    <w:div w:id="1105879707">
      <w:bodyDiv w:val="1"/>
      <w:marLeft w:val="0"/>
      <w:marRight w:val="0"/>
      <w:marTop w:val="0"/>
      <w:marBottom w:val="0"/>
      <w:divBdr>
        <w:top w:val="none" w:sz="0" w:space="0" w:color="auto"/>
        <w:left w:val="none" w:sz="0" w:space="0" w:color="auto"/>
        <w:bottom w:val="none" w:sz="0" w:space="0" w:color="auto"/>
        <w:right w:val="none" w:sz="0" w:space="0" w:color="auto"/>
      </w:divBdr>
    </w:div>
    <w:div w:id="1106315867">
      <w:bodyDiv w:val="1"/>
      <w:marLeft w:val="0"/>
      <w:marRight w:val="0"/>
      <w:marTop w:val="0"/>
      <w:marBottom w:val="0"/>
      <w:divBdr>
        <w:top w:val="none" w:sz="0" w:space="0" w:color="auto"/>
        <w:left w:val="none" w:sz="0" w:space="0" w:color="auto"/>
        <w:bottom w:val="none" w:sz="0" w:space="0" w:color="auto"/>
        <w:right w:val="none" w:sz="0" w:space="0" w:color="auto"/>
      </w:divBdr>
    </w:div>
    <w:div w:id="1106536460">
      <w:bodyDiv w:val="1"/>
      <w:marLeft w:val="0"/>
      <w:marRight w:val="0"/>
      <w:marTop w:val="0"/>
      <w:marBottom w:val="0"/>
      <w:divBdr>
        <w:top w:val="none" w:sz="0" w:space="0" w:color="auto"/>
        <w:left w:val="none" w:sz="0" w:space="0" w:color="auto"/>
        <w:bottom w:val="none" w:sz="0" w:space="0" w:color="auto"/>
        <w:right w:val="none" w:sz="0" w:space="0" w:color="auto"/>
      </w:divBdr>
    </w:div>
    <w:div w:id="1106660334">
      <w:bodyDiv w:val="1"/>
      <w:marLeft w:val="0"/>
      <w:marRight w:val="0"/>
      <w:marTop w:val="0"/>
      <w:marBottom w:val="0"/>
      <w:divBdr>
        <w:top w:val="none" w:sz="0" w:space="0" w:color="auto"/>
        <w:left w:val="none" w:sz="0" w:space="0" w:color="auto"/>
        <w:bottom w:val="none" w:sz="0" w:space="0" w:color="auto"/>
        <w:right w:val="none" w:sz="0" w:space="0" w:color="auto"/>
      </w:divBdr>
    </w:div>
    <w:div w:id="1107042715">
      <w:bodyDiv w:val="1"/>
      <w:marLeft w:val="0"/>
      <w:marRight w:val="0"/>
      <w:marTop w:val="0"/>
      <w:marBottom w:val="0"/>
      <w:divBdr>
        <w:top w:val="none" w:sz="0" w:space="0" w:color="auto"/>
        <w:left w:val="none" w:sz="0" w:space="0" w:color="auto"/>
        <w:bottom w:val="none" w:sz="0" w:space="0" w:color="auto"/>
        <w:right w:val="none" w:sz="0" w:space="0" w:color="auto"/>
      </w:divBdr>
    </w:div>
    <w:div w:id="1107308159">
      <w:bodyDiv w:val="1"/>
      <w:marLeft w:val="0"/>
      <w:marRight w:val="0"/>
      <w:marTop w:val="0"/>
      <w:marBottom w:val="0"/>
      <w:divBdr>
        <w:top w:val="none" w:sz="0" w:space="0" w:color="auto"/>
        <w:left w:val="none" w:sz="0" w:space="0" w:color="auto"/>
        <w:bottom w:val="none" w:sz="0" w:space="0" w:color="auto"/>
        <w:right w:val="none" w:sz="0" w:space="0" w:color="auto"/>
      </w:divBdr>
    </w:div>
    <w:div w:id="1107500760">
      <w:bodyDiv w:val="1"/>
      <w:marLeft w:val="0"/>
      <w:marRight w:val="0"/>
      <w:marTop w:val="0"/>
      <w:marBottom w:val="0"/>
      <w:divBdr>
        <w:top w:val="none" w:sz="0" w:space="0" w:color="auto"/>
        <w:left w:val="none" w:sz="0" w:space="0" w:color="auto"/>
        <w:bottom w:val="none" w:sz="0" w:space="0" w:color="auto"/>
        <w:right w:val="none" w:sz="0" w:space="0" w:color="auto"/>
      </w:divBdr>
    </w:div>
    <w:div w:id="1107693556">
      <w:bodyDiv w:val="1"/>
      <w:marLeft w:val="0"/>
      <w:marRight w:val="0"/>
      <w:marTop w:val="0"/>
      <w:marBottom w:val="0"/>
      <w:divBdr>
        <w:top w:val="none" w:sz="0" w:space="0" w:color="auto"/>
        <w:left w:val="none" w:sz="0" w:space="0" w:color="auto"/>
        <w:bottom w:val="none" w:sz="0" w:space="0" w:color="auto"/>
        <w:right w:val="none" w:sz="0" w:space="0" w:color="auto"/>
      </w:divBdr>
    </w:div>
    <w:div w:id="1107890264">
      <w:bodyDiv w:val="1"/>
      <w:marLeft w:val="0"/>
      <w:marRight w:val="0"/>
      <w:marTop w:val="0"/>
      <w:marBottom w:val="0"/>
      <w:divBdr>
        <w:top w:val="none" w:sz="0" w:space="0" w:color="auto"/>
        <w:left w:val="none" w:sz="0" w:space="0" w:color="auto"/>
        <w:bottom w:val="none" w:sz="0" w:space="0" w:color="auto"/>
        <w:right w:val="none" w:sz="0" w:space="0" w:color="auto"/>
      </w:divBdr>
    </w:div>
    <w:div w:id="1108164404">
      <w:bodyDiv w:val="1"/>
      <w:marLeft w:val="0"/>
      <w:marRight w:val="0"/>
      <w:marTop w:val="0"/>
      <w:marBottom w:val="0"/>
      <w:divBdr>
        <w:top w:val="none" w:sz="0" w:space="0" w:color="auto"/>
        <w:left w:val="none" w:sz="0" w:space="0" w:color="auto"/>
        <w:bottom w:val="none" w:sz="0" w:space="0" w:color="auto"/>
        <w:right w:val="none" w:sz="0" w:space="0" w:color="auto"/>
      </w:divBdr>
    </w:div>
    <w:div w:id="1108234039">
      <w:bodyDiv w:val="1"/>
      <w:marLeft w:val="0"/>
      <w:marRight w:val="0"/>
      <w:marTop w:val="0"/>
      <w:marBottom w:val="0"/>
      <w:divBdr>
        <w:top w:val="none" w:sz="0" w:space="0" w:color="auto"/>
        <w:left w:val="none" w:sz="0" w:space="0" w:color="auto"/>
        <w:bottom w:val="none" w:sz="0" w:space="0" w:color="auto"/>
        <w:right w:val="none" w:sz="0" w:space="0" w:color="auto"/>
      </w:divBdr>
    </w:div>
    <w:div w:id="1108812989">
      <w:bodyDiv w:val="1"/>
      <w:marLeft w:val="0"/>
      <w:marRight w:val="0"/>
      <w:marTop w:val="0"/>
      <w:marBottom w:val="0"/>
      <w:divBdr>
        <w:top w:val="none" w:sz="0" w:space="0" w:color="auto"/>
        <w:left w:val="none" w:sz="0" w:space="0" w:color="auto"/>
        <w:bottom w:val="none" w:sz="0" w:space="0" w:color="auto"/>
        <w:right w:val="none" w:sz="0" w:space="0" w:color="auto"/>
      </w:divBdr>
    </w:div>
    <w:div w:id="1108936981">
      <w:bodyDiv w:val="1"/>
      <w:marLeft w:val="0"/>
      <w:marRight w:val="0"/>
      <w:marTop w:val="0"/>
      <w:marBottom w:val="0"/>
      <w:divBdr>
        <w:top w:val="none" w:sz="0" w:space="0" w:color="auto"/>
        <w:left w:val="none" w:sz="0" w:space="0" w:color="auto"/>
        <w:bottom w:val="none" w:sz="0" w:space="0" w:color="auto"/>
        <w:right w:val="none" w:sz="0" w:space="0" w:color="auto"/>
      </w:divBdr>
    </w:div>
    <w:div w:id="1109012705">
      <w:bodyDiv w:val="1"/>
      <w:marLeft w:val="0"/>
      <w:marRight w:val="0"/>
      <w:marTop w:val="0"/>
      <w:marBottom w:val="0"/>
      <w:divBdr>
        <w:top w:val="none" w:sz="0" w:space="0" w:color="auto"/>
        <w:left w:val="none" w:sz="0" w:space="0" w:color="auto"/>
        <w:bottom w:val="none" w:sz="0" w:space="0" w:color="auto"/>
        <w:right w:val="none" w:sz="0" w:space="0" w:color="auto"/>
      </w:divBdr>
    </w:div>
    <w:div w:id="1109423861">
      <w:bodyDiv w:val="1"/>
      <w:marLeft w:val="0"/>
      <w:marRight w:val="0"/>
      <w:marTop w:val="0"/>
      <w:marBottom w:val="0"/>
      <w:divBdr>
        <w:top w:val="none" w:sz="0" w:space="0" w:color="auto"/>
        <w:left w:val="none" w:sz="0" w:space="0" w:color="auto"/>
        <w:bottom w:val="none" w:sz="0" w:space="0" w:color="auto"/>
        <w:right w:val="none" w:sz="0" w:space="0" w:color="auto"/>
      </w:divBdr>
    </w:div>
    <w:div w:id="1110395327">
      <w:bodyDiv w:val="1"/>
      <w:marLeft w:val="0"/>
      <w:marRight w:val="0"/>
      <w:marTop w:val="0"/>
      <w:marBottom w:val="0"/>
      <w:divBdr>
        <w:top w:val="none" w:sz="0" w:space="0" w:color="auto"/>
        <w:left w:val="none" w:sz="0" w:space="0" w:color="auto"/>
        <w:bottom w:val="none" w:sz="0" w:space="0" w:color="auto"/>
        <w:right w:val="none" w:sz="0" w:space="0" w:color="auto"/>
      </w:divBdr>
    </w:div>
    <w:div w:id="1111512373">
      <w:bodyDiv w:val="1"/>
      <w:marLeft w:val="0"/>
      <w:marRight w:val="0"/>
      <w:marTop w:val="0"/>
      <w:marBottom w:val="0"/>
      <w:divBdr>
        <w:top w:val="none" w:sz="0" w:space="0" w:color="auto"/>
        <w:left w:val="none" w:sz="0" w:space="0" w:color="auto"/>
        <w:bottom w:val="none" w:sz="0" w:space="0" w:color="auto"/>
        <w:right w:val="none" w:sz="0" w:space="0" w:color="auto"/>
      </w:divBdr>
    </w:div>
    <w:div w:id="1111587901">
      <w:bodyDiv w:val="1"/>
      <w:marLeft w:val="0"/>
      <w:marRight w:val="0"/>
      <w:marTop w:val="0"/>
      <w:marBottom w:val="0"/>
      <w:divBdr>
        <w:top w:val="none" w:sz="0" w:space="0" w:color="auto"/>
        <w:left w:val="none" w:sz="0" w:space="0" w:color="auto"/>
        <w:bottom w:val="none" w:sz="0" w:space="0" w:color="auto"/>
        <w:right w:val="none" w:sz="0" w:space="0" w:color="auto"/>
      </w:divBdr>
    </w:div>
    <w:div w:id="1111975195">
      <w:bodyDiv w:val="1"/>
      <w:marLeft w:val="0"/>
      <w:marRight w:val="0"/>
      <w:marTop w:val="0"/>
      <w:marBottom w:val="0"/>
      <w:divBdr>
        <w:top w:val="none" w:sz="0" w:space="0" w:color="auto"/>
        <w:left w:val="none" w:sz="0" w:space="0" w:color="auto"/>
        <w:bottom w:val="none" w:sz="0" w:space="0" w:color="auto"/>
        <w:right w:val="none" w:sz="0" w:space="0" w:color="auto"/>
      </w:divBdr>
    </w:div>
    <w:div w:id="1111976650">
      <w:bodyDiv w:val="1"/>
      <w:marLeft w:val="0"/>
      <w:marRight w:val="0"/>
      <w:marTop w:val="0"/>
      <w:marBottom w:val="0"/>
      <w:divBdr>
        <w:top w:val="none" w:sz="0" w:space="0" w:color="auto"/>
        <w:left w:val="none" w:sz="0" w:space="0" w:color="auto"/>
        <w:bottom w:val="none" w:sz="0" w:space="0" w:color="auto"/>
        <w:right w:val="none" w:sz="0" w:space="0" w:color="auto"/>
      </w:divBdr>
    </w:div>
    <w:div w:id="1112558373">
      <w:bodyDiv w:val="1"/>
      <w:marLeft w:val="0"/>
      <w:marRight w:val="0"/>
      <w:marTop w:val="0"/>
      <w:marBottom w:val="0"/>
      <w:divBdr>
        <w:top w:val="none" w:sz="0" w:space="0" w:color="auto"/>
        <w:left w:val="none" w:sz="0" w:space="0" w:color="auto"/>
        <w:bottom w:val="none" w:sz="0" w:space="0" w:color="auto"/>
        <w:right w:val="none" w:sz="0" w:space="0" w:color="auto"/>
      </w:divBdr>
    </w:div>
    <w:div w:id="1113205393">
      <w:bodyDiv w:val="1"/>
      <w:marLeft w:val="0"/>
      <w:marRight w:val="0"/>
      <w:marTop w:val="0"/>
      <w:marBottom w:val="0"/>
      <w:divBdr>
        <w:top w:val="none" w:sz="0" w:space="0" w:color="auto"/>
        <w:left w:val="none" w:sz="0" w:space="0" w:color="auto"/>
        <w:bottom w:val="none" w:sz="0" w:space="0" w:color="auto"/>
        <w:right w:val="none" w:sz="0" w:space="0" w:color="auto"/>
      </w:divBdr>
    </w:div>
    <w:div w:id="1113280024">
      <w:bodyDiv w:val="1"/>
      <w:marLeft w:val="0"/>
      <w:marRight w:val="0"/>
      <w:marTop w:val="0"/>
      <w:marBottom w:val="0"/>
      <w:divBdr>
        <w:top w:val="none" w:sz="0" w:space="0" w:color="auto"/>
        <w:left w:val="none" w:sz="0" w:space="0" w:color="auto"/>
        <w:bottom w:val="none" w:sz="0" w:space="0" w:color="auto"/>
        <w:right w:val="none" w:sz="0" w:space="0" w:color="auto"/>
      </w:divBdr>
    </w:div>
    <w:div w:id="1113284402">
      <w:bodyDiv w:val="1"/>
      <w:marLeft w:val="0"/>
      <w:marRight w:val="0"/>
      <w:marTop w:val="0"/>
      <w:marBottom w:val="0"/>
      <w:divBdr>
        <w:top w:val="none" w:sz="0" w:space="0" w:color="auto"/>
        <w:left w:val="none" w:sz="0" w:space="0" w:color="auto"/>
        <w:bottom w:val="none" w:sz="0" w:space="0" w:color="auto"/>
        <w:right w:val="none" w:sz="0" w:space="0" w:color="auto"/>
      </w:divBdr>
    </w:div>
    <w:div w:id="1113478607">
      <w:bodyDiv w:val="1"/>
      <w:marLeft w:val="0"/>
      <w:marRight w:val="0"/>
      <w:marTop w:val="0"/>
      <w:marBottom w:val="0"/>
      <w:divBdr>
        <w:top w:val="none" w:sz="0" w:space="0" w:color="auto"/>
        <w:left w:val="none" w:sz="0" w:space="0" w:color="auto"/>
        <w:bottom w:val="none" w:sz="0" w:space="0" w:color="auto"/>
        <w:right w:val="none" w:sz="0" w:space="0" w:color="auto"/>
      </w:divBdr>
    </w:div>
    <w:div w:id="1114179303">
      <w:bodyDiv w:val="1"/>
      <w:marLeft w:val="0"/>
      <w:marRight w:val="0"/>
      <w:marTop w:val="0"/>
      <w:marBottom w:val="0"/>
      <w:divBdr>
        <w:top w:val="none" w:sz="0" w:space="0" w:color="auto"/>
        <w:left w:val="none" w:sz="0" w:space="0" w:color="auto"/>
        <w:bottom w:val="none" w:sz="0" w:space="0" w:color="auto"/>
        <w:right w:val="none" w:sz="0" w:space="0" w:color="auto"/>
      </w:divBdr>
    </w:div>
    <w:div w:id="1115171108">
      <w:bodyDiv w:val="1"/>
      <w:marLeft w:val="0"/>
      <w:marRight w:val="0"/>
      <w:marTop w:val="0"/>
      <w:marBottom w:val="0"/>
      <w:divBdr>
        <w:top w:val="none" w:sz="0" w:space="0" w:color="auto"/>
        <w:left w:val="none" w:sz="0" w:space="0" w:color="auto"/>
        <w:bottom w:val="none" w:sz="0" w:space="0" w:color="auto"/>
        <w:right w:val="none" w:sz="0" w:space="0" w:color="auto"/>
      </w:divBdr>
    </w:div>
    <w:div w:id="1115910312">
      <w:bodyDiv w:val="1"/>
      <w:marLeft w:val="0"/>
      <w:marRight w:val="0"/>
      <w:marTop w:val="0"/>
      <w:marBottom w:val="0"/>
      <w:divBdr>
        <w:top w:val="none" w:sz="0" w:space="0" w:color="auto"/>
        <w:left w:val="none" w:sz="0" w:space="0" w:color="auto"/>
        <w:bottom w:val="none" w:sz="0" w:space="0" w:color="auto"/>
        <w:right w:val="none" w:sz="0" w:space="0" w:color="auto"/>
      </w:divBdr>
    </w:div>
    <w:div w:id="1116027107">
      <w:bodyDiv w:val="1"/>
      <w:marLeft w:val="0"/>
      <w:marRight w:val="0"/>
      <w:marTop w:val="0"/>
      <w:marBottom w:val="0"/>
      <w:divBdr>
        <w:top w:val="none" w:sz="0" w:space="0" w:color="auto"/>
        <w:left w:val="none" w:sz="0" w:space="0" w:color="auto"/>
        <w:bottom w:val="none" w:sz="0" w:space="0" w:color="auto"/>
        <w:right w:val="none" w:sz="0" w:space="0" w:color="auto"/>
      </w:divBdr>
    </w:div>
    <w:div w:id="1116560084">
      <w:bodyDiv w:val="1"/>
      <w:marLeft w:val="0"/>
      <w:marRight w:val="0"/>
      <w:marTop w:val="0"/>
      <w:marBottom w:val="0"/>
      <w:divBdr>
        <w:top w:val="none" w:sz="0" w:space="0" w:color="auto"/>
        <w:left w:val="none" w:sz="0" w:space="0" w:color="auto"/>
        <w:bottom w:val="none" w:sz="0" w:space="0" w:color="auto"/>
        <w:right w:val="none" w:sz="0" w:space="0" w:color="auto"/>
      </w:divBdr>
    </w:div>
    <w:div w:id="1117023574">
      <w:bodyDiv w:val="1"/>
      <w:marLeft w:val="0"/>
      <w:marRight w:val="0"/>
      <w:marTop w:val="0"/>
      <w:marBottom w:val="0"/>
      <w:divBdr>
        <w:top w:val="none" w:sz="0" w:space="0" w:color="auto"/>
        <w:left w:val="none" w:sz="0" w:space="0" w:color="auto"/>
        <w:bottom w:val="none" w:sz="0" w:space="0" w:color="auto"/>
        <w:right w:val="none" w:sz="0" w:space="0" w:color="auto"/>
      </w:divBdr>
    </w:div>
    <w:div w:id="1117604743">
      <w:bodyDiv w:val="1"/>
      <w:marLeft w:val="0"/>
      <w:marRight w:val="0"/>
      <w:marTop w:val="0"/>
      <w:marBottom w:val="0"/>
      <w:divBdr>
        <w:top w:val="none" w:sz="0" w:space="0" w:color="auto"/>
        <w:left w:val="none" w:sz="0" w:space="0" w:color="auto"/>
        <w:bottom w:val="none" w:sz="0" w:space="0" w:color="auto"/>
        <w:right w:val="none" w:sz="0" w:space="0" w:color="auto"/>
      </w:divBdr>
    </w:div>
    <w:div w:id="1117873344">
      <w:bodyDiv w:val="1"/>
      <w:marLeft w:val="0"/>
      <w:marRight w:val="0"/>
      <w:marTop w:val="0"/>
      <w:marBottom w:val="0"/>
      <w:divBdr>
        <w:top w:val="none" w:sz="0" w:space="0" w:color="auto"/>
        <w:left w:val="none" w:sz="0" w:space="0" w:color="auto"/>
        <w:bottom w:val="none" w:sz="0" w:space="0" w:color="auto"/>
        <w:right w:val="none" w:sz="0" w:space="0" w:color="auto"/>
      </w:divBdr>
    </w:div>
    <w:div w:id="1117992051">
      <w:bodyDiv w:val="1"/>
      <w:marLeft w:val="0"/>
      <w:marRight w:val="0"/>
      <w:marTop w:val="0"/>
      <w:marBottom w:val="0"/>
      <w:divBdr>
        <w:top w:val="none" w:sz="0" w:space="0" w:color="auto"/>
        <w:left w:val="none" w:sz="0" w:space="0" w:color="auto"/>
        <w:bottom w:val="none" w:sz="0" w:space="0" w:color="auto"/>
        <w:right w:val="none" w:sz="0" w:space="0" w:color="auto"/>
      </w:divBdr>
    </w:div>
    <w:div w:id="1118765864">
      <w:bodyDiv w:val="1"/>
      <w:marLeft w:val="0"/>
      <w:marRight w:val="0"/>
      <w:marTop w:val="0"/>
      <w:marBottom w:val="0"/>
      <w:divBdr>
        <w:top w:val="none" w:sz="0" w:space="0" w:color="auto"/>
        <w:left w:val="none" w:sz="0" w:space="0" w:color="auto"/>
        <w:bottom w:val="none" w:sz="0" w:space="0" w:color="auto"/>
        <w:right w:val="none" w:sz="0" w:space="0" w:color="auto"/>
      </w:divBdr>
    </w:div>
    <w:div w:id="1119034515">
      <w:bodyDiv w:val="1"/>
      <w:marLeft w:val="0"/>
      <w:marRight w:val="0"/>
      <w:marTop w:val="0"/>
      <w:marBottom w:val="0"/>
      <w:divBdr>
        <w:top w:val="none" w:sz="0" w:space="0" w:color="auto"/>
        <w:left w:val="none" w:sz="0" w:space="0" w:color="auto"/>
        <w:bottom w:val="none" w:sz="0" w:space="0" w:color="auto"/>
        <w:right w:val="none" w:sz="0" w:space="0" w:color="auto"/>
      </w:divBdr>
    </w:div>
    <w:div w:id="1119370897">
      <w:bodyDiv w:val="1"/>
      <w:marLeft w:val="0"/>
      <w:marRight w:val="0"/>
      <w:marTop w:val="0"/>
      <w:marBottom w:val="0"/>
      <w:divBdr>
        <w:top w:val="none" w:sz="0" w:space="0" w:color="auto"/>
        <w:left w:val="none" w:sz="0" w:space="0" w:color="auto"/>
        <w:bottom w:val="none" w:sz="0" w:space="0" w:color="auto"/>
        <w:right w:val="none" w:sz="0" w:space="0" w:color="auto"/>
      </w:divBdr>
    </w:div>
    <w:div w:id="1119880256">
      <w:bodyDiv w:val="1"/>
      <w:marLeft w:val="0"/>
      <w:marRight w:val="0"/>
      <w:marTop w:val="0"/>
      <w:marBottom w:val="0"/>
      <w:divBdr>
        <w:top w:val="none" w:sz="0" w:space="0" w:color="auto"/>
        <w:left w:val="none" w:sz="0" w:space="0" w:color="auto"/>
        <w:bottom w:val="none" w:sz="0" w:space="0" w:color="auto"/>
        <w:right w:val="none" w:sz="0" w:space="0" w:color="auto"/>
      </w:divBdr>
    </w:div>
    <w:div w:id="1120027044">
      <w:bodyDiv w:val="1"/>
      <w:marLeft w:val="0"/>
      <w:marRight w:val="0"/>
      <w:marTop w:val="0"/>
      <w:marBottom w:val="0"/>
      <w:divBdr>
        <w:top w:val="none" w:sz="0" w:space="0" w:color="auto"/>
        <w:left w:val="none" w:sz="0" w:space="0" w:color="auto"/>
        <w:bottom w:val="none" w:sz="0" w:space="0" w:color="auto"/>
        <w:right w:val="none" w:sz="0" w:space="0" w:color="auto"/>
      </w:divBdr>
    </w:div>
    <w:div w:id="1120537952">
      <w:bodyDiv w:val="1"/>
      <w:marLeft w:val="0"/>
      <w:marRight w:val="0"/>
      <w:marTop w:val="0"/>
      <w:marBottom w:val="0"/>
      <w:divBdr>
        <w:top w:val="none" w:sz="0" w:space="0" w:color="auto"/>
        <w:left w:val="none" w:sz="0" w:space="0" w:color="auto"/>
        <w:bottom w:val="none" w:sz="0" w:space="0" w:color="auto"/>
        <w:right w:val="none" w:sz="0" w:space="0" w:color="auto"/>
      </w:divBdr>
    </w:div>
    <w:div w:id="1120609328">
      <w:bodyDiv w:val="1"/>
      <w:marLeft w:val="0"/>
      <w:marRight w:val="0"/>
      <w:marTop w:val="0"/>
      <w:marBottom w:val="0"/>
      <w:divBdr>
        <w:top w:val="none" w:sz="0" w:space="0" w:color="auto"/>
        <w:left w:val="none" w:sz="0" w:space="0" w:color="auto"/>
        <w:bottom w:val="none" w:sz="0" w:space="0" w:color="auto"/>
        <w:right w:val="none" w:sz="0" w:space="0" w:color="auto"/>
      </w:divBdr>
    </w:div>
    <w:div w:id="1120804302">
      <w:bodyDiv w:val="1"/>
      <w:marLeft w:val="0"/>
      <w:marRight w:val="0"/>
      <w:marTop w:val="0"/>
      <w:marBottom w:val="0"/>
      <w:divBdr>
        <w:top w:val="none" w:sz="0" w:space="0" w:color="auto"/>
        <w:left w:val="none" w:sz="0" w:space="0" w:color="auto"/>
        <w:bottom w:val="none" w:sz="0" w:space="0" w:color="auto"/>
        <w:right w:val="none" w:sz="0" w:space="0" w:color="auto"/>
      </w:divBdr>
    </w:div>
    <w:div w:id="1120949460">
      <w:bodyDiv w:val="1"/>
      <w:marLeft w:val="0"/>
      <w:marRight w:val="0"/>
      <w:marTop w:val="0"/>
      <w:marBottom w:val="0"/>
      <w:divBdr>
        <w:top w:val="none" w:sz="0" w:space="0" w:color="auto"/>
        <w:left w:val="none" w:sz="0" w:space="0" w:color="auto"/>
        <w:bottom w:val="none" w:sz="0" w:space="0" w:color="auto"/>
        <w:right w:val="none" w:sz="0" w:space="0" w:color="auto"/>
      </w:divBdr>
    </w:div>
    <w:div w:id="1121191401">
      <w:bodyDiv w:val="1"/>
      <w:marLeft w:val="0"/>
      <w:marRight w:val="0"/>
      <w:marTop w:val="0"/>
      <w:marBottom w:val="0"/>
      <w:divBdr>
        <w:top w:val="none" w:sz="0" w:space="0" w:color="auto"/>
        <w:left w:val="none" w:sz="0" w:space="0" w:color="auto"/>
        <w:bottom w:val="none" w:sz="0" w:space="0" w:color="auto"/>
        <w:right w:val="none" w:sz="0" w:space="0" w:color="auto"/>
      </w:divBdr>
    </w:div>
    <w:div w:id="1121460988">
      <w:bodyDiv w:val="1"/>
      <w:marLeft w:val="0"/>
      <w:marRight w:val="0"/>
      <w:marTop w:val="0"/>
      <w:marBottom w:val="0"/>
      <w:divBdr>
        <w:top w:val="none" w:sz="0" w:space="0" w:color="auto"/>
        <w:left w:val="none" w:sz="0" w:space="0" w:color="auto"/>
        <w:bottom w:val="none" w:sz="0" w:space="0" w:color="auto"/>
        <w:right w:val="none" w:sz="0" w:space="0" w:color="auto"/>
      </w:divBdr>
    </w:div>
    <w:div w:id="1121649877">
      <w:bodyDiv w:val="1"/>
      <w:marLeft w:val="0"/>
      <w:marRight w:val="0"/>
      <w:marTop w:val="0"/>
      <w:marBottom w:val="0"/>
      <w:divBdr>
        <w:top w:val="none" w:sz="0" w:space="0" w:color="auto"/>
        <w:left w:val="none" w:sz="0" w:space="0" w:color="auto"/>
        <w:bottom w:val="none" w:sz="0" w:space="0" w:color="auto"/>
        <w:right w:val="none" w:sz="0" w:space="0" w:color="auto"/>
      </w:divBdr>
    </w:div>
    <w:div w:id="1122336303">
      <w:bodyDiv w:val="1"/>
      <w:marLeft w:val="0"/>
      <w:marRight w:val="0"/>
      <w:marTop w:val="0"/>
      <w:marBottom w:val="0"/>
      <w:divBdr>
        <w:top w:val="none" w:sz="0" w:space="0" w:color="auto"/>
        <w:left w:val="none" w:sz="0" w:space="0" w:color="auto"/>
        <w:bottom w:val="none" w:sz="0" w:space="0" w:color="auto"/>
        <w:right w:val="none" w:sz="0" w:space="0" w:color="auto"/>
      </w:divBdr>
    </w:div>
    <w:div w:id="1122580107">
      <w:bodyDiv w:val="1"/>
      <w:marLeft w:val="0"/>
      <w:marRight w:val="0"/>
      <w:marTop w:val="0"/>
      <w:marBottom w:val="0"/>
      <w:divBdr>
        <w:top w:val="none" w:sz="0" w:space="0" w:color="auto"/>
        <w:left w:val="none" w:sz="0" w:space="0" w:color="auto"/>
        <w:bottom w:val="none" w:sz="0" w:space="0" w:color="auto"/>
        <w:right w:val="none" w:sz="0" w:space="0" w:color="auto"/>
      </w:divBdr>
    </w:div>
    <w:div w:id="1123311095">
      <w:bodyDiv w:val="1"/>
      <w:marLeft w:val="0"/>
      <w:marRight w:val="0"/>
      <w:marTop w:val="0"/>
      <w:marBottom w:val="0"/>
      <w:divBdr>
        <w:top w:val="none" w:sz="0" w:space="0" w:color="auto"/>
        <w:left w:val="none" w:sz="0" w:space="0" w:color="auto"/>
        <w:bottom w:val="none" w:sz="0" w:space="0" w:color="auto"/>
        <w:right w:val="none" w:sz="0" w:space="0" w:color="auto"/>
      </w:divBdr>
    </w:div>
    <w:div w:id="1123616841">
      <w:bodyDiv w:val="1"/>
      <w:marLeft w:val="0"/>
      <w:marRight w:val="0"/>
      <w:marTop w:val="0"/>
      <w:marBottom w:val="0"/>
      <w:divBdr>
        <w:top w:val="none" w:sz="0" w:space="0" w:color="auto"/>
        <w:left w:val="none" w:sz="0" w:space="0" w:color="auto"/>
        <w:bottom w:val="none" w:sz="0" w:space="0" w:color="auto"/>
        <w:right w:val="none" w:sz="0" w:space="0" w:color="auto"/>
      </w:divBdr>
    </w:div>
    <w:div w:id="1124956836">
      <w:bodyDiv w:val="1"/>
      <w:marLeft w:val="0"/>
      <w:marRight w:val="0"/>
      <w:marTop w:val="0"/>
      <w:marBottom w:val="0"/>
      <w:divBdr>
        <w:top w:val="none" w:sz="0" w:space="0" w:color="auto"/>
        <w:left w:val="none" w:sz="0" w:space="0" w:color="auto"/>
        <w:bottom w:val="none" w:sz="0" w:space="0" w:color="auto"/>
        <w:right w:val="none" w:sz="0" w:space="0" w:color="auto"/>
      </w:divBdr>
    </w:div>
    <w:div w:id="1125466185">
      <w:bodyDiv w:val="1"/>
      <w:marLeft w:val="0"/>
      <w:marRight w:val="0"/>
      <w:marTop w:val="0"/>
      <w:marBottom w:val="0"/>
      <w:divBdr>
        <w:top w:val="none" w:sz="0" w:space="0" w:color="auto"/>
        <w:left w:val="none" w:sz="0" w:space="0" w:color="auto"/>
        <w:bottom w:val="none" w:sz="0" w:space="0" w:color="auto"/>
        <w:right w:val="none" w:sz="0" w:space="0" w:color="auto"/>
      </w:divBdr>
    </w:div>
    <w:div w:id="1126972418">
      <w:bodyDiv w:val="1"/>
      <w:marLeft w:val="0"/>
      <w:marRight w:val="0"/>
      <w:marTop w:val="0"/>
      <w:marBottom w:val="0"/>
      <w:divBdr>
        <w:top w:val="none" w:sz="0" w:space="0" w:color="auto"/>
        <w:left w:val="none" w:sz="0" w:space="0" w:color="auto"/>
        <w:bottom w:val="none" w:sz="0" w:space="0" w:color="auto"/>
        <w:right w:val="none" w:sz="0" w:space="0" w:color="auto"/>
      </w:divBdr>
    </w:div>
    <w:div w:id="1127352594">
      <w:bodyDiv w:val="1"/>
      <w:marLeft w:val="0"/>
      <w:marRight w:val="0"/>
      <w:marTop w:val="0"/>
      <w:marBottom w:val="0"/>
      <w:divBdr>
        <w:top w:val="none" w:sz="0" w:space="0" w:color="auto"/>
        <w:left w:val="none" w:sz="0" w:space="0" w:color="auto"/>
        <w:bottom w:val="none" w:sz="0" w:space="0" w:color="auto"/>
        <w:right w:val="none" w:sz="0" w:space="0" w:color="auto"/>
      </w:divBdr>
    </w:div>
    <w:div w:id="1127747195">
      <w:bodyDiv w:val="1"/>
      <w:marLeft w:val="0"/>
      <w:marRight w:val="0"/>
      <w:marTop w:val="0"/>
      <w:marBottom w:val="0"/>
      <w:divBdr>
        <w:top w:val="none" w:sz="0" w:space="0" w:color="auto"/>
        <w:left w:val="none" w:sz="0" w:space="0" w:color="auto"/>
        <w:bottom w:val="none" w:sz="0" w:space="0" w:color="auto"/>
        <w:right w:val="none" w:sz="0" w:space="0" w:color="auto"/>
      </w:divBdr>
    </w:div>
    <w:div w:id="1128206094">
      <w:bodyDiv w:val="1"/>
      <w:marLeft w:val="0"/>
      <w:marRight w:val="0"/>
      <w:marTop w:val="0"/>
      <w:marBottom w:val="0"/>
      <w:divBdr>
        <w:top w:val="none" w:sz="0" w:space="0" w:color="auto"/>
        <w:left w:val="none" w:sz="0" w:space="0" w:color="auto"/>
        <w:bottom w:val="none" w:sz="0" w:space="0" w:color="auto"/>
        <w:right w:val="none" w:sz="0" w:space="0" w:color="auto"/>
      </w:divBdr>
    </w:div>
    <w:div w:id="1128627451">
      <w:bodyDiv w:val="1"/>
      <w:marLeft w:val="0"/>
      <w:marRight w:val="0"/>
      <w:marTop w:val="0"/>
      <w:marBottom w:val="0"/>
      <w:divBdr>
        <w:top w:val="none" w:sz="0" w:space="0" w:color="auto"/>
        <w:left w:val="none" w:sz="0" w:space="0" w:color="auto"/>
        <w:bottom w:val="none" w:sz="0" w:space="0" w:color="auto"/>
        <w:right w:val="none" w:sz="0" w:space="0" w:color="auto"/>
      </w:divBdr>
    </w:div>
    <w:div w:id="1128863165">
      <w:bodyDiv w:val="1"/>
      <w:marLeft w:val="0"/>
      <w:marRight w:val="0"/>
      <w:marTop w:val="0"/>
      <w:marBottom w:val="0"/>
      <w:divBdr>
        <w:top w:val="none" w:sz="0" w:space="0" w:color="auto"/>
        <w:left w:val="none" w:sz="0" w:space="0" w:color="auto"/>
        <w:bottom w:val="none" w:sz="0" w:space="0" w:color="auto"/>
        <w:right w:val="none" w:sz="0" w:space="0" w:color="auto"/>
      </w:divBdr>
    </w:div>
    <w:div w:id="1129010857">
      <w:bodyDiv w:val="1"/>
      <w:marLeft w:val="0"/>
      <w:marRight w:val="0"/>
      <w:marTop w:val="0"/>
      <w:marBottom w:val="0"/>
      <w:divBdr>
        <w:top w:val="none" w:sz="0" w:space="0" w:color="auto"/>
        <w:left w:val="none" w:sz="0" w:space="0" w:color="auto"/>
        <w:bottom w:val="none" w:sz="0" w:space="0" w:color="auto"/>
        <w:right w:val="none" w:sz="0" w:space="0" w:color="auto"/>
      </w:divBdr>
    </w:div>
    <w:div w:id="1129516060">
      <w:bodyDiv w:val="1"/>
      <w:marLeft w:val="0"/>
      <w:marRight w:val="0"/>
      <w:marTop w:val="0"/>
      <w:marBottom w:val="0"/>
      <w:divBdr>
        <w:top w:val="none" w:sz="0" w:space="0" w:color="auto"/>
        <w:left w:val="none" w:sz="0" w:space="0" w:color="auto"/>
        <w:bottom w:val="none" w:sz="0" w:space="0" w:color="auto"/>
        <w:right w:val="none" w:sz="0" w:space="0" w:color="auto"/>
      </w:divBdr>
    </w:div>
    <w:div w:id="1129595422">
      <w:bodyDiv w:val="1"/>
      <w:marLeft w:val="0"/>
      <w:marRight w:val="0"/>
      <w:marTop w:val="0"/>
      <w:marBottom w:val="0"/>
      <w:divBdr>
        <w:top w:val="none" w:sz="0" w:space="0" w:color="auto"/>
        <w:left w:val="none" w:sz="0" w:space="0" w:color="auto"/>
        <w:bottom w:val="none" w:sz="0" w:space="0" w:color="auto"/>
        <w:right w:val="none" w:sz="0" w:space="0" w:color="auto"/>
      </w:divBdr>
    </w:div>
    <w:div w:id="1130200425">
      <w:bodyDiv w:val="1"/>
      <w:marLeft w:val="0"/>
      <w:marRight w:val="0"/>
      <w:marTop w:val="0"/>
      <w:marBottom w:val="0"/>
      <w:divBdr>
        <w:top w:val="none" w:sz="0" w:space="0" w:color="auto"/>
        <w:left w:val="none" w:sz="0" w:space="0" w:color="auto"/>
        <w:bottom w:val="none" w:sz="0" w:space="0" w:color="auto"/>
        <w:right w:val="none" w:sz="0" w:space="0" w:color="auto"/>
      </w:divBdr>
    </w:div>
    <w:div w:id="1131440047">
      <w:bodyDiv w:val="1"/>
      <w:marLeft w:val="0"/>
      <w:marRight w:val="0"/>
      <w:marTop w:val="0"/>
      <w:marBottom w:val="0"/>
      <w:divBdr>
        <w:top w:val="none" w:sz="0" w:space="0" w:color="auto"/>
        <w:left w:val="none" w:sz="0" w:space="0" w:color="auto"/>
        <w:bottom w:val="none" w:sz="0" w:space="0" w:color="auto"/>
        <w:right w:val="none" w:sz="0" w:space="0" w:color="auto"/>
      </w:divBdr>
    </w:div>
    <w:div w:id="1131749566">
      <w:bodyDiv w:val="1"/>
      <w:marLeft w:val="0"/>
      <w:marRight w:val="0"/>
      <w:marTop w:val="0"/>
      <w:marBottom w:val="0"/>
      <w:divBdr>
        <w:top w:val="none" w:sz="0" w:space="0" w:color="auto"/>
        <w:left w:val="none" w:sz="0" w:space="0" w:color="auto"/>
        <w:bottom w:val="none" w:sz="0" w:space="0" w:color="auto"/>
        <w:right w:val="none" w:sz="0" w:space="0" w:color="auto"/>
      </w:divBdr>
    </w:div>
    <w:div w:id="1132791585">
      <w:bodyDiv w:val="1"/>
      <w:marLeft w:val="0"/>
      <w:marRight w:val="0"/>
      <w:marTop w:val="0"/>
      <w:marBottom w:val="0"/>
      <w:divBdr>
        <w:top w:val="none" w:sz="0" w:space="0" w:color="auto"/>
        <w:left w:val="none" w:sz="0" w:space="0" w:color="auto"/>
        <w:bottom w:val="none" w:sz="0" w:space="0" w:color="auto"/>
        <w:right w:val="none" w:sz="0" w:space="0" w:color="auto"/>
      </w:divBdr>
    </w:div>
    <w:div w:id="1132867197">
      <w:bodyDiv w:val="1"/>
      <w:marLeft w:val="0"/>
      <w:marRight w:val="0"/>
      <w:marTop w:val="0"/>
      <w:marBottom w:val="0"/>
      <w:divBdr>
        <w:top w:val="none" w:sz="0" w:space="0" w:color="auto"/>
        <w:left w:val="none" w:sz="0" w:space="0" w:color="auto"/>
        <w:bottom w:val="none" w:sz="0" w:space="0" w:color="auto"/>
        <w:right w:val="none" w:sz="0" w:space="0" w:color="auto"/>
      </w:divBdr>
    </w:div>
    <w:div w:id="1132946734">
      <w:bodyDiv w:val="1"/>
      <w:marLeft w:val="0"/>
      <w:marRight w:val="0"/>
      <w:marTop w:val="0"/>
      <w:marBottom w:val="0"/>
      <w:divBdr>
        <w:top w:val="none" w:sz="0" w:space="0" w:color="auto"/>
        <w:left w:val="none" w:sz="0" w:space="0" w:color="auto"/>
        <w:bottom w:val="none" w:sz="0" w:space="0" w:color="auto"/>
        <w:right w:val="none" w:sz="0" w:space="0" w:color="auto"/>
      </w:divBdr>
    </w:div>
    <w:div w:id="1133331790">
      <w:bodyDiv w:val="1"/>
      <w:marLeft w:val="0"/>
      <w:marRight w:val="0"/>
      <w:marTop w:val="0"/>
      <w:marBottom w:val="0"/>
      <w:divBdr>
        <w:top w:val="none" w:sz="0" w:space="0" w:color="auto"/>
        <w:left w:val="none" w:sz="0" w:space="0" w:color="auto"/>
        <w:bottom w:val="none" w:sz="0" w:space="0" w:color="auto"/>
        <w:right w:val="none" w:sz="0" w:space="0" w:color="auto"/>
      </w:divBdr>
    </w:div>
    <w:div w:id="1135295997">
      <w:bodyDiv w:val="1"/>
      <w:marLeft w:val="0"/>
      <w:marRight w:val="0"/>
      <w:marTop w:val="0"/>
      <w:marBottom w:val="0"/>
      <w:divBdr>
        <w:top w:val="none" w:sz="0" w:space="0" w:color="auto"/>
        <w:left w:val="none" w:sz="0" w:space="0" w:color="auto"/>
        <w:bottom w:val="none" w:sz="0" w:space="0" w:color="auto"/>
        <w:right w:val="none" w:sz="0" w:space="0" w:color="auto"/>
      </w:divBdr>
    </w:div>
    <w:div w:id="1135365998">
      <w:bodyDiv w:val="1"/>
      <w:marLeft w:val="0"/>
      <w:marRight w:val="0"/>
      <w:marTop w:val="0"/>
      <w:marBottom w:val="0"/>
      <w:divBdr>
        <w:top w:val="none" w:sz="0" w:space="0" w:color="auto"/>
        <w:left w:val="none" w:sz="0" w:space="0" w:color="auto"/>
        <w:bottom w:val="none" w:sz="0" w:space="0" w:color="auto"/>
        <w:right w:val="none" w:sz="0" w:space="0" w:color="auto"/>
      </w:divBdr>
    </w:div>
    <w:div w:id="1135830212">
      <w:bodyDiv w:val="1"/>
      <w:marLeft w:val="0"/>
      <w:marRight w:val="0"/>
      <w:marTop w:val="0"/>
      <w:marBottom w:val="0"/>
      <w:divBdr>
        <w:top w:val="none" w:sz="0" w:space="0" w:color="auto"/>
        <w:left w:val="none" w:sz="0" w:space="0" w:color="auto"/>
        <w:bottom w:val="none" w:sz="0" w:space="0" w:color="auto"/>
        <w:right w:val="none" w:sz="0" w:space="0" w:color="auto"/>
      </w:divBdr>
    </w:div>
    <w:div w:id="1136219817">
      <w:bodyDiv w:val="1"/>
      <w:marLeft w:val="0"/>
      <w:marRight w:val="0"/>
      <w:marTop w:val="0"/>
      <w:marBottom w:val="0"/>
      <w:divBdr>
        <w:top w:val="none" w:sz="0" w:space="0" w:color="auto"/>
        <w:left w:val="none" w:sz="0" w:space="0" w:color="auto"/>
        <w:bottom w:val="none" w:sz="0" w:space="0" w:color="auto"/>
        <w:right w:val="none" w:sz="0" w:space="0" w:color="auto"/>
      </w:divBdr>
    </w:div>
    <w:div w:id="1136878699">
      <w:bodyDiv w:val="1"/>
      <w:marLeft w:val="0"/>
      <w:marRight w:val="0"/>
      <w:marTop w:val="0"/>
      <w:marBottom w:val="0"/>
      <w:divBdr>
        <w:top w:val="none" w:sz="0" w:space="0" w:color="auto"/>
        <w:left w:val="none" w:sz="0" w:space="0" w:color="auto"/>
        <w:bottom w:val="none" w:sz="0" w:space="0" w:color="auto"/>
        <w:right w:val="none" w:sz="0" w:space="0" w:color="auto"/>
      </w:divBdr>
    </w:div>
    <w:div w:id="1137256292">
      <w:bodyDiv w:val="1"/>
      <w:marLeft w:val="0"/>
      <w:marRight w:val="0"/>
      <w:marTop w:val="0"/>
      <w:marBottom w:val="0"/>
      <w:divBdr>
        <w:top w:val="none" w:sz="0" w:space="0" w:color="auto"/>
        <w:left w:val="none" w:sz="0" w:space="0" w:color="auto"/>
        <w:bottom w:val="none" w:sz="0" w:space="0" w:color="auto"/>
        <w:right w:val="none" w:sz="0" w:space="0" w:color="auto"/>
      </w:divBdr>
    </w:div>
    <w:div w:id="1137532283">
      <w:bodyDiv w:val="1"/>
      <w:marLeft w:val="0"/>
      <w:marRight w:val="0"/>
      <w:marTop w:val="0"/>
      <w:marBottom w:val="0"/>
      <w:divBdr>
        <w:top w:val="none" w:sz="0" w:space="0" w:color="auto"/>
        <w:left w:val="none" w:sz="0" w:space="0" w:color="auto"/>
        <w:bottom w:val="none" w:sz="0" w:space="0" w:color="auto"/>
        <w:right w:val="none" w:sz="0" w:space="0" w:color="auto"/>
      </w:divBdr>
    </w:div>
    <w:div w:id="1137920812">
      <w:bodyDiv w:val="1"/>
      <w:marLeft w:val="0"/>
      <w:marRight w:val="0"/>
      <w:marTop w:val="0"/>
      <w:marBottom w:val="0"/>
      <w:divBdr>
        <w:top w:val="none" w:sz="0" w:space="0" w:color="auto"/>
        <w:left w:val="none" w:sz="0" w:space="0" w:color="auto"/>
        <w:bottom w:val="none" w:sz="0" w:space="0" w:color="auto"/>
        <w:right w:val="none" w:sz="0" w:space="0" w:color="auto"/>
      </w:divBdr>
    </w:div>
    <w:div w:id="1137994185">
      <w:bodyDiv w:val="1"/>
      <w:marLeft w:val="0"/>
      <w:marRight w:val="0"/>
      <w:marTop w:val="0"/>
      <w:marBottom w:val="0"/>
      <w:divBdr>
        <w:top w:val="none" w:sz="0" w:space="0" w:color="auto"/>
        <w:left w:val="none" w:sz="0" w:space="0" w:color="auto"/>
        <w:bottom w:val="none" w:sz="0" w:space="0" w:color="auto"/>
        <w:right w:val="none" w:sz="0" w:space="0" w:color="auto"/>
      </w:divBdr>
    </w:div>
    <w:div w:id="1138648809">
      <w:bodyDiv w:val="1"/>
      <w:marLeft w:val="0"/>
      <w:marRight w:val="0"/>
      <w:marTop w:val="0"/>
      <w:marBottom w:val="0"/>
      <w:divBdr>
        <w:top w:val="none" w:sz="0" w:space="0" w:color="auto"/>
        <w:left w:val="none" w:sz="0" w:space="0" w:color="auto"/>
        <w:bottom w:val="none" w:sz="0" w:space="0" w:color="auto"/>
        <w:right w:val="none" w:sz="0" w:space="0" w:color="auto"/>
      </w:divBdr>
    </w:div>
    <w:div w:id="1138912507">
      <w:bodyDiv w:val="1"/>
      <w:marLeft w:val="0"/>
      <w:marRight w:val="0"/>
      <w:marTop w:val="0"/>
      <w:marBottom w:val="0"/>
      <w:divBdr>
        <w:top w:val="none" w:sz="0" w:space="0" w:color="auto"/>
        <w:left w:val="none" w:sz="0" w:space="0" w:color="auto"/>
        <w:bottom w:val="none" w:sz="0" w:space="0" w:color="auto"/>
        <w:right w:val="none" w:sz="0" w:space="0" w:color="auto"/>
      </w:divBdr>
    </w:div>
    <w:div w:id="1138957918">
      <w:bodyDiv w:val="1"/>
      <w:marLeft w:val="0"/>
      <w:marRight w:val="0"/>
      <w:marTop w:val="0"/>
      <w:marBottom w:val="0"/>
      <w:divBdr>
        <w:top w:val="none" w:sz="0" w:space="0" w:color="auto"/>
        <w:left w:val="none" w:sz="0" w:space="0" w:color="auto"/>
        <w:bottom w:val="none" w:sz="0" w:space="0" w:color="auto"/>
        <w:right w:val="none" w:sz="0" w:space="0" w:color="auto"/>
      </w:divBdr>
    </w:div>
    <w:div w:id="1139155013">
      <w:bodyDiv w:val="1"/>
      <w:marLeft w:val="0"/>
      <w:marRight w:val="0"/>
      <w:marTop w:val="0"/>
      <w:marBottom w:val="0"/>
      <w:divBdr>
        <w:top w:val="none" w:sz="0" w:space="0" w:color="auto"/>
        <w:left w:val="none" w:sz="0" w:space="0" w:color="auto"/>
        <w:bottom w:val="none" w:sz="0" w:space="0" w:color="auto"/>
        <w:right w:val="none" w:sz="0" w:space="0" w:color="auto"/>
      </w:divBdr>
    </w:div>
    <w:div w:id="1139155797">
      <w:bodyDiv w:val="1"/>
      <w:marLeft w:val="0"/>
      <w:marRight w:val="0"/>
      <w:marTop w:val="0"/>
      <w:marBottom w:val="0"/>
      <w:divBdr>
        <w:top w:val="none" w:sz="0" w:space="0" w:color="auto"/>
        <w:left w:val="none" w:sz="0" w:space="0" w:color="auto"/>
        <w:bottom w:val="none" w:sz="0" w:space="0" w:color="auto"/>
        <w:right w:val="none" w:sz="0" w:space="0" w:color="auto"/>
      </w:divBdr>
    </w:div>
    <w:div w:id="1139611412">
      <w:bodyDiv w:val="1"/>
      <w:marLeft w:val="0"/>
      <w:marRight w:val="0"/>
      <w:marTop w:val="0"/>
      <w:marBottom w:val="0"/>
      <w:divBdr>
        <w:top w:val="none" w:sz="0" w:space="0" w:color="auto"/>
        <w:left w:val="none" w:sz="0" w:space="0" w:color="auto"/>
        <w:bottom w:val="none" w:sz="0" w:space="0" w:color="auto"/>
        <w:right w:val="none" w:sz="0" w:space="0" w:color="auto"/>
      </w:divBdr>
    </w:div>
    <w:div w:id="1139808399">
      <w:bodyDiv w:val="1"/>
      <w:marLeft w:val="0"/>
      <w:marRight w:val="0"/>
      <w:marTop w:val="0"/>
      <w:marBottom w:val="0"/>
      <w:divBdr>
        <w:top w:val="none" w:sz="0" w:space="0" w:color="auto"/>
        <w:left w:val="none" w:sz="0" w:space="0" w:color="auto"/>
        <w:bottom w:val="none" w:sz="0" w:space="0" w:color="auto"/>
        <w:right w:val="none" w:sz="0" w:space="0" w:color="auto"/>
      </w:divBdr>
    </w:div>
    <w:div w:id="1140030605">
      <w:bodyDiv w:val="1"/>
      <w:marLeft w:val="0"/>
      <w:marRight w:val="0"/>
      <w:marTop w:val="0"/>
      <w:marBottom w:val="0"/>
      <w:divBdr>
        <w:top w:val="none" w:sz="0" w:space="0" w:color="auto"/>
        <w:left w:val="none" w:sz="0" w:space="0" w:color="auto"/>
        <w:bottom w:val="none" w:sz="0" w:space="0" w:color="auto"/>
        <w:right w:val="none" w:sz="0" w:space="0" w:color="auto"/>
      </w:divBdr>
    </w:div>
    <w:div w:id="1141728298">
      <w:bodyDiv w:val="1"/>
      <w:marLeft w:val="0"/>
      <w:marRight w:val="0"/>
      <w:marTop w:val="0"/>
      <w:marBottom w:val="0"/>
      <w:divBdr>
        <w:top w:val="none" w:sz="0" w:space="0" w:color="auto"/>
        <w:left w:val="none" w:sz="0" w:space="0" w:color="auto"/>
        <w:bottom w:val="none" w:sz="0" w:space="0" w:color="auto"/>
        <w:right w:val="none" w:sz="0" w:space="0" w:color="auto"/>
      </w:divBdr>
    </w:div>
    <w:div w:id="1142192000">
      <w:bodyDiv w:val="1"/>
      <w:marLeft w:val="0"/>
      <w:marRight w:val="0"/>
      <w:marTop w:val="0"/>
      <w:marBottom w:val="0"/>
      <w:divBdr>
        <w:top w:val="none" w:sz="0" w:space="0" w:color="auto"/>
        <w:left w:val="none" w:sz="0" w:space="0" w:color="auto"/>
        <w:bottom w:val="none" w:sz="0" w:space="0" w:color="auto"/>
        <w:right w:val="none" w:sz="0" w:space="0" w:color="auto"/>
      </w:divBdr>
    </w:div>
    <w:div w:id="1142968871">
      <w:bodyDiv w:val="1"/>
      <w:marLeft w:val="0"/>
      <w:marRight w:val="0"/>
      <w:marTop w:val="0"/>
      <w:marBottom w:val="0"/>
      <w:divBdr>
        <w:top w:val="none" w:sz="0" w:space="0" w:color="auto"/>
        <w:left w:val="none" w:sz="0" w:space="0" w:color="auto"/>
        <w:bottom w:val="none" w:sz="0" w:space="0" w:color="auto"/>
        <w:right w:val="none" w:sz="0" w:space="0" w:color="auto"/>
      </w:divBdr>
    </w:div>
    <w:div w:id="1144464731">
      <w:bodyDiv w:val="1"/>
      <w:marLeft w:val="0"/>
      <w:marRight w:val="0"/>
      <w:marTop w:val="0"/>
      <w:marBottom w:val="0"/>
      <w:divBdr>
        <w:top w:val="none" w:sz="0" w:space="0" w:color="auto"/>
        <w:left w:val="none" w:sz="0" w:space="0" w:color="auto"/>
        <w:bottom w:val="none" w:sz="0" w:space="0" w:color="auto"/>
        <w:right w:val="none" w:sz="0" w:space="0" w:color="auto"/>
      </w:divBdr>
    </w:div>
    <w:div w:id="1144587594">
      <w:bodyDiv w:val="1"/>
      <w:marLeft w:val="0"/>
      <w:marRight w:val="0"/>
      <w:marTop w:val="0"/>
      <w:marBottom w:val="0"/>
      <w:divBdr>
        <w:top w:val="none" w:sz="0" w:space="0" w:color="auto"/>
        <w:left w:val="none" w:sz="0" w:space="0" w:color="auto"/>
        <w:bottom w:val="none" w:sz="0" w:space="0" w:color="auto"/>
        <w:right w:val="none" w:sz="0" w:space="0" w:color="auto"/>
      </w:divBdr>
    </w:div>
    <w:div w:id="1144808898">
      <w:bodyDiv w:val="1"/>
      <w:marLeft w:val="0"/>
      <w:marRight w:val="0"/>
      <w:marTop w:val="0"/>
      <w:marBottom w:val="0"/>
      <w:divBdr>
        <w:top w:val="none" w:sz="0" w:space="0" w:color="auto"/>
        <w:left w:val="none" w:sz="0" w:space="0" w:color="auto"/>
        <w:bottom w:val="none" w:sz="0" w:space="0" w:color="auto"/>
        <w:right w:val="none" w:sz="0" w:space="0" w:color="auto"/>
      </w:divBdr>
    </w:div>
    <w:div w:id="1145128317">
      <w:bodyDiv w:val="1"/>
      <w:marLeft w:val="0"/>
      <w:marRight w:val="0"/>
      <w:marTop w:val="0"/>
      <w:marBottom w:val="0"/>
      <w:divBdr>
        <w:top w:val="none" w:sz="0" w:space="0" w:color="auto"/>
        <w:left w:val="none" w:sz="0" w:space="0" w:color="auto"/>
        <w:bottom w:val="none" w:sz="0" w:space="0" w:color="auto"/>
        <w:right w:val="none" w:sz="0" w:space="0" w:color="auto"/>
      </w:divBdr>
    </w:div>
    <w:div w:id="1146357261">
      <w:bodyDiv w:val="1"/>
      <w:marLeft w:val="0"/>
      <w:marRight w:val="0"/>
      <w:marTop w:val="0"/>
      <w:marBottom w:val="0"/>
      <w:divBdr>
        <w:top w:val="none" w:sz="0" w:space="0" w:color="auto"/>
        <w:left w:val="none" w:sz="0" w:space="0" w:color="auto"/>
        <w:bottom w:val="none" w:sz="0" w:space="0" w:color="auto"/>
        <w:right w:val="none" w:sz="0" w:space="0" w:color="auto"/>
      </w:divBdr>
    </w:div>
    <w:div w:id="1147479510">
      <w:bodyDiv w:val="1"/>
      <w:marLeft w:val="0"/>
      <w:marRight w:val="0"/>
      <w:marTop w:val="0"/>
      <w:marBottom w:val="0"/>
      <w:divBdr>
        <w:top w:val="none" w:sz="0" w:space="0" w:color="auto"/>
        <w:left w:val="none" w:sz="0" w:space="0" w:color="auto"/>
        <w:bottom w:val="none" w:sz="0" w:space="0" w:color="auto"/>
        <w:right w:val="none" w:sz="0" w:space="0" w:color="auto"/>
      </w:divBdr>
    </w:div>
    <w:div w:id="1147549503">
      <w:bodyDiv w:val="1"/>
      <w:marLeft w:val="0"/>
      <w:marRight w:val="0"/>
      <w:marTop w:val="0"/>
      <w:marBottom w:val="0"/>
      <w:divBdr>
        <w:top w:val="none" w:sz="0" w:space="0" w:color="auto"/>
        <w:left w:val="none" w:sz="0" w:space="0" w:color="auto"/>
        <w:bottom w:val="none" w:sz="0" w:space="0" w:color="auto"/>
        <w:right w:val="none" w:sz="0" w:space="0" w:color="auto"/>
      </w:divBdr>
    </w:div>
    <w:div w:id="1147668067">
      <w:bodyDiv w:val="1"/>
      <w:marLeft w:val="0"/>
      <w:marRight w:val="0"/>
      <w:marTop w:val="0"/>
      <w:marBottom w:val="0"/>
      <w:divBdr>
        <w:top w:val="none" w:sz="0" w:space="0" w:color="auto"/>
        <w:left w:val="none" w:sz="0" w:space="0" w:color="auto"/>
        <w:bottom w:val="none" w:sz="0" w:space="0" w:color="auto"/>
        <w:right w:val="none" w:sz="0" w:space="0" w:color="auto"/>
      </w:divBdr>
    </w:div>
    <w:div w:id="1147671528">
      <w:bodyDiv w:val="1"/>
      <w:marLeft w:val="0"/>
      <w:marRight w:val="0"/>
      <w:marTop w:val="0"/>
      <w:marBottom w:val="0"/>
      <w:divBdr>
        <w:top w:val="none" w:sz="0" w:space="0" w:color="auto"/>
        <w:left w:val="none" w:sz="0" w:space="0" w:color="auto"/>
        <w:bottom w:val="none" w:sz="0" w:space="0" w:color="auto"/>
        <w:right w:val="none" w:sz="0" w:space="0" w:color="auto"/>
      </w:divBdr>
    </w:div>
    <w:div w:id="1148477147">
      <w:bodyDiv w:val="1"/>
      <w:marLeft w:val="0"/>
      <w:marRight w:val="0"/>
      <w:marTop w:val="0"/>
      <w:marBottom w:val="0"/>
      <w:divBdr>
        <w:top w:val="none" w:sz="0" w:space="0" w:color="auto"/>
        <w:left w:val="none" w:sz="0" w:space="0" w:color="auto"/>
        <w:bottom w:val="none" w:sz="0" w:space="0" w:color="auto"/>
        <w:right w:val="none" w:sz="0" w:space="0" w:color="auto"/>
      </w:divBdr>
    </w:div>
    <w:div w:id="1149008826">
      <w:bodyDiv w:val="1"/>
      <w:marLeft w:val="0"/>
      <w:marRight w:val="0"/>
      <w:marTop w:val="0"/>
      <w:marBottom w:val="0"/>
      <w:divBdr>
        <w:top w:val="none" w:sz="0" w:space="0" w:color="auto"/>
        <w:left w:val="none" w:sz="0" w:space="0" w:color="auto"/>
        <w:bottom w:val="none" w:sz="0" w:space="0" w:color="auto"/>
        <w:right w:val="none" w:sz="0" w:space="0" w:color="auto"/>
      </w:divBdr>
    </w:div>
    <w:div w:id="1149205605">
      <w:bodyDiv w:val="1"/>
      <w:marLeft w:val="0"/>
      <w:marRight w:val="0"/>
      <w:marTop w:val="0"/>
      <w:marBottom w:val="0"/>
      <w:divBdr>
        <w:top w:val="none" w:sz="0" w:space="0" w:color="auto"/>
        <w:left w:val="none" w:sz="0" w:space="0" w:color="auto"/>
        <w:bottom w:val="none" w:sz="0" w:space="0" w:color="auto"/>
        <w:right w:val="none" w:sz="0" w:space="0" w:color="auto"/>
      </w:divBdr>
    </w:div>
    <w:div w:id="1149445014">
      <w:bodyDiv w:val="1"/>
      <w:marLeft w:val="0"/>
      <w:marRight w:val="0"/>
      <w:marTop w:val="0"/>
      <w:marBottom w:val="0"/>
      <w:divBdr>
        <w:top w:val="none" w:sz="0" w:space="0" w:color="auto"/>
        <w:left w:val="none" w:sz="0" w:space="0" w:color="auto"/>
        <w:bottom w:val="none" w:sz="0" w:space="0" w:color="auto"/>
        <w:right w:val="none" w:sz="0" w:space="0" w:color="auto"/>
      </w:divBdr>
    </w:div>
    <w:div w:id="1149588180">
      <w:bodyDiv w:val="1"/>
      <w:marLeft w:val="0"/>
      <w:marRight w:val="0"/>
      <w:marTop w:val="0"/>
      <w:marBottom w:val="0"/>
      <w:divBdr>
        <w:top w:val="none" w:sz="0" w:space="0" w:color="auto"/>
        <w:left w:val="none" w:sz="0" w:space="0" w:color="auto"/>
        <w:bottom w:val="none" w:sz="0" w:space="0" w:color="auto"/>
        <w:right w:val="none" w:sz="0" w:space="0" w:color="auto"/>
      </w:divBdr>
    </w:div>
    <w:div w:id="1150057825">
      <w:bodyDiv w:val="1"/>
      <w:marLeft w:val="0"/>
      <w:marRight w:val="0"/>
      <w:marTop w:val="0"/>
      <w:marBottom w:val="0"/>
      <w:divBdr>
        <w:top w:val="none" w:sz="0" w:space="0" w:color="auto"/>
        <w:left w:val="none" w:sz="0" w:space="0" w:color="auto"/>
        <w:bottom w:val="none" w:sz="0" w:space="0" w:color="auto"/>
        <w:right w:val="none" w:sz="0" w:space="0" w:color="auto"/>
      </w:divBdr>
    </w:div>
    <w:div w:id="1151481551">
      <w:bodyDiv w:val="1"/>
      <w:marLeft w:val="0"/>
      <w:marRight w:val="0"/>
      <w:marTop w:val="0"/>
      <w:marBottom w:val="0"/>
      <w:divBdr>
        <w:top w:val="none" w:sz="0" w:space="0" w:color="auto"/>
        <w:left w:val="none" w:sz="0" w:space="0" w:color="auto"/>
        <w:bottom w:val="none" w:sz="0" w:space="0" w:color="auto"/>
        <w:right w:val="none" w:sz="0" w:space="0" w:color="auto"/>
      </w:divBdr>
    </w:div>
    <w:div w:id="1152330326">
      <w:bodyDiv w:val="1"/>
      <w:marLeft w:val="0"/>
      <w:marRight w:val="0"/>
      <w:marTop w:val="0"/>
      <w:marBottom w:val="0"/>
      <w:divBdr>
        <w:top w:val="none" w:sz="0" w:space="0" w:color="auto"/>
        <w:left w:val="none" w:sz="0" w:space="0" w:color="auto"/>
        <w:bottom w:val="none" w:sz="0" w:space="0" w:color="auto"/>
        <w:right w:val="none" w:sz="0" w:space="0" w:color="auto"/>
      </w:divBdr>
    </w:div>
    <w:div w:id="1152529590">
      <w:bodyDiv w:val="1"/>
      <w:marLeft w:val="0"/>
      <w:marRight w:val="0"/>
      <w:marTop w:val="0"/>
      <w:marBottom w:val="0"/>
      <w:divBdr>
        <w:top w:val="none" w:sz="0" w:space="0" w:color="auto"/>
        <w:left w:val="none" w:sz="0" w:space="0" w:color="auto"/>
        <w:bottom w:val="none" w:sz="0" w:space="0" w:color="auto"/>
        <w:right w:val="none" w:sz="0" w:space="0" w:color="auto"/>
      </w:divBdr>
    </w:div>
    <w:div w:id="1153063831">
      <w:bodyDiv w:val="1"/>
      <w:marLeft w:val="0"/>
      <w:marRight w:val="0"/>
      <w:marTop w:val="0"/>
      <w:marBottom w:val="0"/>
      <w:divBdr>
        <w:top w:val="none" w:sz="0" w:space="0" w:color="auto"/>
        <w:left w:val="none" w:sz="0" w:space="0" w:color="auto"/>
        <w:bottom w:val="none" w:sz="0" w:space="0" w:color="auto"/>
        <w:right w:val="none" w:sz="0" w:space="0" w:color="auto"/>
      </w:divBdr>
    </w:div>
    <w:div w:id="1153450203">
      <w:bodyDiv w:val="1"/>
      <w:marLeft w:val="0"/>
      <w:marRight w:val="0"/>
      <w:marTop w:val="0"/>
      <w:marBottom w:val="0"/>
      <w:divBdr>
        <w:top w:val="none" w:sz="0" w:space="0" w:color="auto"/>
        <w:left w:val="none" w:sz="0" w:space="0" w:color="auto"/>
        <w:bottom w:val="none" w:sz="0" w:space="0" w:color="auto"/>
        <w:right w:val="none" w:sz="0" w:space="0" w:color="auto"/>
      </w:divBdr>
    </w:div>
    <w:div w:id="1153834223">
      <w:bodyDiv w:val="1"/>
      <w:marLeft w:val="0"/>
      <w:marRight w:val="0"/>
      <w:marTop w:val="0"/>
      <w:marBottom w:val="0"/>
      <w:divBdr>
        <w:top w:val="none" w:sz="0" w:space="0" w:color="auto"/>
        <w:left w:val="none" w:sz="0" w:space="0" w:color="auto"/>
        <w:bottom w:val="none" w:sz="0" w:space="0" w:color="auto"/>
        <w:right w:val="none" w:sz="0" w:space="0" w:color="auto"/>
      </w:divBdr>
    </w:div>
    <w:div w:id="1153984098">
      <w:bodyDiv w:val="1"/>
      <w:marLeft w:val="0"/>
      <w:marRight w:val="0"/>
      <w:marTop w:val="0"/>
      <w:marBottom w:val="0"/>
      <w:divBdr>
        <w:top w:val="none" w:sz="0" w:space="0" w:color="auto"/>
        <w:left w:val="none" w:sz="0" w:space="0" w:color="auto"/>
        <w:bottom w:val="none" w:sz="0" w:space="0" w:color="auto"/>
        <w:right w:val="none" w:sz="0" w:space="0" w:color="auto"/>
      </w:divBdr>
    </w:div>
    <w:div w:id="1155293469">
      <w:bodyDiv w:val="1"/>
      <w:marLeft w:val="0"/>
      <w:marRight w:val="0"/>
      <w:marTop w:val="0"/>
      <w:marBottom w:val="0"/>
      <w:divBdr>
        <w:top w:val="none" w:sz="0" w:space="0" w:color="auto"/>
        <w:left w:val="none" w:sz="0" w:space="0" w:color="auto"/>
        <w:bottom w:val="none" w:sz="0" w:space="0" w:color="auto"/>
        <w:right w:val="none" w:sz="0" w:space="0" w:color="auto"/>
      </w:divBdr>
    </w:div>
    <w:div w:id="1155417727">
      <w:bodyDiv w:val="1"/>
      <w:marLeft w:val="0"/>
      <w:marRight w:val="0"/>
      <w:marTop w:val="0"/>
      <w:marBottom w:val="0"/>
      <w:divBdr>
        <w:top w:val="none" w:sz="0" w:space="0" w:color="auto"/>
        <w:left w:val="none" w:sz="0" w:space="0" w:color="auto"/>
        <w:bottom w:val="none" w:sz="0" w:space="0" w:color="auto"/>
        <w:right w:val="none" w:sz="0" w:space="0" w:color="auto"/>
      </w:divBdr>
    </w:div>
    <w:div w:id="1155610947">
      <w:bodyDiv w:val="1"/>
      <w:marLeft w:val="0"/>
      <w:marRight w:val="0"/>
      <w:marTop w:val="0"/>
      <w:marBottom w:val="0"/>
      <w:divBdr>
        <w:top w:val="none" w:sz="0" w:space="0" w:color="auto"/>
        <w:left w:val="none" w:sz="0" w:space="0" w:color="auto"/>
        <w:bottom w:val="none" w:sz="0" w:space="0" w:color="auto"/>
        <w:right w:val="none" w:sz="0" w:space="0" w:color="auto"/>
      </w:divBdr>
    </w:div>
    <w:div w:id="1156074937">
      <w:bodyDiv w:val="1"/>
      <w:marLeft w:val="0"/>
      <w:marRight w:val="0"/>
      <w:marTop w:val="0"/>
      <w:marBottom w:val="0"/>
      <w:divBdr>
        <w:top w:val="none" w:sz="0" w:space="0" w:color="auto"/>
        <w:left w:val="none" w:sz="0" w:space="0" w:color="auto"/>
        <w:bottom w:val="none" w:sz="0" w:space="0" w:color="auto"/>
        <w:right w:val="none" w:sz="0" w:space="0" w:color="auto"/>
      </w:divBdr>
    </w:div>
    <w:div w:id="1156190148">
      <w:bodyDiv w:val="1"/>
      <w:marLeft w:val="0"/>
      <w:marRight w:val="0"/>
      <w:marTop w:val="0"/>
      <w:marBottom w:val="0"/>
      <w:divBdr>
        <w:top w:val="none" w:sz="0" w:space="0" w:color="auto"/>
        <w:left w:val="none" w:sz="0" w:space="0" w:color="auto"/>
        <w:bottom w:val="none" w:sz="0" w:space="0" w:color="auto"/>
        <w:right w:val="none" w:sz="0" w:space="0" w:color="auto"/>
      </w:divBdr>
    </w:div>
    <w:div w:id="1156412851">
      <w:bodyDiv w:val="1"/>
      <w:marLeft w:val="0"/>
      <w:marRight w:val="0"/>
      <w:marTop w:val="0"/>
      <w:marBottom w:val="0"/>
      <w:divBdr>
        <w:top w:val="none" w:sz="0" w:space="0" w:color="auto"/>
        <w:left w:val="none" w:sz="0" w:space="0" w:color="auto"/>
        <w:bottom w:val="none" w:sz="0" w:space="0" w:color="auto"/>
        <w:right w:val="none" w:sz="0" w:space="0" w:color="auto"/>
      </w:divBdr>
    </w:div>
    <w:div w:id="1156650817">
      <w:bodyDiv w:val="1"/>
      <w:marLeft w:val="0"/>
      <w:marRight w:val="0"/>
      <w:marTop w:val="0"/>
      <w:marBottom w:val="0"/>
      <w:divBdr>
        <w:top w:val="none" w:sz="0" w:space="0" w:color="auto"/>
        <w:left w:val="none" w:sz="0" w:space="0" w:color="auto"/>
        <w:bottom w:val="none" w:sz="0" w:space="0" w:color="auto"/>
        <w:right w:val="none" w:sz="0" w:space="0" w:color="auto"/>
      </w:divBdr>
    </w:div>
    <w:div w:id="1156916443">
      <w:bodyDiv w:val="1"/>
      <w:marLeft w:val="0"/>
      <w:marRight w:val="0"/>
      <w:marTop w:val="0"/>
      <w:marBottom w:val="0"/>
      <w:divBdr>
        <w:top w:val="none" w:sz="0" w:space="0" w:color="auto"/>
        <w:left w:val="none" w:sz="0" w:space="0" w:color="auto"/>
        <w:bottom w:val="none" w:sz="0" w:space="0" w:color="auto"/>
        <w:right w:val="none" w:sz="0" w:space="0" w:color="auto"/>
      </w:divBdr>
    </w:div>
    <w:div w:id="1157110760">
      <w:bodyDiv w:val="1"/>
      <w:marLeft w:val="0"/>
      <w:marRight w:val="0"/>
      <w:marTop w:val="0"/>
      <w:marBottom w:val="0"/>
      <w:divBdr>
        <w:top w:val="none" w:sz="0" w:space="0" w:color="auto"/>
        <w:left w:val="none" w:sz="0" w:space="0" w:color="auto"/>
        <w:bottom w:val="none" w:sz="0" w:space="0" w:color="auto"/>
        <w:right w:val="none" w:sz="0" w:space="0" w:color="auto"/>
      </w:divBdr>
    </w:div>
    <w:div w:id="1157307726">
      <w:bodyDiv w:val="1"/>
      <w:marLeft w:val="0"/>
      <w:marRight w:val="0"/>
      <w:marTop w:val="0"/>
      <w:marBottom w:val="0"/>
      <w:divBdr>
        <w:top w:val="none" w:sz="0" w:space="0" w:color="auto"/>
        <w:left w:val="none" w:sz="0" w:space="0" w:color="auto"/>
        <w:bottom w:val="none" w:sz="0" w:space="0" w:color="auto"/>
        <w:right w:val="none" w:sz="0" w:space="0" w:color="auto"/>
      </w:divBdr>
    </w:div>
    <w:div w:id="1158232712">
      <w:bodyDiv w:val="1"/>
      <w:marLeft w:val="0"/>
      <w:marRight w:val="0"/>
      <w:marTop w:val="0"/>
      <w:marBottom w:val="0"/>
      <w:divBdr>
        <w:top w:val="none" w:sz="0" w:space="0" w:color="auto"/>
        <w:left w:val="none" w:sz="0" w:space="0" w:color="auto"/>
        <w:bottom w:val="none" w:sz="0" w:space="0" w:color="auto"/>
        <w:right w:val="none" w:sz="0" w:space="0" w:color="auto"/>
      </w:divBdr>
    </w:div>
    <w:div w:id="1158424725">
      <w:bodyDiv w:val="1"/>
      <w:marLeft w:val="0"/>
      <w:marRight w:val="0"/>
      <w:marTop w:val="0"/>
      <w:marBottom w:val="0"/>
      <w:divBdr>
        <w:top w:val="none" w:sz="0" w:space="0" w:color="auto"/>
        <w:left w:val="none" w:sz="0" w:space="0" w:color="auto"/>
        <w:bottom w:val="none" w:sz="0" w:space="0" w:color="auto"/>
        <w:right w:val="none" w:sz="0" w:space="0" w:color="auto"/>
      </w:divBdr>
    </w:div>
    <w:div w:id="1159273767">
      <w:bodyDiv w:val="1"/>
      <w:marLeft w:val="0"/>
      <w:marRight w:val="0"/>
      <w:marTop w:val="0"/>
      <w:marBottom w:val="0"/>
      <w:divBdr>
        <w:top w:val="none" w:sz="0" w:space="0" w:color="auto"/>
        <w:left w:val="none" w:sz="0" w:space="0" w:color="auto"/>
        <w:bottom w:val="none" w:sz="0" w:space="0" w:color="auto"/>
        <w:right w:val="none" w:sz="0" w:space="0" w:color="auto"/>
      </w:divBdr>
    </w:div>
    <w:div w:id="1160195585">
      <w:bodyDiv w:val="1"/>
      <w:marLeft w:val="0"/>
      <w:marRight w:val="0"/>
      <w:marTop w:val="0"/>
      <w:marBottom w:val="0"/>
      <w:divBdr>
        <w:top w:val="none" w:sz="0" w:space="0" w:color="auto"/>
        <w:left w:val="none" w:sz="0" w:space="0" w:color="auto"/>
        <w:bottom w:val="none" w:sz="0" w:space="0" w:color="auto"/>
        <w:right w:val="none" w:sz="0" w:space="0" w:color="auto"/>
      </w:divBdr>
    </w:div>
    <w:div w:id="1160464800">
      <w:bodyDiv w:val="1"/>
      <w:marLeft w:val="0"/>
      <w:marRight w:val="0"/>
      <w:marTop w:val="0"/>
      <w:marBottom w:val="0"/>
      <w:divBdr>
        <w:top w:val="none" w:sz="0" w:space="0" w:color="auto"/>
        <w:left w:val="none" w:sz="0" w:space="0" w:color="auto"/>
        <w:bottom w:val="none" w:sz="0" w:space="0" w:color="auto"/>
        <w:right w:val="none" w:sz="0" w:space="0" w:color="auto"/>
      </w:divBdr>
    </w:div>
    <w:div w:id="1160658139">
      <w:bodyDiv w:val="1"/>
      <w:marLeft w:val="0"/>
      <w:marRight w:val="0"/>
      <w:marTop w:val="0"/>
      <w:marBottom w:val="0"/>
      <w:divBdr>
        <w:top w:val="none" w:sz="0" w:space="0" w:color="auto"/>
        <w:left w:val="none" w:sz="0" w:space="0" w:color="auto"/>
        <w:bottom w:val="none" w:sz="0" w:space="0" w:color="auto"/>
        <w:right w:val="none" w:sz="0" w:space="0" w:color="auto"/>
      </w:divBdr>
    </w:div>
    <w:div w:id="1161504632">
      <w:bodyDiv w:val="1"/>
      <w:marLeft w:val="0"/>
      <w:marRight w:val="0"/>
      <w:marTop w:val="0"/>
      <w:marBottom w:val="0"/>
      <w:divBdr>
        <w:top w:val="none" w:sz="0" w:space="0" w:color="auto"/>
        <w:left w:val="none" w:sz="0" w:space="0" w:color="auto"/>
        <w:bottom w:val="none" w:sz="0" w:space="0" w:color="auto"/>
        <w:right w:val="none" w:sz="0" w:space="0" w:color="auto"/>
      </w:divBdr>
    </w:div>
    <w:div w:id="1162044365">
      <w:bodyDiv w:val="1"/>
      <w:marLeft w:val="0"/>
      <w:marRight w:val="0"/>
      <w:marTop w:val="0"/>
      <w:marBottom w:val="0"/>
      <w:divBdr>
        <w:top w:val="none" w:sz="0" w:space="0" w:color="auto"/>
        <w:left w:val="none" w:sz="0" w:space="0" w:color="auto"/>
        <w:bottom w:val="none" w:sz="0" w:space="0" w:color="auto"/>
        <w:right w:val="none" w:sz="0" w:space="0" w:color="auto"/>
      </w:divBdr>
    </w:div>
    <w:div w:id="1162429550">
      <w:bodyDiv w:val="1"/>
      <w:marLeft w:val="0"/>
      <w:marRight w:val="0"/>
      <w:marTop w:val="0"/>
      <w:marBottom w:val="0"/>
      <w:divBdr>
        <w:top w:val="none" w:sz="0" w:space="0" w:color="auto"/>
        <w:left w:val="none" w:sz="0" w:space="0" w:color="auto"/>
        <w:bottom w:val="none" w:sz="0" w:space="0" w:color="auto"/>
        <w:right w:val="none" w:sz="0" w:space="0" w:color="auto"/>
      </w:divBdr>
    </w:div>
    <w:div w:id="1162431697">
      <w:bodyDiv w:val="1"/>
      <w:marLeft w:val="0"/>
      <w:marRight w:val="0"/>
      <w:marTop w:val="0"/>
      <w:marBottom w:val="0"/>
      <w:divBdr>
        <w:top w:val="none" w:sz="0" w:space="0" w:color="auto"/>
        <w:left w:val="none" w:sz="0" w:space="0" w:color="auto"/>
        <w:bottom w:val="none" w:sz="0" w:space="0" w:color="auto"/>
        <w:right w:val="none" w:sz="0" w:space="0" w:color="auto"/>
      </w:divBdr>
    </w:div>
    <w:div w:id="1163012257">
      <w:bodyDiv w:val="1"/>
      <w:marLeft w:val="0"/>
      <w:marRight w:val="0"/>
      <w:marTop w:val="0"/>
      <w:marBottom w:val="0"/>
      <w:divBdr>
        <w:top w:val="none" w:sz="0" w:space="0" w:color="auto"/>
        <w:left w:val="none" w:sz="0" w:space="0" w:color="auto"/>
        <w:bottom w:val="none" w:sz="0" w:space="0" w:color="auto"/>
        <w:right w:val="none" w:sz="0" w:space="0" w:color="auto"/>
      </w:divBdr>
    </w:div>
    <w:div w:id="1163155319">
      <w:bodyDiv w:val="1"/>
      <w:marLeft w:val="0"/>
      <w:marRight w:val="0"/>
      <w:marTop w:val="0"/>
      <w:marBottom w:val="0"/>
      <w:divBdr>
        <w:top w:val="none" w:sz="0" w:space="0" w:color="auto"/>
        <w:left w:val="none" w:sz="0" w:space="0" w:color="auto"/>
        <w:bottom w:val="none" w:sz="0" w:space="0" w:color="auto"/>
        <w:right w:val="none" w:sz="0" w:space="0" w:color="auto"/>
      </w:divBdr>
    </w:div>
    <w:div w:id="1163280953">
      <w:bodyDiv w:val="1"/>
      <w:marLeft w:val="0"/>
      <w:marRight w:val="0"/>
      <w:marTop w:val="0"/>
      <w:marBottom w:val="0"/>
      <w:divBdr>
        <w:top w:val="none" w:sz="0" w:space="0" w:color="auto"/>
        <w:left w:val="none" w:sz="0" w:space="0" w:color="auto"/>
        <w:bottom w:val="none" w:sz="0" w:space="0" w:color="auto"/>
        <w:right w:val="none" w:sz="0" w:space="0" w:color="auto"/>
      </w:divBdr>
    </w:div>
    <w:div w:id="1165508396">
      <w:bodyDiv w:val="1"/>
      <w:marLeft w:val="0"/>
      <w:marRight w:val="0"/>
      <w:marTop w:val="0"/>
      <w:marBottom w:val="0"/>
      <w:divBdr>
        <w:top w:val="none" w:sz="0" w:space="0" w:color="auto"/>
        <w:left w:val="none" w:sz="0" w:space="0" w:color="auto"/>
        <w:bottom w:val="none" w:sz="0" w:space="0" w:color="auto"/>
        <w:right w:val="none" w:sz="0" w:space="0" w:color="auto"/>
      </w:divBdr>
    </w:div>
    <w:div w:id="1165702796">
      <w:bodyDiv w:val="1"/>
      <w:marLeft w:val="0"/>
      <w:marRight w:val="0"/>
      <w:marTop w:val="0"/>
      <w:marBottom w:val="0"/>
      <w:divBdr>
        <w:top w:val="none" w:sz="0" w:space="0" w:color="auto"/>
        <w:left w:val="none" w:sz="0" w:space="0" w:color="auto"/>
        <w:bottom w:val="none" w:sz="0" w:space="0" w:color="auto"/>
        <w:right w:val="none" w:sz="0" w:space="0" w:color="auto"/>
      </w:divBdr>
    </w:div>
    <w:div w:id="1165979448">
      <w:bodyDiv w:val="1"/>
      <w:marLeft w:val="0"/>
      <w:marRight w:val="0"/>
      <w:marTop w:val="0"/>
      <w:marBottom w:val="0"/>
      <w:divBdr>
        <w:top w:val="none" w:sz="0" w:space="0" w:color="auto"/>
        <w:left w:val="none" w:sz="0" w:space="0" w:color="auto"/>
        <w:bottom w:val="none" w:sz="0" w:space="0" w:color="auto"/>
        <w:right w:val="none" w:sz="0" w:space="0" w:color="auto"/>
      </w:divBdr>
    </w:div>
    <w:div w:id="1166019397">
      <w:bodyDiv w:val="1"/>
      <w:marLeft w:val="0"/>
      <w:marRight w:val="0"/>
      <w:marTop w:val="0"/>
      <w:marBottom w:val="0"/>
      <w:divBdr>
        <w:top w:val="none" w:sz="0" w:space="0" w:color="auto"/>
        <w:left w:val="none" w:sz="0" w:space="0" w:color="auto"/>
        <w:bottom w:val="none" w:sz="0" w:space="0" w:color="auto"/>
        <w:right w:val="none" w:sz="0" w:space="0" w:color="auto"/>
      </w:divBdr>
    </w:div>
    <w:div w:id="1166047929">
      <w:bodyDiv w:val="1"/>
      <w:marLeft w:val="0"/>
      <w:marRight w:val="0"/>
      <w:marTop w:val="0"/>
      <w:marBottom w:val="0"/>
      <w:divBdr>
        <w:top w:val="none" w:sz="0" w:space="0" w:color="auto"/>
        <w:left w:val="none" w:sz="0" w:space="0" w:color="auto"/>
        <w:bottom w:val="none" w:sz="0" w:space="0" w:color="auto"/>
        <w:right w:val="none" w:sz="0" w:space="0" w:color="auto"/>
      </w:divBdr>
    </w:div>
    <w:div w:id="1166360851">
      <w:bodyDiv w:val="1"/>
      <w:marLeft w:val="0"/>
      <w:marRight w:val="0"/>
      <w:marTop w:val="0"/>
      <w:marBottom w:val="0"/>
      <w:divBdr>
        <w:top w:val="none" w:sz="0" w:space="0" w:color="auto"/>
        <w:left w:val="none" w:sz="0" w:space="0" w:color="auto"/>
        <w:bottom w:val="none" w:sz="0" w:space="0" w:color="auto"/>
        <w:right w:val="none" w:sz="0" w:space="0" w:color="auto"/>
      </w:divBdr>
    </w:div>
    <w:div w:id="1166674292">
      <w:bodyDiv w:val="1"/>
      <w:marLeft w:val="0"/>
      <w:marRight w:val="0"/>
      <w:marTop w:val="0"/>
      <w:marBottom w:val="0"/>
      <w:divBdr>
        <w:top w:val="none" w:sz="0" w:space="0" w:color="auto"/>
        <w:left w:val="none" w:sz="0" w:space="0" w:color="auto"/>
        <w:bottom w:val="none" w:sz="0" w:space="0" w:color="auto"/>
        <w:right w:val="none" w:sz="0" w:space="0" w:color="auto"/>
      </w:divBdr>
    </w:div>
    <w:div w:id="1166827137">
      <w:bodyDiv w:val="1"/>
      <w:marLeft w:val="0"/>
      <w:marRight w:val="0"/>
      <w:marTop w:val="0"/>
      <w:marBottom w:val="0"/>
      <w:divBdr>
        <w:top w:val="none" w:sz="0" w:space="0" w:color="auto"/>
        <w:left w:val="none" w:sz="0" w:space="0" w:color="auto"/>
        <w:bottom w:val="none" w:sz="0" w:space="0" w:color="auto"/>
        <w:right w:val="none" w:sz="0" w:space="0" w:color="auto"/>
      </w:divBdr>
    </w:div>
    <w:div w:id="1167014097">
      <w:bodyDiv w:val="1"/>
      <w:marLeft w:val="0"/>
      <w:marRight w:val="0"/>
      <w:marTop w:val="0"/>
      <w:marBottom w:val="0"/>
      <w:divBdr>
        <w:top w:val="none" w:sz="0" w:space="0" w:color="auto"/>
        <w:left w:val="none" w:sz="0" w:space="0" w:color="auto"/>
        <w:bottom w:val="none" w:sz="0" w:space="0" w:color="auto"/>
        <w:right w:val="none" w:sz="0" w:space="0" w:color="auto"/>
      </w:divBdr>
    </w:div>
    <w:div w:id="1167163074">
      <w:bodyDiv w:val="1"/>
      <w:marLeft w:val="0"/>
      <w:marRight w:val="0"/>
      <w:marTop w:val="0"/>
      <w:marBottom w:val="0"/>
      <w:divBdr>
        <w:top w:val="none" w:sz="0" w:space="0" w:color="auto"/>
        <w:left w:val="none" w:sz="0" w:space="0" w:color="auto"/>
        <w:bottom w:val="none" w:sz="0" w:space="0" w:color="auto"/>
        <w:right w:val="none" w:sz="0" w:space="0" w:color="auto"/>
      </w:divBdr>
    </w:div>
    <w:div w:id="1167406429">
      <w:bodyDiv w:val="1"/>
      <w:marLeft w:val="0"/>
      <w:marRight w:val="0"/>
      <w:marTop w:val="0"/>
      <w:marBottom w:val="0"/>
      <w:divBdr>
        <w:top w:val="none" w:sz="0" w:space="0" w:color="auto"/>
        <w:left w:val="none" w:sz="0" w:space="0" w:color="auto"/>
        <w:bottom w:val="none" w:sz="0" w:space="0" w:color="auto"/>
        <w:right w:val="none" w:sz="0" w:space="0" w:color="auto"/>
      </w:divBdr>
    </w:div>
    <w:div w:id="1167473749">
      <w:bodyDiv w:val="1"/>
      <w:marLeft w:val="0"/>
      <w:marRight w:val="0"/>
      <w:marTop w:val="0"/>
      <w:marBottom w:val="0"/>
      <w:divBdr>
        <w:top w:val="none" w:sz="0" w:space="0" w:color="auto"/>
        <w:left w:val="none" w:sz="0" w:space="0" w:color="auto"/>
        <w:bottom w:val="none" w:sz="0" w:space="0" w:color="auto"/>
        <w:right w:val="none" w:sz="0" w:space="0" w:color="auto"/>
      </w:divBdr>
    </w:div>
    <w:div w:id="1168137678">
      <w:bodyDiv w:val="1"/>
      <w:marLeft w:val="0"/>
      <w:marRight w:val="0"/>
      <w:marTop w:val="0"/>
      <w:marBottom w:val="0"/>
      <w:divBdr>
        <w:top w:val="none" w:sz="0" w:space="0" w:color="auto"/>
        <w:left w:val="none" w:sz="0" w:space="0" w:color="auto"/>
        <w:bottom w:val="none" w:sz="0" w:space="0" w:color="auto"/>
        <w:right w:val="none" w:sz="0" w:space="0" w:color="auto"/>
      </w:divBdr>
    </w:div>
    <w:div w:id="1170486488">
      <w:bodyDiv w:val="1"/>
      <w:marLeft w:val="0"/>
      <w:marRight w:val="0"/>
      <w:marTop w:val="0"/>
      <w:marBottom w:val="0"/>
      <w:divBdr>
        <w:top w:val="none" w:sz="0" w:space="0" w:color="auto"/>
        <w:left w:val="none" w:sz="0" w:space="0" w:color="auto"/>
        <w:bottom w:val="none" w:sz="0" w:space="0" w:color="auto"/>
        <w:right w:val="none" w:sz="0" w:space="0" w:color="auto"/>
      </w:divBdr>
    </w:div>
    <w:div w:id="1170560724">
      <w:bodyDiv w:val="1"/>
      <w:marLeft w:val="0"/>
      <w:marRight w:val="0"/>
      <w:marTop w:val="0"/>
      <w:marBottom w:val="0"/>
      <w:divBdr>
        <w:top w:val="none" w:sz="0" w:space="0" w:color="auto"/>
        <w:left w:val="none" w:sz="0" w:space="0" w:color="auto"/>
        <w:bottom w:val="none" w:sz="0" w:space="0" w:color="auto"/>
        <w:right w:val="none" w:sz="0" w:space="0" w:color="auto"/>
      </w:divBdr>
    </w:div>
    <w:div w:id="1170562185">
      <w:bodyDiv w:val="1"/>
      <w:marLeft w:val="0"/>
      <w:marRight w:val="0"/>
      <w:marTop w:val="0"/>
      <w:marBottom w:val="0"/>
      <w:divBdr>
        <w:top w:val="none" w:sz="0" w:space="0" w:color="auto"/>
        <w:left w:val="none" w:sz="0" w:space="0" w:color="auto"/>
        <w:bottom w:val="none" w:sz="0" w:space="0" w:color="auto"/>
        <w:right w:val="none" w:sz="0" w:space="0" w:color="auto"/>
      </w:divBdr>
    </w:div>
    <w:div w:id="1171488342">
      <w:bodyDiv w:val="1"/>
      <w:marLeft w:val="0"/>
      <w:marRight w:val="0"/>
      <w:marTop w:val="0"/>
      <w:marBottom w:val="0"/>
      <w:divBdr>
        <w:top w:val="none" w:sz="0" w:space="0" w:color="auto"/>
        <w:left w:val="none" w:sz="0" w:space="0" w:color="auto"/>
        <w:bottom w:val="none" w:sz="0" w:space="0" w:color="auto"/>
        <w:right w:val="none" w:sz="0" w:space="0" w:color="auto"/>
      </w:divBdr>
    </w:div>
    <w:div w:id="1171674362">
      <w:bodyDiv w:val="1"/>
      <w:marLeft w:val="0"/>
      <w:marRight w:val="0"/>
      <w:marTop w:val="0"/>
      <w:marBottom w:val="0"/>
      <w:divBdr>
        <w:top w:val="none" w:sz="0" w:space="0" w:color="auto"/>
        <w:left w:val="none" w:sz="0" w:space="0" w:color="auto"/>
        <w:bottom w:val="none" w:sz="0" w:space="0" w:color="auto"/>
        <w:right w:val="none" w:sz="0" w:space="0" w:color="auto"/>
      </w:divBdr>
    </w:div>
    <w:div w:id="1171945574">
      <w:bodyDiv w:val="1"/>
      <w:marLeft w:val="0"/>
      <w:marRight w:val="0"/>
      <w:marTop w:val="0"/>
      <w:marBottom w:val="0"/>
      <w:divBdr>
        <w:top w:val="none" w:sz="0" w:space="0" w:color="auto"/>
        <w:left w:val="none" w:sz="0" w:space="0" w:color="auto"/>
        <w:bottom w:val="none" w:sz="0" w:space="0" w:color="auto"/>
        <w:right w:val="none" w:sz="0" w:space="0" w:color="auto"/>
      </w:divBdr>
    </w:div>
    <w:div w:id="1172526929">
      <w:bodyDiv w:val="1"/>
      <w:marLeft w:val="0"/>
      <w:marRight w:val="0"/>
      <w:marTop w:val="0"/>
      <w:marBottom w:val="0"/>
      <w:divBdr>
        <w:top w:val="none" w:sz="0" w:space="0" w:color="auto"/>
        <w:left w:val="none" w:sz="0" w:space="0" w:color="auto"/>
        <w:bottom w:val="none" w:sz="0" w:space="0" w:color="auto"/>
        <w:right w:val="none" w:sz="0" w:space="0" w:color="auto"/>
      </w:divBdr>
    </w:div>
    <w:div w:id="1172722989">
      <w:bodyDiv w:val="1"/>
      <w:marLeft w:val="0"/>
      <w:marRight w:val="0"/>
      <w:marTop w:val="0"/>
      <w:marBottom w:val="0"/>
      <w:divBdr>
        <w:top w:val="none" w:sz="0" w:space="0" w:color="auto"/>
        <w:left w:val="none" w:sz="0" w:space="0" w:color="auto"/>
        <w:bottom w:val="none" w:sz="0" w:space="0" w:color="auto"/>
        <w:right w:val="none" w:sz="0" w:space="0" w:color="auto"/>
      </w:divBdr>
    </w:div>
    <w:div w:id="1173838186">
      <w:bodyDiv w:val="1"/>
      <w:marLeft w:val="0"/>
      <w:marRight w:val="0"/>
      <w:marTop w:val="0"/>
      <w:marBottom w:val="0"/>
      <w:divBdr>
        <w:top w:val="none" w:sz="0" w:space="0" w:color="auto"/>
        <w:left w:val="none" w:sz="0" w:space="0" w:color="auto"/>
        <w:bottom w:val="none" w:sz="0" w:space="0" w:color="auto"/>
        <w:right w:val="none" w:sz="0" w:space="0" w:color="auto"/>
      </w:divBdr>
    </w:div>
    <w:div w:id="1174297263">
      <w:bodyDiv w:val="1"/>
      <w:marLeft w:val="0"/>
      <w:marRight w:val="0"/>
      <w:marTop w:val="0"/>
      <w:marBottom w:val="0"/>
      <w:divBdr>
        <w:top w:val="none" w:sz="0" w:space="0" w:color="auto"/>
        <w:left w:val="none" w:sz="0" w:space="0" w:color="auto"/>
        <w:bottom w:val="none" w:sz="0" w:space="0" w:color="auto"/>
        <w:right w:val="none" w:sz="0" w:space="0" w:color="auto"/>
      </w:divBdr>
    </w:div>
    <w:div w:id="1174758762">
      <w:bodyDiv w:val="1"/>
      <w:marLeft w:val="0"/>
      <w:marRight w:val="0"/>
      <w:marTop w:val="0"/>
      <w:marBottom w:val="0"/>
      <w:divBdr>
        <w:top w:val="none" w:sz="0" w:space="0" w:color="auto"/>
        <w:left w:val="none" w:sz="0" w:space="0" w:color="auto"/>
        <w:bottom w:val="none" w:sz="0" w:space="0" w:color="auto"/>
        <w:right w:val="none" w:sz="0" w:space="0" w:color="auto"/>
      </w:divBdr>
    </w:div>
    <w:div w:id="1174764982">
      <w:bodyDiv w:val="1"/>
      <w:marLeft w:val="0"/>
      <w:marRight w:val="0"/>
      <w:marTop w:val="0"/>
      <w:marBottom w:val="0"/>
      <w:divBdr>
        <w:top w:val="none" w:sz="0" w:space="0" w:color="auto"/>
        <w:left w:val="none" w:sz="0" w:space="0" w:color="auto"/>
        <w:bottom w:val="none" w:sz="0" w:space="0" w:color="auto"/>
        <w:right w:val="none" w:sz="0" w:space="0" w:color="auto"/>
      </w:divBdr>
    </w:div>
    <w:div w:id="1175878963">
      <w:bodyDiv w:val="1"/>
      <w:marLeft w:val="0"/>
      <w:marRight w:val="0"/>
      <w:marTop w:val="0"/>
      <w:marBottom w:val="0"/>
      <w:divBdr>
        <w:top w:val="none" w:sz="0" w:space="0" w:color="auto"/>
        <w:left w:val="none" w:sz="0" w:space="0" w:color="auto"/>
        <w:bottom w:val="none" w:sz="0" w:space="0" w:color="auto"/>
        <w:right w:val="none" w:sz="0" w:space="0" w:color="auto"/>
      </w:divBdr>
    </w:div>
    <w:div w:id="1176504300">
      <w:bodyDiv w:val="1"/>
      <w:marLeft w:val="0"/>
      <w:marRight w:val="0"/>
      <w:marTop w:val="0"/>
      <w:marBottom w:val="0"/>
      <w:divBdr>
        <w:top w:val="none" w:sz="0" w:space="0" w:color="auto"/>
        <w:left w:val="none" w:sz="0" w:space="0" w:color="auto"/>
        <w:bottom w:val="none" w:sz="0" w:space="0" w:color="auto"/>
        <w:right w:val="none" w:sz="0" w:space="0" w:color="auto"/>
      </w:divBdr>
    </w:div>
    <w:div w:id="1176531207">
      <w:bodyDiv w:val="1"/>
      <w:marLeft w:val="0"/>
      <w:marRight w:val="0"/>
      <w:marTop w:val="0"/>
      <w:marBottom w:val="0"/>
      <w:divBdr>
        <w:top w:val="none" w:sz="0" w:space="0" w:color="auto"/>
        <w:left w:val="none" w:sz="0" w:space="0" w:color="auto"/>
        <w:bottom w:val="none" w:sz="0" w:space="0" w:color="auto"/>
        <w:right w:val="none" w:sz="0" w:space="0" w:color="auto"/>
      </w:divBdr>
    </w:div>
    <w:div w:id="1177429694">
      <w:bodyDiv w:val="1"/>
      <w:marLeft w:val="0"/>
      <w:marRight w:val="0"/>
      <w:marTop w:val="0"/>
      <w:marBottom w:val="0"/>
      <w:divBdr>
        <w:top w:val="none" w:sz="0" w:space="0" w:color="auto"/>
        <w:left w:val="none" w:sz="0" w:space="0" w:color="auto"/>
        <w:bottom w:val="none" w:sz="0" w:space="0" w:color="auto"/>
        <w:right w:val="none" w:sz="0" w:space="0" w:color="auto"/>
      </w:divBdr>
    </w:div>
    <w:div w:id="1179152672">
      <w:bodyDiv w:val="1"/>
      <w:marLeft w:val="0"/>
      <w:marRight w:val="0"/>
      <w:marTop w:val="0"/>
      <w:marBottom w:val="0"/>
      <w:divBdr>
        <w:top w:val="none" w:sz="0" w:space="0" w:color="auto"/>
        <w:left w:val="none" w:sz="0" w:space="0" w:color="auto"/>
        <w:bottom w:val="none" w:sz="0" w:space="0" w:color="auto"/>
        <w:right w:val="none" w:sz="0" w:space="0" w:color="auto"/>
      </w:divBdr>
    </w:div>
    <w:div w:id="1179809420">
      <w:bodyDiv w:val="1"/>
      <w:marLeft w:val="0"/>
      <w:marRight w:val="0"/>
      <w:marTop w:val="0"/>
      <w:marBottom w:val="0"/>
      <w:divBdr>
        <w:top w:val="none" w:sz="0" w:space="0" w:color="auto"/>
        <w:left w:val="none" w:sz="0" w:space="0" w:color="auto"/>
        <w:bottom w:val="none" w:sz="0" w:space="0" w:color="auto"/>
        <w:right w:val="none" w:sz="0" w:space="0" w:color="auto"/>
      </w:divBdr>
    </w:div>
    <w:div w:id="1180578945">
      <w:bodyDiv w:val="1"/>
      <w:marLeft w:val="0"/>
      <w:marRight w:val="0"/>
      <w:marTop w:val="0"/>
      <w:marBottom w:val="0"/>
      <w:divBdr>
        <w:top w:val="none" w:sz="0" w:space="0" w:color="auto"/>
        <w:left w:val="none" w:sz="0" w:space="0" w:color="auto"/>
        <w:bottom w:val="none" w:sz="0" w:space="0" w:color="auto"/>
        <w:right w:val="none" w:sz="0" w:space="0" w:color="auto"/>
      </w:divBdr>
    </w:div>
    <w:div w:id="1181360457">
      <w:bodyDiv w:val="1"/>
      <w:marLeft w:val="0"/>
      <w:marRight w:val="0"/>
      <w:marTop w:val="0"/>
      <w:marBottom w:val="0"/>
      <w:divBdr>
        <w:top w:val="none" w:sz="0" w:space="0" w:color="auto"/>
        <w:left w:val="none" w:sz="0" w:space="0" w:color="auto"/>
        <w:bottom w:val="none" w:sz="0" w:space="0" w:color="auto"/>
        <w:right w:val="none" w:sz="0" w:space="0" w:color="auto"/>
      </w:divBdr>
    </w:div>
    <w:div w:id="1181549368">
      <w:bodyDiv w:val="1"/>
      <w:marLeft w:val="0"/>
      <w:marRight w:val="0"/>
      <w:marTop w:val="0"/>
      <w:marBottom w:val="0"/>
      <w:divBdr>
        <w:top w:val="none" w:sz="0" w:space="0" w:color="auto"/>
        <w:left w:val="none" w:sz="0" w:space="0" w:color="auto"/>
        <w:bottom w:val="none" w:sz="0" w:space="0" w:color="auto"/>
        <w:right w:val="none" w:sz="0" w:space="0" w:color="auto"/>
      </w:divBdr>
    </w:div>
    <w:div w:id="1182204397">
      <w:bodyDiv w:val="1"/>
      <w:marLeft w:val="0"/>
      <w:marRight w:val="0"/>
      <w:marTop w:val="0"/>
      <w:marBottom w:val="0"/>
      <w:divBdr>
        <w:top w:val="none" w:sz="0" w:space="0" w:color="auto"/>
        <w:left w:val="none" w:sz="0" w:space="0" w:color="auto"/>
        <w:bottom w:val="none" w:sz="0" w:space="0" w:color="auto"/>
        <w:right w:val="none" w:sz="0" w:space="0" w:color="auto"/>
      </w:divBdr>
    </w:div>
    <w:div w:id="1182663195">
      <w:bodyDiv w:val="1"/>
      <w:marLeft w:val="0"/>
      <w:marRight w:val="0"/>
      <w:marTop w:val="0"/>
      <w:marBottom w:val="0"/>
      <w:divBdr>
        <w:top w:val="none" w:sz="0" w:space="0" w:color="auto"/>
        <w:left w:val="none" w:sz="0" w:space="0" w:color="auto"/>
        <w:bottom w:val="none" w:sz="0" w:space="0" w:color="auto"/>
        <w:right w:val="none" w:sz="0" w:space="0" w:color="auto"/>
      </w:divBdr>
    </w:div>
    <w:div w:id="1182668524">
      <w:bodyDiv w:val="1"/>
      <w:marLeft w:val="0"/>
      <w:marRight w:val="0"/>
      <w:marTop w:val="0"/>
      <w:marBottom w:val="0"/>
      <w:divBdr>
        <w:top w:val="none" w:sz="0" w:space="0" w:color="auto"/>
        <w:left w:val="none" w:sz="0" w:space="0" w:color="auto"/>
        <w:bottom w:val="none" w:sz="0" w:space="0" w:color="auto"/>
        <w:right w:val="none" w:sz="0" w:space="0" w:color="auto"/>
      </w:divBdr>
    </w:div>
    <w:div w:id="1182823080">
      <w:bodyDiv w:val="1"/>
      <w:marLeft w:val="0"/>
      <w:marRight w:val="0"/>
      <w:marTop w:val="0"/>
      <w:marBottom w:val="0"/>
      <w:divBdr>
        <w:top w:val="none" w:sz="0" w:space="0" w:color="auto"/>
        <w:left w:val="none" w:sz="0" w:space="0" w:color="auto"/>
        <w:bottom w:val="none" w:sz="0" w:space="0" w:color="auto"/>
        <w:right w:val="none" w:sz="0" w:space="0" w:color="auto"/>
      </w:divBdr>
    </w:div>
    <w:div w:id="1183131918">
      <w:bodyDiv w:val="1"/>
      <w:marLeft w:val="0"/>
      <w:marRight w:val="0"/>
      <w:marTop w:val="0"/>
      <w:marBottom w:val="0"/>
      <w:divBdr>
        <w:top w:val="none" w:sz="0" w:space="0" w:color="auto"/>
        <w:left w:val="none" w:sz="0" w:space="0" w:color="auto"/>
        <w:bottom w:val="none" w:sz="0" w:space="0" w:color="auto"/>
        <w:right w:val="none" w:sz="0" w:space="0" w:color="auto"/>
      </w:divBdr>
    </w:div>
    <w:div w:id="1183739902">
      <w:bodyDiv w:val="1"/>
      <w:marLeft w:val="0"/>
      <w:marRight w:val="0"/>
      <w:marTop w:val="0"/>
      <w:marBottom w:val="0"/>
      <w:divBdr>
        <w:top w:val="none" w:sz="0" w:space="0" w:color="auto"/>
        <w:left w:val="none" w:sz="0" w:space="0" w:color="auto"/>
        <w:bottom w:val="none" w:sz="0" w:space="0" w:color="auto"/>
        <w:right w:val="none" w:sz="0" w:space="0" w:color="auto"/>
      </w:divBdr>
    </w:div>
    <w:div w:id="1184629672">
      <w:bodyDiv w:val="1"/>
      <w:marLeft w:val="0"/>
      <w:marRight w:val="0"/>
      <w:marTop w:val="0"/>
      <w:marBottom w:val="0"/>
      <w:divBdr>
        <w:top w:val="none" w:sz="0" w:space="0" w:color="auto"/>
        <w:left w:val="none" w:sz="0" w:space="0" w:color="auto"/>
        <w:bottom w:val="none" w:sz="0" w:space="0" w:color="auto"/>
        <w:right w:val="none" w:sz="0" w:space="0" w:color="auto"/>
      </w:divBdr>
    </w:div>
    <w:div w:id="1185242621">
      <w:bodyDiv w:val="1"/>
      <w:marLeft w:val="0"/>
      <w:marRight w:val="0"/>
      <w:marTop w:val="0"/>
      <w:marBottom w:val="0"/>
      <w:divBdr>
        <w:top w:val="none" w:sz="0" w:space="0" w:color="auto"/>
        <w:left w:val="none" w:sz="0" w:space="0" w:color="auto"/>
        <w:bottom w:val="none" w:sz="0" w:space="0" w:color="auto"/>
        <w:right w:val="none" w:sz="0" w:space="0" w:color="auto"/>
      </w:divBdr>
    </w:div>
    <w:div w:id="1186557354">
      <w:bodyDiv w:val="1"/>
      <w:marLeft w:val="0"/>
      <w:marRight w:val="0"/>
      <w:marTop w:val="0"/>
      <w:marBottom w:val="0"/>
      <w:divBdr>
        <w:top w:val="none" w:sz="0" w:space="0" w:color="auto"/>
        <w:left w:val="none" w:sz="0" w:space="0" w:color="auto"/>
        <w:bottom w:val="none" w:sz="0" w:space="0" w:color="auto"/>
        <w:right w:val="none" w:sz="0" w:space="0" w:color="auto"/>
      </w:divBdr>
    </w:div>
    <w:div w:id="1186947305">
      <w:bodyDiv w:val="1"/>
      <w:marLeft w:val="0"/>
      <w:marRight w:val="0"/>
      <w:marTop w:val="0"/>
      <w:marBottom w:val="0"/>
      <w:divBdr>
        <w:top w:val="none" w:sz="0" w:space="0" w:color="auto"/>
        <w:left w:val="none" w:sz="0" w:space="0" w:color="auto"/>
        <w:bottom w:val="none" w:sz="0" w:space="0" w:color="auto"/>
        <w:right w:val="none" w:sz="0" w:space="0" w:color="auto"/>
      </w:divBdr>
    </w:div>
    <w:div w:id="1187669261">
      <w:bodyDiv w:val="1"/>
      <w:marLeft w:val="0"/>
      <w:marRight w:val="0"/>
      <w:marTop w:val="0"/>
      <w:marBottom w:val="0"/>
      <w:divBdr>
        <w:top w:val="none" w:sz="0" w:space="0" w:color="auto"/>
        <w:left w:val="none" w:sz="0" w:space="0" w:color="auto"/>
        <w:bottom w:val="none" w:sz="0" w:space="0" w:color="auto"/>
        <w:right w:val="none" w:sz="0" w:space="0" w:color="auto"/>
      </w:divBdr>
    </w:div>
    <w:div w:id="1187719601">
      <w:bodyDiv w:val="1"/>
      <w:marLeft w:val="0"/>
      <w:marRight w:val="0"/>
      <w:marTop w:val="0"/>
      <w:marBottom w:val="0"/>
      <w:divBdr>
        <w:top w:val="none" w:sz="0" w:space="0" w:color="auto"/>
        <w:left w:val="none" w:sz="0" w:space="0" w:color="auto"/>
        <w:bottom w:val="none" w:sz="0" w:space="0" w:color="auto"/>
        <w:right w:val="none" w:sz="0" w:space="0" w:color="auto"/>
      </w:divBdr>
    </w:div>
    <w:div w:id="1188063507">
      <w:bodyDiv w:val="1"/>
      <w:marLeft w:val="0"/>
      <w:marRight w:val="0"/>
      <w:marTop w:val="0"/>
      <w:marBottom w:val="0"/>
      <w:divBdr>
        <w:top w:val="none" w:sz="0" w:space="0" w:color="auto"/>
        <w:left w:val="none" w:sz="0" w:space="0" w:color="auto"/>
        <w:bottom w:val="none" w:sz="0" w:space="0" w:color="auto"/>
        <w:right w:val="none" w:sz="0" w:space="0" w:color="auto"/>
      </w:divBdr>
    </w:div>
    <w:div w:id="1188912525">
      <w:bodyDiv w:val="1"/>
      <w:marLeft w:val="0"/>
      <w:marRight w:val="0"/>
      <w:marTop w:val="0"/>
      <w:marBottom w:val="0"/>
      <w:divBdr>
        <w:top w:val="none" w:sz="0" w:space="0" w:color="auto"/>
        <w:left w:val="none" w:sz="0" w:space="0" w:color="auto"/>
        <w:bottom w:val="none" w:sz="0" w:space="0" w:color="auto"/>
        <w:right w:val="none" w:sz="0" w:space="0" w:color="auto"/>
      </w:divBdr>
    </w:div>
    <w:div w:id="1189181664">
      <w:bodyDiv w:val="1"/>
      <w:marLeft w:val="0"/>
      <w:marRight w:val="0"/>
      <w:marTop w:val="0"/>
      <w:marBottom w:val="0"/>
      <w:divBdr>
        <w:top w:val="none" w:sz="0" w:space="0" w:color="auto"/>
        <w:left w:val="none" w:sz="0" w:space="0" w:color="auto"/>
        <w:bottom w:val="none" w:sz="0" w:space="0" w:color="auto"/>
        <w:right w:val="none" w:sz="0" w:space="0" w:color="auto"/>
      </w:divBdr>
    </w:div>
    <w:div w:id="1189565180">
      <w:bodyDiv w:val="1"/>
      <w:marLeft w:val="0"/>
      <w:marRight w:val="0"/>
      <w:marTop w:val="0"/>
      <w:marBottom w:val="0"/>
      <w:divBdr>
        <w:top w:val="none" w:sz="0" w:space="0" w:color="auto"/>
        <w:left w:val="none" w:sz="0" w:space="0" w:color="auto"/>
        <w:bottom w:val="none" w:sz="0" w:space="0" w:color="auto"/>
        <w:right w:val="none" w:sz="0" w:space="0" w:color="auto"/>
      </w:divBdr>
    </w:div>
    <w:div w:id="1189951871">
      <w:bodyDiv w:val="1"/>
      <w:marLeft w:val="0"/>
      <w:marRight w:val="0"/>
      <w:marTop w:val="0"/>
      <w:marBottom w:val="0"/>
      <w:divBdr>
        <w:top w:val="none" w:sz="0" w:space="0" w:color="auto"/>
        <w:left w:val="none" w:sz="0" w:space="0" w:color="auto"/>
        <w:bottom w:val="none" w:sz="0" w:space="0" w:color="auto"/>
        <w:right w:val="none" w:sz="0" w:space="0" w:color="auto"/>
      </w:divBdr>
    </w:div>
    <w:div w:id="1191184164">
      <w:bodyDiv w:val="1"/>
      <w:marLeft w:val="0"/>
      <w:marRight w:val="0"/>
      <w:marTop w:val="0"/>
      <w:marBottom w:val="0"/>
      <w:divBdr>
        <w:top w:val="none" w:sz="0" w:space="0" w:color="auto"/>
        <w:left w:val="none" w:sz="0" w:space="0" w:color="auto"/>
        <w:bottom w:val="none" w:sz="0" w:space="0" w:color="auto"/>
        <w:right w:val="none" w:sz="0" w:space="0" w:color="auto"/>
      </w:divBdr>
    </w:div>
    <w:div w:id="1191382951">
      <w:bodyDiv w:val="1"/>
      <w:marLeft w:val="0"/>
      <w:marRight w:val="0"/>
      <w:marTop w:val="0"/>
      <w:marBottom w:val="0"/>
      <w:divBdr>
        <w:top w:val="none" w:sz="0" w:space="0" w:color="auto"/>
        <w:left w:val="none" w:sz="0" w:space="0" w:color="auto"/>
        <w:bottom w:val="none" w:sz="0" w:space="0" w:color="auto"/>
        <w:right w:val="none" w:sz="0" w:space="0" w:color="auto"/>
      </w:divBdr>
    </w:div>
    <w:div w:id="1191600602">
      <w:bodyDiv w:val="1"/>
      <w:marLeft w:val="0"/>
      <w:marRight w:val="0"/>
      <w:marTop w:val="0"/>
      <w:marBottom w:val="0"/>
      <w:divBdr>
        <w:top w:val="none" w:sz="0" w:space="0" w:color="auto"/>
        <w:left w:val="none" w:sz="0" w:space="0" w:color="auto"/>
        <w:bottom w:val="none" w:sz="0" w:space="0" w:color="auto"/>
        <w:right w:val="none" w:sz="0" w:space="0" w:color="auto"/>
      </w:divBdr>
    </w:div>
    <w:div w:id="1191647761">
      <w:bodyDiv w:val="1"/>
      <w:marLeft w:val="0"/>
      <w:marRight w:val="0"/>
      <w:marTop w:val="0"/>
      <w:marBottom w:val="0"/>
      <w:divBdr>
        <w:top w:val="none" w:sz="0" w:space="0" w:color="auto"/>
        <w:left w:val="none" w:sz="0" w:space="0" w:color="auto"/>
        <w:bottom w:val="none" w:sz="0" w:space="0" w:color="auto"/>
        <w:right w:val="none" w:sz="0" w:space="0" w:color="auto"/>
      </w:divBdr>
    </w:div>
    <w:div w:id="1191651352">
      <w:bodyDiv w:val="1"/>
      <w:marLeft w:val="0"/>
      <w:marRight w:val="0"/>
      <w:marTop w:val="0"/>
      <w:marBottom w:val="0"/>
      <w:divBdr>
        <w:top w:val="none" w:sz="0" w:space="0" w:color="auto"/>
        <w:left w:val="none" w:sz="0" w:space="0" w:color="auto"/>
        <w:bottom w:val="none" w:sz="0" w:space="0" w:color="auto"/>
        <w:right w:val="none" w:sz="0" w:space="0" w:color="auto"/>
      </w:divBdr>
    </w:div>
    <w:div w:id="1191727160">
      <w:bodyDiv w:val="1"/>
      <w:marLeft w:val="0"/>
      <w:marRight w:val="0"/>
      <w:marTop w:val="0"/>
      <w:marBottom w:val="0"/>
      <w:divBdr>
        <w:top w:val="none" w:sz="0" w:space="0" w:color="auto"/>
        <w:left w:val="none" w:sz="0" w:space="0" w:color="auto"/>
        <w:bottom w:val="none" w:sz="0" w:space="0" w:color="auto"/>
        <w:right w:val="none" w:sz="0" w:space="0" w:color="auto"/>
      </w:divBdr>
    </w:div>
    <w:div w:id="1192498040">
      <w:bodyDiv w:val="1"/>
      <w:marLeft w:val="0"/>
      <w:marRight w:val="0"/>
      <w:marTop w:val="0"/>
      <w:marBottom w:val="0"/>
      <w:divBdr>
        <w:top w:val="none" w:sz="0" w:space="0" w:color="auto"/>
        <w:left w:val="none" w:sz="0" w:space="0" w:color="auto"/>
        <w:bottom w:val="none" w:sz="0" w:space="0" w:color="auto"/>
        <w:right w:val="none" w:sz="0" w:space="0" w:color="auto"/>
      </w:divBdr>
    </w:div>
    <w:div w:id="1192765598">
      <w:bodyDiv w:val="1"/>
      <w:marLeft w:val="0"/>
      <w:marRight w:val="0"/>
      <w:marTop w:val="0"/>
      <w:marBottom w:val="0"/>
      <w:divBdr>
        <w:top w:val="none" w:sz="0" w:space="0" w:color="auto"/>
        <w:left w:val="none" w:sz="0" w:space="0" w:color="auto"/>
        <w:bottom w:val="none" w:sz="0" w:space="0" w:color="auto"/>
        <w:right w:val="none" w:sz="0" w:space="0" w:color="auto"/>
      </w:divBdr>
    </w:div>
    <w:div w:id="1192962418">
      <w:bodyDiv w:val="1"/>
      <w:marLeft w:val="0"/>
      <w:marRight w:val="0"/>
      <w:marTop w:val="0"/>
      <w:marBottom w:val="0"/>
      <w:divBdr>
        <w:top w:val="none" w:sz="0" w:space="0" w:color="auto"/>
        <w:left w:val="none" w:sz="0" w:space="0" w:color="auto"/>
        <w:bottom w:val="none" w:sz="0" w:space="0" w:color="auto"/>
        <w:right w:val="none" w:sz="0" w:space="0" w:color="auto"/>
      </w:divBdr>
    </w:div>
    <w:div w:id="1193111664">
      <w:bodyDiv w:val="1"/>
      <w:marLeft w:val="0"/>
      <w:marRight w:val="0"/>
      <w:marTop w:val="0"/>
      <w:marBottom w:val="0"/>
      <w:divBdr>
        <w:top w:val="none" w:sz="0" w:space="0" w:color="auto"/>
        <w:left w:val="none" w:sz="0" w:space="0" w:color="auto"/>
        <w:bottom w:val="none" w:sz="0" w:space="0" w:color="auto"/>
        <w:right w:val="none" w:sz="0" w:space="0" w:color="auto"/>
      </w:divBdr>
    </w:div>
    <w:div w:id="1193228844">
      <w:bodyDiv w:val="1"/>
      <w:marLeft w:val="0"/>
      <w:marRight w:val="0"/>
      <w:marTop w:val="0"/>
      <w:marBottom w:val="0"/>
      <w:divBdr>
        <w:top w:val="none" w:sz="0" w:space="0" w:color="auto"/>
        <w:left w:val="none" w:sz="0" w:space="0" w:color="auto"/>
        <w:bottom w:val="none" w:sz="0" w:space="0" w:color="auto"/>
        <w:right w:val="none" w:sz="0" w:space="0" w:color="auto"/>
      </w:divBdr>
    </w:div>
    <w:div w:id="1194197470">
      <w:bodyDiv w:val="1"/>
      <w:marLeft w:val="0"/>
      <w:marRight w:val="0"/>
      <w:marTop w:val="0"/>
      <w:marBottom w:val="0"/>
      <w:divBdr>
        <w:top w:val="none" w:sz="0" w:space="0" w:color="auto"/>
        <w:left w:val="none" w:sz="0" w:space="0" w:color="auto"/>
        <w:bottom w:val="none" w:sz="0" w:space="0" w:color="auto"/>
        <w:right w:val="none" w:sz="0" w:space="0" w:color="auto"/>
      </w:divBdr>
    </w:div>
    <w:div w:id="1194272565">
      <w:bodyDiv w:val="1"/>
      <w:marLeft w:val="0"/>
      <w:marRight w:val="0"/>
      <w:marTop w:val="0"/>
      <w:marBottom w:val="0"/>
      <w:divBdr>
        <w:top w:val="none" w:sz="0" w:space="0" w:color="auto"/>
        <w:left w:val="none" w:sz="0" w:space="0" w:color="auto"/>
        <w:bottom w:val="none" w:sz="0" w:space="0" w:color="auto"/>
        <w:right w:val="none" w:sz="0" w:space="0" w:color="auto"/>
      </w:divBdr>
    </w:div>
    <w:div w:id="1194344430">
      <w:bodyDiv w:val="1"/>
      <w:marLeft w:val="0"/>
      <w:marRight w:val="0"/>
      <w:marTop w:val="0"/>
      <w:marBottom w:val="0"/>
      <w:divBdr>
        <w:top w:val="none" w:sz="0" w:space="0" w:color="auto"/>
        <w:left w:val="none" w:sz="0" w:space="0" w:color="auto"/>
        <w:bottom w:val="none" w:sz="0" w:space="0" w:color="auto"/>
        <w:right w:val="none" w:sz="0" w:space="0" w:color="auto"/>
      </w:divBdr>
    </w:div>
    <w:div w:id="1194735469">
      <w:bodyDiv w:val="1"/>
      <w:marLeft w:val="0"/>
      <w:marRight w:val="0"/>
      <w:marTop w:val="0"/>
      <w:marBottom w:val="0"/>
      <w:divBdr>
        <w:top w:val="none" w:sz="0" w:space="0" w:color="auto"/>
        <w:left w:val="none" w:sz="0" w:space="0" w:color="auto"/>
        <w:bottom w:val="none" w:sz="0" w:space="0" w:color="auto"/>
        <w:right w:val="none" w:sz="0" w:space="0" w:color="auto"/>
      </w:divBdr>
    </w:div>
    <w:div w:id="1194921791">
      <w:bodyDiv w:val="1"/>
      <w:marLeft w:val="0"/>
      <w:marRight w:val="0"/>
      <w:marTop w:val="0"/>
      <w:marBottom w:val="0"/>
      <w:divBdr>
        <w:top w:val="none" w:sz="0" w:space="0" w:color="auto"/>
        <w:left w:val="none" w:sz="0" w:space="0" w:color="auto"/>
        <w:bottom w:val="none" w:sz="0" w:space="0" w:color="auto"/>
        <w:right w:val="none" w:sz="0" w:space="0" w:color="auto"/>
      </w:divBdr>
    </w:div>
    <w:div w:id="1195340150">
      <w:bodyDiv w:val="1"/>
      <w:marLeft w:val="0"/>
      <w:marRight w:val="0"/>
      <w:marTop w:val="0"/>
      <w:marBottom w:val="0"/>
      <w:divBdr>
        <w:top w:val="none" w:sz="0" w:space="0" w:color="auto"/>
        <w:left w:val="none" w:sz="0" w:space="0" w:color="auto"/>
        <w:bottom w:val="none" w:sz="0" w:space="0" w:color="auto"/>
        <w:right w:val="none" w:sz="0" w:space="0" w:color="auto"/>
      </w:divBdr>
    </w:div>
    <w:div w:id="1196113975">
      <w:bodyDiv w:val="1"/>
      <w:marLeft w:val="0"/>
      <w:marRight w:val="0"/>
      <w:marTop w:val="0"/>
      <w:marBottom w:val="0"/>
      <w:divBdr>
        <w:top w:val="none" w:sz="0" w:space="0" w:color="auto"/>
        <w:left w:val="none" w:sz="0" w:space="0" w:color="auto"/>
        <w:bottom w:val="none" w:sz="0" w:space="0" w:color="auto"/>
        <w:right w:val="none" w:sz="0" w:space="0" w:color="auto"/>
      </w:divBdr>
    </w:div>
    <w:div w:id="1196651434">
      <w:bodyDiv w:val="1"/>
      <w:marLeft w:val="0"/>
      <w:marRight w:val="0"/>
      <w:marTop w:val="0"/>
      <w:marBottom w:val="0"/>
      <w:divBdr>
        <w:top w:val="none" w:sz="0" w:space="0" w:color="auto"/>
        <w:left w:val="none" w:sz="0" w:space="0" w:color="auto"/>
        <w:bottom w:val="none" w:sz="0" w:space="0" w:color="auto"/>
        <w:right w:val="none" w:sz="0" w:space="0" w:color="auto"/>
      </w:divBdr>
    </w:div>
    <w:div w:id="1197038534">
      <w:bodyDiv w:val="1"/>
      <w:marLeft w:val="0"/>
      <w:marRight w:val="0"/>
      <w:marTop w:val="0"/>
      <w:marBottom w:val="0"/>
      <w:divBdr>
        <w:top w:val="none" w:sz="0" w:space="0" w:color="auto"/>
        <w:left w:val="none" w:sz="0" w:space="0" w:color="auto"/>
        <w:bottom w:val="none" w:sz="0" w:space="0" w:color="auto"/>
        <w:right w:val="none" w:sz="0" w:space="0" w:color="auto"/>
      </w:divBdr>
    </w:div>
    <w:div w:id="1198010981">
      <w:bodyDiv w:val="1"/>
      <w:marLeft w:val="0"/>
      <w:marRight w:val="0"/>
      <w:marTop w:val="0"/>
      <w:marBottom w:val="0"/>
      <w:divBdr>
        <w:top w:val="none" w:sz="0" w:space="0" w:color="auto"/>
        <w:left w:val="none" w:sz="0" w:space="0" w:color="auto"/>
        <w:bottom w:val="none" w:sz="0" w:space="0" w:color="auto"/>
        <w:right w:val="none" w:sz="0" w:space="0" w:color="auto"/>
      </w:divBdr>
    </w:div>
    <w:div w:id="1198471757">
      <w:bodyDiv w:val="1"/>
      <w:marLeft w:val="0"/>
      <w:marRight w:val="0"/>
      <w:marTop w:val="0"/>
      <w:marBottom w:val="0"/>
      <w:divBdr>
        <w:top w:val="none" w:sz="0" w:space="0" w:color="auto"/>
        <w:left w:val="none" w:sz="0" w:space="0" w:color="auto"/>
        <w:bottom w:val="none" w:sz="0" w:space="0" w:color="auto"/>
        <w:right w:val="none" w:sz="0" w:space="0" w:color="auto"/>
      </w:divBdr>
    </w:div>
    <w:div w:id="1199664586">
      <w:bodyDiv w:val="1"/>
      <w:marLeft w:val="0"/>
      <w:marRight w:val="0"/>
      <w:marTop w:val="0"/>
      <w:marBottom w:val="0"/>
      <w:divBdr>
        <w:top w:val="none" w:sz="0" w:space="0" w:color="auto"/>
        <w:left w:val="none" w:sz="0" w:space="0" w:color="auto"/>
        <w:bottom w:val="none" w:sz="0" w:space="0" w:color="auto"/>
        <w:right w:val="none" w:sz="0" w:space="0" w:color="auto"/>
      </w:divBdr>
    </w:div>
    <w:div w:id="1200363746">
      <w:bodyDiv w:val="1"/>
      <w:marLeft w:val="0"/>
      <w:marRight w:val="0"/>
      <w:marTop w:val="0"/>
      <w:marBottom w:val="0"/>
      <w:divBdr>
        <w:top w:val="none" w:sz="0" w:space="0" w:color="auto"/>
        <w:left w:val="none" w:sz="0" w:space="0" w:color="auto"/>
        <w:bottom w:val="none" w:sz="0" w:space="0" w:color="auto"/>
        <w:right w:val="none" w:sz="0" w:space="0" w:color="auto"/>
      </w:divBdr>
    </w:div>
    <w:div w:id="1200555500">
      <w:bodyDiv w:val="1"/>
      <w:marLeft w:val="0"/>
      <w:marRight w:val="0"/>
      <w:marTop w:val="0"/>
      <w:marBottom w:val="0"/>
      <w:divBdr>
        <w:top w:val="none" w:sz="0" w:space="0" w:color="auto"/>
        <w:left w:val="none" w:sz="0" w:space="0" w:color="auto"/>
        <w:bottom w:val="none" w:sz="0" w:space="0" w:color="auto"/>
        <w:right w:val="none" w:sz="0" w:space="0" w:color="auto"/>
      </w:divBdr>
    </w:div>
    <w:div w:id="1200782522">
      <w:bodyDiv w:val="1"/>
      <w:marLeft w:val="0"/>
      <w:marRight w:val="0"/>
      <w:marTop w:val="0"/>
      <w:marBottom w:val="0"/>
      <w:divBdr>
        <w:top w:val="none" w:sz="0" w:space="0" w:color="auto"/>
        <w:left w:val="none" w:sz="0" w:space="0" w:color="auto"/>
        <w:bottom w:val="none" w:sz="0" w:space="0" w:color="auto"/>
        <w:right w:val="none" w:sz="0" w:space="0" w:color="auto"/>
      </w:divBdr>
    </w:div>
    <w:div w:id="1201359346">
      <w:bodyDiv w:val="1"/>
      <w:marLeft w:val="0"/>
      <w:marRight w:val="0"/>
      <w:marTop w:val="0"/>
      <w:marBottom w:val="0"/>
      <w:divBdr>
        <w:top w:val="none" w:sz="0" w:space="0" w:color="auto"/>
        <w:left w:val="none" w:sz="0" w:space="0" w:color="auto"/>
        <w:bottom w:val="none" w:sz="0" w:space="0" w:color="auto"/>
        <w:right w:val="none" w:sz="0" w:space="0" w:color="auto"/>
      </w:divBdr>
    </w:div>
    <w:div w:id="1201472738">
      <w:bodyDiv w:val="1"/>
      <w:marLeft w:val="0"/>
      <w:marRight w:val="0"/>
      <w:marTop w:val="0"/>
      <w:marBottom w:val="0"/>
      <w:divBdr>
        <w:top w:val="none" w:sz="0" w:space="0" w:color="auto"/>
        <w:left w:val="none" w:sz="0" w:space="0" w:color="auto"/>
        <w:bottom w:val="none" w:sz="0" w:space="0" w:color="auto"/>
        <w:right w:val="none" w:sz="0" w:space="0" w:color="auto"/>
      </w:divBdr>
    </w:div>
    <w:div w:id="1201478106">
      <w:bodyDiv w:val="1"/>
      <w:marLeft w:val="0"/>
      <w:marRight w:val="0"/>
      <w:marTop w:val="0"/>
      <w:marBottom w:val="0"/>
      <w:divBdr>
        <w:top w:val="none" w:sz="0" w:space="0" w:color="auto"/>
        <w:left w:val="none" w:sz="0" w:space="0" w:color="auto"/>
        <w:bottom w:val="none" w:sz="0" w:space="0" w:color="auto"/>
        <w:right w:val="none" w:sz="0" w:space="0" w:color="auto"/>
      </w:divBdr>
    </w:div>
    <w:div w:id="1201741125">
      <w:bodyDiv w:val="1"/>
      <w:marLeft w:val="0"/>
      <w:marRight w:val="0"/>
      <w:marTop w:val="0"/>
      <w:marBottom w:val="0"/>
      <w:divBdr>
        <w:top w:val="none" w:sz="0" w:space="0" w:color="auto"/>
        <w:left w:val="none" w:sz="0" w:space="0" w:color="auto"/>
        <w:bottom w:val="none" w:sz="0" w:space="0" w:color="auto"/>
        <w:right w:val="none" w:sz="0" w:space="0" w:color="auto"/>
      </w:divBdr>
    </w:div>
    <w:div w:id="1201748560">
      <w:bodyDiv w:val="1"/>
      <w:marLeft w:val="0"/>
      <w:marRight w:val="0"/>
      <w:marTop w:val="0"/>
      <w:marBottom w:val="0"/>
      <w:divBdr>
        <w:top w:val="none" w:sz="0" w:space="0" w:color="auto"/>
        <w:left w:val="none" w:sz="0" w:space="0" w:color="auto"/>
        <w:bottom w:val="none" w:sz="0" w:space="0" w:color="auto"/>
        <w:right w:val="none" w:sz="0" w:space="0" w:color="auto"/>
      </w:divBdr>
    </w:div>
    <w:div w:id="1201816967">
      <w:bodyDiv w:val="1"/>
      <w:marLeft w:val="0"/>
      <w:marRight w:val="0"/>
      <w:marTop w:val="0"/>
      <w:marBottom w:val="0"/>
      <w:divBdr>
        <w:top w:val="none" w:sz="0" w:space="0" w:color="auto"/>
        <w:left w:val="none" w:sz="0" w:space="0" w:color="auto"/>
        <w:bottom w:val="none" w:sz="0" w:space="0" w:color="auto"/>
        <w:right w:val="none" w:sz="0" w:space="0" w:color="auto"/>
      </w:divBdr>
    </w:div>
    <w:div w:id="1201819072">
      <w:bodyDiv w:val="1"/>
      <w:marLeft w:val="0"/>
      <w:marRight w:val="0"/>
      <w:marTop w:val="0"/>
      <w:marBottom w:val="0"/>
      <w:divBdr>
        <w:top w:val="none" w:sz="0" w:space="0" w:color="auto"/>
        <w:left w:val="none" w:sz="0" w:space="0" w:color="auto"/>
        <w:bottom w:val="none" w:sz="0" w:space="0" w:color="auto"/>
        <w:right w:val="none" w:sz="0" w:space="0" w:color="auto"/>
      </w:divBdr>
    </w:div>
    <w:div w:id="1202478436">
      <w:bodyDiv w:val="1"/>
      <w:marLeft w:val="0"/>
      <w:marRight w:val="0"/>
      <w:marTop w:val="0"/>
      <w:marBottom w:val="0"/>
      <w:divBdr>
        <w:top w:val="none" w:sz="0" w:space="0" w:color="auto"/>
        <w:left w:val="none" w:sz="0" w:space="0" w:color="auto"/>
        <w:bottom w:val="none" w:sz="0" w:space="0" w:color="auto"/>
        <w:right w:val="none" w:sz="0" w:space="0" w:color="auto"/>
      </w:divBdr>
    </w:div>
    <w:div w:id="1203207071">
      <w:bodyDiv w:val="1"/>
      <w:marLeft w:val="0"/>
      <w:marRight w:val="0"/>
      <w:marTop w:val="0"/>
      <w:marBottom w:val="0"/>
      <w:divBdr>
        <w:top w:val="none" w:sz="0" w:space="0" w:color="auto"/>
        <w:left w:val="none" w:sz="0" w:space="0" w:color="auto"/>
        <w:bottom w:val="none" w:sz="0" w:space="0" w:color="auto"/>
        <w:right w:val="none" w:sz="0" w:space="0" w:color="auto"/>
      </w:divBdr>
    </w:div>
    <w:div w:id="1203982842">
      <w:bodyDiv w:val="1"/>
      <w:marLeft w:val="0"/>
      <w:marRight w:val="0"/>
      <w:marTop w:val="0"/>
      <w:marBottom w:val="0"/>
      <w:divBdr>
        <w:top w:val="none" w:sz="0" w:space="0" w:color="auto"/>
        <w:left w:val="none" w:sz="0" w:space="0" w:color="auto"/>
        <w:bottom w:val="none" w:sz="0" w:space="0" w:color="auto"/>
        <w:right w:val="none" w:sz="0" w:space="0" w:color="auto"/>
      </w:divBdr>
    </w:div>
    <w:div w:id="1204101347">
      <w:bodyDiv w:val="1"/>
      <w:marLeft w:val="0"/>
      <w:marRight w:val="0"/>
      <w:marTop w:val="0"/>
      <w:marBottom w:val="0"/>
      <w:divBdr>
        <w:top w:val="none" w:sz="0" w:space="0" w:color="auto"/>
        <w:left w:val="none" w:sz="0" w:space="0" w:color="auto"/>
        <w:bottom w:val="none" w:sz="0" w:space="0" w:color="auto"/>
        <w:right w:val="none" w:sz="0" w:space="0" w:color="auto"/>
      </w:divBdr>
    </w:div>
    <w:div w:id="1205749027">
      <w:bodyDiv w:val="1"/>
      <w:marLeft w:val="0"/>
      <w:marRight w:val="0"/>
      <w:marTop w:val="0"/>
      <w:marBottom w:val="0"/>
      <w:divBdr>
        <w:top w:val="none" w:sz="0" w:space="0" w:color="auto"/>
        <w:left w:val="none" w:sz="0" w:space="0" w:color="auto"/>
        <w:bottom w:val="none" w:sz="0" w:space="0" w:color="auto"/>
        <w:right w:val="none" w:sz="0" w:space="0" w:color="auto"/>
      </w:divBdr>
    </w:div>
    <w:div w:id="1206211043">
      <w:bodyDiv w:val="1"/>
      <w:marLeft w:val="0"/>
      <w:marRight w:val="0"/>
      <w:marTop w:val="0"/>
      <w:marBottom w:val="0"/>
      <w:divBdr>
        <w:top w:val="none" w:sz="0" w:space="0" w:color="auto"/>
        <w:left w:val="none" w:sz="0" w:space="0" w:color="auto"/>
        <w:bottom w:val="none" w:sz="0" w:space="0" w:color="auto"/>
        <w:right w:val="none" w:sz="0" w:space="0" w:color="auto"/>
      </w:divBdr>
    </w:div>
    <w:div w:id="1206483422">
      <w:bodyDiv w:val="1"/>
      <w:marLeft w:val="0"/>
      <w:marRight w:val="0"/>
      <w:marTop w:val="0"/>
      <w:marBottom w:val="0"/>
      <w:divBdr>
        <w:top w:val="none" w:sz="0" w:space="0" w:color="auto"/>
        <w:left w:val="none" w:sz="0" w:space="0" w:color="auto"/>
        <w:bottom w:val="none" w:sz="0" w:space="0" w:color="auto"/>
        <w:right w:val="none" w:sz="0" w:space="0" w:color="auto"/>
      </w:divBdr>
    </w:div>
    <w:div w:id="1206522092">
      <w:bodyDiv w:val="1"/>
      <w:marLeft w:val="0"/>
      <w:marRight w:val="0"/>
      <w:marTop w:val="0"/>
      <w:marBottom w:val="0"/>
      <w:divBdr>
        <w:top w:val="none" w:sz="0" w:space="0" w:color="auto"/>
        <w:left w:val="none" w:sz="0" w:space="0" w:color="auto"/>
        <w:bottom w:val="none" w:sz="0" w:space="0" w:color="auto"/>
        <w:right w:val="none" w:sz="0" w:space="0" w:color="auto"/>
      </w:divBdr>
    </w:div>
    <w:div w:id="1207983427">
      <w:bodyDiv w:val="1"/>
      <w:marLeft w:val="0"/>
      <w:marRight w:val="0"/>
      <w:marTop w:val="0"/>
      <w:marBottom w:val="0"/>
      <w:divBdr>
        <w:top w:val="none" w:sz="0" w:space="0" w:color="auto"/>
        <w:left w:val="none" w:sz="0" w:space="0" w:color="auto"/>
        <w:bottom w:val="none" w:sz="0" w:space="0" w:color="auto"/>
        <w:right w:val="none" w:sz="0" w:space="0" w:color="auto"/>
      </w:divBdr>
    </w:div>
    <w:div w:id="1208908087">
      <w:bodyDiv w:val="1"/>
      <w:marLeft w:val="0"/>
      <w:marRight w:val="0"/>
      <w:marTop w:val="0"/>
      <w:marBottom w:val="0"/>
      <w:divBdr>
        <w:top w:val="none" w:sz="0" w:space="0" w:color="auto"/>
        <w:left w:val="none" w:sz="0" w:space="0" w:color="auto"/>
        <w:bottom w:val="none" w:sz="0" w:space="0" w:color="auto"/>
        <w:right w:val="none" w:sz="0" w:space="0" w:color="auto"/>
      </w:divBdr>
    </w:div>
    <w:div w:id="1209026253">
      <w:bodyDiv w:val="1"/>
      <w:marLeft w:val="0"/>
      <w:marRight w:val="0"/>
      <w:marTop w:val="0"/>
      <w:marBottom w:val="0"/>
      <w:divBdr>
        <w:top w:val="none" w:sz="0" w:space="0" w:color="auto"/>
        <w:left w:val="none" w:sz="0" w:space="0" w:color="auto"/>
        <w:bottom w:val="none" w:sz="0" w:space="0" w:color="auto"/>
        <w:right w:val="none" w:sz="0" w:space="0" w:color="auto"/>
      </w:divBdr>
    </w:div>
    <w:div w:id="1209102177">
      <w:bodyDiv w:val="1"/>
      <w:marLeft w:val="0"/>
      <w:marRight w:val="0"/>
      <w:marTop w:val="0"/>
      <w:marBottom w:val="0"/>
      <w:divBdr>
        <w:top w:val="none" w:sz="0" w:space="0" w:color="auto"/>
        <w:left w:val="none" w:sz="0" w:space="0" w:color="auto"/>
        <w:bottom w:val="none" w:sz="0" w:space="0" w:color="auto"/>
        <w:right w:val="none" w:sz="0" w:space="0" w:color="auto"/>
      </w:divBdr>
    </w:div>
    <w:div w:id="1210343143">
      <w:bodyDiv w:val="1"/>
      <w:marLeft w:val="0"/>
      <w:marRight w:val="0"/>
      <w:marTop w:val="0"/>
      <w:marBottom w:val="0"/>
      <w:divBdr>
        <w:top w:val="none" w:sz="0" w:space="0" w:color="auto"/>
        <w:left w:val="none" w:sz="0" w:space="0" w:color="auto"/>
        <w:bottom w:val="none" w:sz="0" w:space="0" w:color="auto"/>
        <w:right w:val="none" w:sz="0" w:space="0" w:color="auto"/>
      </w:divBdr>
    </w:div>
    <w:div w:id="1210647653">
      <w:bodyDiv w:val="1"/>
      <w:marLeft w:val="0"/>
      <w:marRight w:val="0"/>
      <w:marTop w:val="0"/>
      <w:marBottom w:val="0"/>
      <w:divBdr>
        <w:top w:val="none" w:sz="0" w:space="0" w:color="auto"/>
        <w:left w:val="none" w:sz="0" w:space="0" w:color="auto"/>
        <w:bottom w:val="none" w:sz="0" w:space="0" w:color="auto"/>
        <w:right w:val="none" w:sz="0" w:space="0" w:color="auto"/>
      </w:divBdr>
    </w:div>
    <w:div w:id="1211068422">
      <w:bodyDiv w:val="1"/>
      <w:marLeft w:val="0"/>
      <w:marRight w:val="0"/>
      <w:marTop w:val="0"/>
      <w:marBottom w:val="0"/>
      <w:divBdr>
        <w:top w:val="none" w:sz="0" w:space="0" w:color="auto"/>
        <w:left w:val="none" w:sz="0" w:space="0" w:color="auto"/>
        <w:bottom w:val="none" w:sz="0" w:space="0" w:color="auto"/>
        <w:right w:val="none" w:sz="0" w:space="0" w:color="auto"/>
      </w:divBdr>
    </w:div>
    <w:div w:id="1211308506">
      <w:bodyDiv w:val="1"/>
      <w:marLeft w:val="0"/>
      <w:marRight w:val="0"/>
      <w:marTop w:val="0"/>
      <w:marBottom w:val="0"/>
      <w:divBdr>
        <w:top w:val="none" w:sz="0" w:space="0" w:color="auto"/>
        <w:left w:val="none" w:sz="0" w:space="0" w:color="auto"/>
        <w:bottom w:val="none" w:sz="0" w:space="0" w:color="auto"/>
        <w:right w:val="none" w:sz="0" w:space="0" w:color="auto"/>
      </w:divBdr>
    </w:div>
    <w:div w:id="1211377518">
      <w:bodyDiv w:val="1"/>
      <w:marLeft w:val="0"/>
      <w:marRight w:val="0"/>
      <w:marTop w:val="0"/>
      <w:marBottom w:val="0"/>
      <w:divBdr>
        <w:top w:val="none" w:sz="0" w:space="0" w:color="auto"/>
        <w:left w:val="none" w:sz="0" w:space="0" w:color="auto"/>
        <w:bottom w:val="none" w:sz="0" w:space="0" w:color="auto"/>
        <w:right w:val="none" w:sz="0" w:space="0" w:color="auto"/>
      </w:divBdr>
    </w:div>
    <w:div w:id="1211575577">
      <w:bodyDiv w:val="1"/>
      <w:marLeft w:val="0"/>
      <w:marRight w:val="0"/>
      <w:marTop w:val="0"/>
      <w:marBottom w:val="0"/>
      <w:divBdr>
        <w:top w:val="none" w:sz="0" w:space="0" w:color="auto"/>
        <w:left w:val="none" w:sz="0" w:space="0" w:color="auto"/>
        <w:bottom w:val="none" w:sz="0" w:space="0" w:color="auto"/>
        <w:right w:val="none" w:sz="0" w:space="0" w:color="auto"/>
      </w:divBdr>
    </w:div>
    <w:div w:id="1211915892">
      <w:bodyDiv w:val="1"/>
      <w:marLeft w:val="0"/>
      <w:marRight w:val="0"/>
      <w:marTop w:val="0"/>
      <w:marBottom w:val="0"/>
      <w:divBdr>
        <w:top w:val="none" w:sz="0" w:space="0" w:color="auto"/>
        <w:left w:val="none" w:sz="0" w:space="0" w:color="auto"/>
        <w:bottom w:val="none" w:sz="0" w:space="0" w:color="auto"/>
        <w:right w:val="none" w:sz="0" w:space="0" w:color="auto"/>
      </w:divBdr>
    </w:div>
    <w:div w:id="1212185259">
      <w:bodyDiv w:val="1"/>
      <w:marLeft w:val="0"/>
      <w:marRight w:val="0"/>
      <w:marTop w:val="0"/>
      <w:marBottom w:val="0"/>
      <w:divBdr>
        <w:top w:val="none" w:sz="0" w:space="0" w:color="auto"/>
        <w:left w:val="none" w:sz="0" w:space="0" w:color="auto"/>
        <w:bottom w:val="none" w:sz="0" w:space="0" w:color="auto"/>
        <w:right w:val="none" w:sz="0" w:space="0" w:color="auto"/>
      </w:divBdr>
    </w:div>
    <w:div w:id="1212573906">
      <w:bodyDiv w:val="1"/>
      <w:marLeft w:val="0"/>
      <w:marRight w:val="0"/>
      <w:marTop w:val="0"/>
      <w:marBottom w:val="0"/>
      <w:divBdr>
        <w:top w:val="none" w:sz="0" w:space="0" w:color="auto"/>
        <w:left w:val="none" w:sz="0" w:space="0" w:color="auto"/>
        <w:bottom w:val="none" w:sz="0" w:space="0" w:color="auto"/>
        <w:right w:val="none" w:sz="0" w:space="0" w:color="auto"/>
      </w:divBdr>
    </w:div>
    <w:div w:id="1213419558">
      <w:bodyDiv w:val="1"/>
      <w:marLeft w:val="0"/>
      <w:marRight w:val="0"/>
      <w:marTop w:val="0"/>
      <w:marBottom w:val="0"/>
      <w:divBdr>
        <w:top w:val="none" w:sz="0" w:space="0" w:color="auto"/>
        <w:left w:val="none" w:sz="0" w:space="0" w:color="auto"/>
        <w:bottom w:val="none" w:sz="0" w:space="0" w:color="auto"/>
        <w:right w:val="none" w:sz="0" w:space="0" w:color="auto"/>
      </w:divBdr>
    </w:div>
    <w:div w:id="1213687337">
      <w:bodyDiv w:val="1"/>
      <w:marLeft w:val="0"/>
      <w:marRight w:val="0"/>
      <w:marTop w:val="0"/>
      <w:marBottom w:val="0"/>
      <w:divBdr>
        <w:top w:val="none" w:sz="0" w:space="0" w:color="auto"/>
        <w:left w:val="none" w:sz="0" w:space="0" w:color="auto"/>
        <w:bottom w:val="none" w:sz="0" w:space="0" w:color="auto"/>
        <w:right w:val="none" w:sz="0" w:space="0" w:color="auto"/>
      </w:divBdr>
    </w:div>
    <w:div w:id="1214149434">
      <w:bodyDiv w:val="1"/>
      <w:marLeft w:val="0"/>
      <w:marRight w:val="0"/>
      <w:marTop w:val="0"/>
      <w:marBottom w:val="0"/>
      <w:divBdr>
        <w:top w:val="none" w:sz="0" w:space="0" w:color="auto"/>
        <w:left w:val="none" w:sz="0" w:space="0" w:color="auto"/>
        <w:bottom w:val="none" w:sz="0" w:space="0" w:color="auto"/>
        <w:right w:val="none" w:sz="0" w:space="0" w:color="auto"/>
      </w:divBdr>
    </w:div>
    <w:div w:id="1214388249">
      <w:bodyDiv w:val="1"/>
      <w:marLeft w:val="0"/>
      <w:marRight w:val="0"/>
      <w:marTop w:val="0"/>
      <w:marBottom w:val="0"/>
      <w:divBdr>
        <w:top w:val="none" w:sz="0" w:space="0" w:color="auto"/>
        <w:left w:val="none" w:sz="0" w:space="0" w:color="auto"/>
        <w:bottom w:val="none" w:sz="0" w:space="0" w:color="auto"/>
        <w:right w:val="none" w:sz="0" w:space="0" w:color="auto"/>
      </w:divBdr>
    </w:div>
    <w:div w:id="1215578697">
      <w:bodyDiv w:val="1"/>
      <w:marLeft w:val="0"/>
      <w:marRight w:val="0"/>
      <w:marTop w:val="0"/>
      <w:marBottom w:val="0"/>
      <w:divBdr>
        <w:top w:val="none" w:sz="0" w:space="0" w:color="auto"/>
        <w:left w:val="none" w:sz="0" w:space="0" w:color="auto"/>
        <w:bottom w:val="none" w:sz="0" w:space="0" w:color="auto"/>
        <w:right w:val="none" w:sz="0" w:space="0" w:color="auto"/>
      </w:divBdr>
    </w:div>
    <w:div w:id="1215579332">
      <w:bodyDiv w:val="1"/>
      <w:marLeft w:val="0"/>
      <w:marRight w:val="0"/>
      <w:marTop w:val="0"/>
      <w:marBottom w:val="0"/>
      <w:divBdr>
        <w:top w:val="none" w:sz="0" w:space="0" w:color="auto"/>
        <w:left w:val="none" w:sz="0" w:space="0" w:color="auto"/>
        <w:bottom w:val="none" w:sz="0" w:space="0" w:color="auto"/>
        <w:right w:val="none" w:sz="0" w:space="0" w:color="auto"/>
      </w:divBdr>
    </w:div>
    <w:div w:id="1216041874">
      <w:bodyDiv w:val="1"/>
      <w:marLeft w:val="0"/>
      <w:marRight w:val="0"/>
      <w:marTop w:val="0"/>
      <w:marBottom w:val="0"/>
      <w:divBdr>
        <w:top w:val="none" w:sz="0" w:space="0" w:color="auto"/>
        <w:left w:val="none" w:sz="0" w:space="0" w:color="auto"/>
        <w:bottom w:val="none" w:sz="0" w:space="0" w:color="auto"/>
        <w:right w:val="none" w:sz="0" w:space="0" w:color="auto"/>
      </w:divBdr>
    </w:div>
    <w:div w:id="1216114843">
      <w:bodyDiv w:val="1"/>
      <w:marLeft w:val="0"/>
      <w:marRight w:val="0"/>
      <w:marTop w:val="0"/>
      <w:marBottom w:val="0"/>
      <w:divBdr>
        <w:top w:val="none" w:sz="0" w:space="0" w:color="auto"/>
        <w:left w:val="none" w:sz="0" w:space="0" w:color="auto"/>
        <w:bottom w:val="none" w:sz="0" w:space="0" w:color="auto"/>
        <w:right w:val="none" w:sz="0" w:space="0" w:color="auto"/>
      </w:divBdr>
    </w:div>
    <w:div w:id="1216161351">
      <w:bodyDiv w:val="1"/>
      <w:marLeft w:val="0"/>
      <w:marRight w:val="0"/>
      <w:marTop w:val="0"/>
      <w:marBottom w:val="0"/>
      <w:divBdr>
        <w:top w:val="none" w:sz="0" w:space="0" w:color="auto"/>
        <w:left w:val="none" w:sz="0" w:space="0" w:color="auto"/>
        <w:bottom w:val="none" w:sz="0" w:space="0" w:color="auto"/>
        <w:right w:val="none" w:sz="0" w:space="0" w:color="auto"/>
      </w:divBdr>
    </w:div>
    <w:div w:id="1216237972">
      <w:bodyDiv w:val="1"/>
      <w:marLeft w:val="0"/>
      <w:marRight w:val="0"/>
      <w:marTop w:val="0"/>
      <w:marBottom w:val="0"/>
      <w:divBdr>
        <w:top w:val="none" w:sz="0" w:space="0" w:color="auto"/>
        <w:left w:val="none" w:sz="0" w:space="0" w:color="auto"/>
        <w:bottom w:val="none" w:sz="0" w:space="0" w:color="auto"/>
        <w:right w:val="none" w:sz="0" w:space="0" w:color="auto"/>
      </w:divBdr>
    </w:div>
    <w:div w:id="1216314983">
      <w:bodyDiv w:val="1"/>
      <w:marLeft w:val="0"/>
      <w:marRight w:val="0"/>
      <w:marTop w:val="0"/>
      <w:marBottom w:val="0"/>
      <w:divBdr>
        <w:top w:val="none" w:sz="0" w:space="0" w:color="auto"/>
        <w:left w:val="none" w:sz="0" w:space="0" w:color="auto"/>
        <w:bottom w:val="none" w:sz="0" w:space="0" w:color="auto"/>
        <w:right w:val="none" w:sz="0" w:space="0" w:color="auto"/>
      </w:divBdr>
    </w:div>
    <w:div w:id="1216699068">
      <w:bodyDiv w:val="1"/>
      <w:marLeft w:val="0"/>
      <w:marRight w:val="0"/>
      <w:marTop w:val="0"/>
      <w:marBottom w:val="0"/>
      <w:divBdr>
        <w:top w:val="none" w:sz="0" w:space="0" w:color="auto"/>
        <w:left w:val="none" w:sz="0" w:space="0" w:color="auto"/>
        <w:bottom w:val="none" w:sz="0" w:space="0" w:color="auto"/>
        <w:right w:val="none" w:sz="0" w:space="0" w:color="auto"/>
      </w:divBdr>
    </w:div>
    <w:div w:id="1216703193">
      <w:bodyDiv w:val="1"/>
      <w:marLeft w:val="0"/>
      <w:marRight w:val="0"/>
      <w:marTop w:val="0"/>
      <w:marBottom w:val="0"/>
      <w:divBdr>
        <w:top w:val="none" w:sz="0" w:space="0" w:color="auto"/>
        <w:left w:val="none" w:sz="0" w:space="0" w:color="auto"/>
        <w:bottom w:val="none" w:sz="0" w:space="0" w:color="auto"/>
        <w:right w:val="none" w:sz="0" w:space="0" w:color="auto"/>
      </w:divBdr>
    </w:div>
    <w:div w:id="1217012732">
      <w:bodyDiv w:val="1"/>
      <w:marLeft w:val="0"/>
      <w:marRight w:val="0"/>
      <w:marTop w:val="0"/>
      <w:marBottom w:val="0"/>
      <w:divBdr>
        <w:top w:val="none" w:sz="0" w:space="0" w:color="auto"/>
        <w:left w:val="none" w:sz="0" w:space="0" w:color="auto"/>
        <w:bottom w:val="none" w:sz="0" w:space="0" w:color="auto"/>
        <w:right w:val="none" w:sz="0" w:space="0" w:color="auto"/>
      </w:divBdr>
    </w:div>
    <w:div w:id="1217551593">
      <w:bodyDiv w:val="1"/>
      <w:marLeft w:val="0"/>
      <w:marRight w:val="0"/>
      <w:marTop w:val="0"/>
      <w:marBottom w:val="0"/>
      <w:divBdr>
        <w:top w:val="none" w:sz="0" w:space="0" w:color="auto"/>
        <w:left w:val="none" w:sz="0" w:space="0" w:color="auto"/>
        <w:bottom w:val="none" w:sz="0" w:space="0" w:color="auto"/>
        <w:right w:val="none" w:sz="0" w:space="0" w:color="auto"/>
      </w:divBdr>
    </w:div>
    <w:div w:id="1217552033">
      <w:bodyDiv w:val="1"/>
      <w:marLeft w:val="0"/>
      <w:marRight w:val="0"/>
      <w:marTop w:val="0"/>
      <w:marBottom w:val="0"/>
      <w:divBdr>
        <w:top w:val="none" w:sz="0" w:space="0" w:color="auto"/>
        <w:left w:val="none" w:sz="0" w:space="0" w:color="auto"/>
        <w:bottom w:val="none" w:sz="0" w:space="0" w:color="auto"/>
        <w:right w:val="none" w:sz="0" w:space="0" w:color="auto"/>
      </w:divBdr>
    </w:div>
    <w:div w:id="1218206757">
      <w:bodyDiv w:val="1"/>
      <w:marLeft w:val="0"/>
      <w:marRight w:val="0"/>
      <w:marTop w:val="0"/>
      <w:marBottom w:val="0"/>
      <w:divBdr>
        <w:top w:val="none" w:sz="0" w:space="0" w:color="auto"/>
        <w:left w:val="none" w:sz="0" w:space="0" w:color="auto"/>
        <w:bottom w:val="none" w:sz="0" w:space="0" w:color="auto"/>
        <w:right w:val="none" w:sz="0" w:space="0" w:color="auto"/>
      </w:divBdr>
    </w:div>
    <w:div w:id="1218397332">
      <w:bodyDiv w:val="1"/>
      <w:marLeft w:val="0"/>
      <w:marRight w:val="0"/>
      <w:marTop w:val="0"/>
      <w:marBottom w:val="0"/>
      <w:divBdr>
        <w:top w:val="none" w:sz="0" w:space="0" w:color="auto"/>
        <w:left w:val="none" w:sz="0" w:space="0" w:color="auto"/>
        <w:bottom w:val="none" w:sz="0" w:space="0" w:color="auto"/>
        <w:right w:val="none" w:sz="0" w:space="0" w:color="auto"/>
      </w:divBdr>
    </w:div>
    <w:div w:id="1218736143">
      <w:bodyDiv w:val="1"/>
      <w:marLeft w:val="0"/>
      <w:marRight w:val="0"/>
      <w:marTop w:val="0"/>
      <w:marBottom w:val="0"/>
      <w:divBdr>
        <w:top w:val="none" w:sz="0" w:space="0" w:color="auto"/>
        <w:left w:val="none" w:sz="0" w:space="0" w:color="auto"/>
        <w:bottom w:val="none" w:sz="0" w:space="0" w:color="auto"/>
        <w:right w:val="none" w:sz="0" w:space="0" w:color="auto"/>
      </w:divBdr>
    </w:div>
    <w:div w:id="1219626576">
      <w:bodyDiv w:val="1"/>
      <w:marLeft w:val="0"/>
      <w:marRight w:val="0"/>
      <w:marTop w:val="0"/>
      <w:marBottom w:val="0"/>
      <w:divBdr>
        <w:top w:val="none" w:sz="0" w:space="0" w:color="auto"/>
        <w:left w:val="none" w:sz="0" w:space="0" w:color="auto"/>
        <w:bottom w:val="none" w:sz="0" w:space="0" w:color="auto"/>
        <w:right w:val="none" w:sz="0" w:space="0" w:color="auto"/>
      </w:divBdr>
    </w:div>
    <w:div w:id="1219703756">
      <w:bodyDiv w:val="1"/>
      <w:marLeft w:val="0"/>
      <w:marRight w:val="0"/>
      <w:marTop w:val="0"/>
      <w:marBottom w:val="0"/>
      <w:divBdr>
        <w:top w:val="none" w:sz="0" w:space="0" w:color="auto"/>
        <w:left w:val="none" w:sz="0" w:space="0" w:color="auto"/>
        <w:bottom w:val="none" w:sz="0" w:space="0" w:color="auto"/>
        <w:right w:val="none" w:sz="0" w:space="0" w:color="auto"/>
      </w:divBdr>
    </w:div>
    <w:div w:id="1219703970">
      <w:bodyDiv w:val="1"/>
      <w:marLeft w:val="0"/>
      <w:marRight w:val="0"/>
      <w:marTop w:val="0"/>
      <w:marBottom w:val="0"/>
      <w:divBdr>
        <w:top w:val="none" w:sz="0" w:space="0" w:color="auto"/>
        <w:left w:val="none" w:sz="0" w:space="0" w:color="auto"/>
        <w:bottom w:val="none" w:sz="0" w:space="0" w:color="auto"/>
        <w:right w:val="none" w:sz="0" w:space="0" w:color="auto"/>
      </w:divBdr>
    </w:div>
    <w:div w:id="1219972313">
      <w:bodyDiv w:val="1"/>
      <w:marLeft w:val="0"/>
      <w:marRight w:val="0"/>
      <w:marTop w:val="0"/>
      <w:marBottom w:val="0"/>
      <w:divBdr>
        <w:top w:val="none" w:sz="0" w:space="0" w:color="auto"/>
        <w:left w:val="none" w:sz="0" w:space="0" w:color="auto"/>
        <w:bottom w:val="none" w:sz="0" w:space="0" w:color="auto"/>
        <w:right w:val="none" w:sz="0" w:space="0" w:color="auto"/>
      </w:divBdr>
    </w:div>
    <w:div w:id="1219972833">
      <w:bodyDiv w:val="1"/>
      <w:marLeft w:val="0"/>
      <w:marRight w:val="0"/>
      <w:marTop w:val="0"/>
      <w:marBottom w:val="0"/>
      <w:divBdr>
        <w:top w:val="none" w:sz="0" w:space="0" w:color="auto"/>
        <w:left w:val="none" w:sz="0" w:space="0" w:color="auto"/>
        <w:bottom w:val="none" w:sz="0" w:space="0" w:color="auto"/>
        <w:right w:val="none" w:sz="0" w:space="0" w:color="auto"/>
      </w:divBdr>
    </w:div>
    <w:div w:id="1220552675">
      <w:bodyDiv w:val="1"/>
      <w:marLeft w:val="0"/>
      <w:marRight w:val="0"/>
      <w:marTop w:val="0"/>
      <w:marBottom w:val="0"/>
      <w:divBdr>
        <w:top w:val="none" w:sz="0" w:space="0" w:color="auto"/>
        <w:left w:val="none" w:sz="0" w:space="0" w:color="auto"/>
        <w:bottom w:val="none" w:sz="0" w:space="0" w:color="auto"/>
        <w:right w:val="none" w:sz="0" w:space="0" w:color="auto"/>
      </w:divBdr>
    </w:div>
    <w:div w:id="1220675094">
      <w:bodyDiv w:val="1"/>
      <w:marLeft w:val="0"/>
      <w:marRight w:val="0"/>
      <w:marTop w:val="0"/>
      <w:marBottom w:val="0"/>
      <w:divBdr>
        <w:top w:val="none" w:sz="0" w:space="0" w:color="auto"/>
        <w:left w:val="none" w:sz="0" w:space="0" w:color="auto"/>
        <w:bottom w:val="none" w:sz="0" w:space="0" w:color="auto"/>
        <w:right w:val="none" w:sz="0" w:space="0" w:color="auto"/>
      </w:divBdr>
    </w:div>
    <w:div w:id="1221097344">
      <w:bodyDiv w:val="1"/>
      <w:marLeft w:val="0"/>
      <w:marRight w:val="0"/>
      <w:marTop w:val="0"/>
      <w:marBottom w:val="0"/>
      <w:divBdr>
        <w:top w:val="none" w:sz="0" w:space="0" w:color="auto"/>
        <w:left w:val="none" w:sz="0" w:space="0" w:color="auto"/>
        <w:bottom w:val="none" w:sz="0" w:space="0" w:color="auto"/>
        <w:right w:val="none" w:sz="0" w:space="0" w:color="auto"/>
      </w:divBdr>
    </w:div>
    <w:div w:id="1221212112">
      <w:bodyDiv w:val="1"/>
      <w:marLeft w:val="0"/>
      <w:marRight w:val="0"/>
      <w:marTop w:val="0"/>
      <w:marBottom w:val="0"/>
      <w:divBdr>
        <w:top w:val="none" w:sz="0" w:space="0" w:color="auto"/>
        <w:left w:val="none" w:sz="0" w:space="0" w:color="auto"/>
        <w:bottom w:val="none" w:sz="0" w:space="0" w:color="auto"/>
        <w:right w:val="none" w:sz="0" w:space="0" w:color="auto"/>
      </w:divBdr>
    </w:div>
    <w:div w:id="1221556097">
      <w:bodyDiv w:val="1"/>
      <w:marLeft w:val="0"/>
      <w:marRight w:val="0"/>
      <w:marTop w:val="0"/>
      <w:marBottom w:val="0"/>
      <w:divBdr>
        <w:top w:val="none" w:sz="0" w:space="0" w:color="auto"/>
        <w:left w:val="none" w:sz="0" w:space="0" w:color="auto"/>
        <w:bottom w:val="none" w:sz="0" w:space="0" w:color="auto"/>
        <w:right w:val="none" w:sz="0" w:space="0" w:color="auto"/>
      </w:divBdr>
    </w:div>
    <w:div w:id="1221745076">
      <w:bodyDiv w:val="1"/>
      <w:marLeft w:val="0"/>
      <w:marRight w:val="0"/>
      <w:marTop w:val="0"/>
      <w:marBottom w:val="0"/>
      <w:divBdr>
        <w:top w:val="none" w:sz="0" w:space="0" w:color="auto"/>
        <w:left w:val="none" w:sz="0" w:space="0" w:color="auto"/>
        <w:bottom w:val="none" w:sz="0" w:space="0" w:color="auto"/>
        <w:right w:val="none" w:sz="0" w:space="0" w:color="auto"/>
      </w:divBdr>
    </w:div>
    <w:div w:id="1222063214">
      <w:bodyDiv w:val="1"/>
      <w:marLeft w:val="0"/>
      <w:marRight w:val="0"/>
      <w:marTop w:val="0"/>
      <w:marBottom w:val="0"/>
      <w:divBdr>
        <w:top w:val="none" w:sz="0" w:space="0" w:color="auto"/>
        <w:left w:val="none" w:sz="0" w:space="0" w:color="auto"/>
        <w:bottom w:val="none" w:sz="0" w:space="0" w:color="auto"/>
        <w:right w:val="none" w:sz="0" w:space="0" w:color="auto"/>
      </w:divBdr>
    </w:div>
    <w:div w:id="1222211660">
      <w:bodyDiv w:val="1"/>
      <w:marLeft w:val="0"/>
      <w:marRight w:val="0"/>
      <w:marTop w:val="0"/>
      <w:marBottom w:val="0"/>
      <w:divBdr>
        <w:top w:val="none" w:sz="0" w:space="0" w:color="auto"/>
        <w:left w:val="none" w:sz="0" w:space="0" w:color="auto"/>
        <w:bottom w:val="none" w:sz="0" w:space="0" w:color="auto"/>
        <w:right w:val="none" w:sz="0" w:space="0" w:color="auto"/>
      </w:divBdr>
    </w:div>
    <w:div w:id="1222718949">
      <w:bodyDiv w:val="1"/>
      <w:marLeft w:val="0"/>
      <w:marRight w:val="0"/>
      <w:marTop w:val="0"/>
      <w:marBottom w:val="0"/>
      <w:divBdr>
        <w:top w:val="none" w:sz="0" w:space="0" w:color="auto"/>
        <w:left w:val="none" w:sz="0" w:space="0" w:color="auto"/>
        <w:bottom w:val="none" w:sz="0" w:space="0" w:color="auto"/>
        <w:right w:val="none" w:sz="0" w:space="0" w:color="auto"/>
      </w:divBdr>
    </w:div>
    <w:div w:id="1223442847">
      <w:bodyDiv w:val="1"/>
      <w:marLeft w:val="0"/>
      <w:marRight w:val="0"/>
      <w:marTop w:val="0"/>
      <w:marBottom w:val="0"/>
      <w:divBdr>
        <w:top w:val="none" w:sz="0" w:space="0" w:color="auto"/>
        <w:left w:val="none" w:sz="0" w:space="0" w:color="auto"/>
        <w:bottom w:val="none" w:sz="0" w:space="0" w:color="auto"/>
        <w:right w:val="none" w:sz="0" w:space="0" w:color="auto"/>
      </w:divBdr>
    </w:div>
    <w:div w:id="1224175823">
      <w:bodyDiv w:val="1"/>
      <w:marLeft w:val="0"/>
      <w:marRight w:val="0"/>
      <w:marTop w:val="0"/>
      <w:marBottom w:val="0"/>
      <w:divBdr>
        <w:top w:val="none" w:sz="0" w:space="0" w:color="auto"/>
        <w:left w:val="none" w:sz="0" w:space="0" w:color="auto"/>
        <w:bottom w:val="none" w:sz="0" w:space="0" w:color="auto"/>
        <w:right w:val="none" w:sz="0" w:space="0" w:color="auto"/>
      </w:divBdr>
    </w:div>
    <w:div w:id="1224296813">
      <w:bodyDiv w:val="1"/>
      <w:marLeft w:val="0"/>
      <w:marRight w:val="0"/>
      <w:marTop w:val="0"/>
      <w:marBottom w:val="0"/>
      <w:divBdr>
        <w:top w:val="none" w:sz="0" w:space="0" w:color="auto"/>
        <w:left w:val="none" w:sz="0" w:space="0" w:color="auto"/>
        <w:bottom w:val="none" w:sz="0" w:space="0" w:color="auto"/>
        <w:right w:val="none" w:sz="0" w:space="0" w:color="auto"/>
      </w:divBdr>
    </w:div>
    <w:div w:id="1224414531">
      <w:bodyDiv w:val="1"/>
      <w:marLeft w:val="0"/>
      <w:marRight w:val="0"/>
      <w:marTop w:val="0"/>
      <w:marBottom w:val="0"/>
      <w:divBdr>
        <w:top w:val="none" w:sz="0" w:space="0" w:color="auto"/>
        <w:left w:val="none" w:sz="0" w:space="0" w:color="auto"/>
        <w:bottom w:val="none" w:sz="0" w:space="0" w:color="auto"/>
        <w:right w:val="none" w:sz="0" w:space="0" w:color="auto"/>
      </w:divBdr>
    </w:div>
    <w:div w:id="1225793624">
      <w:bodyDiv w:val="1"/>
      <w:marLeft w:val="0"/>
      <w:marRight w:val="0"/>
      <w:marTop w:val="0"/>
      <w:marBottom w:val="0"/>
      <w:divBdr>
        <w:top w:val="none" w:sz="0" w:space="0" w:color="auto"/>
        <w:left w:val="none" w:sz="0" w:space="0" w:color="auto"/>
        <w:bottom w:val="none" w:sz="0" w:space="0" w:color="auto"/>
        <w:right w:val="none" w:sz="0" w:space="0" w:color="auto"/>
      </w:divBdr>
    </w:div>
    <w:div w:id="1226375770">
      <w:bodyDiv w:val="1"/>
      <w:marLeft w:val="0"/>
      <w:marRight w:val="0"/>
      <w:marTop w:val="0"/>
      <w:marBottom w:val="0"/>
      <w:divBdr>
        <w:top w:val="none" w:sz="0" w:space="0" w:color="auto"/>
        <w:left w:val="none" w:sz="0" w:space="0" w:color="auto"/>
        <w:bottom w:val="none" w:sz="0" w:space="0" w:color="auto"/>
        <w:right w:val="none" w:sz="0" w:space="0" w:color="auto"/>
      </w:divBdr>
    </w:div>
    <w:div w:id="1227455248">
      <w:bodyDiv w:val="1"/>
      <w:marLeft w:val="0"/>
      <w:marRight w:val="0"/>
      <w:marTop w:val="0"/>
      <w:marBottom w:val="0"/>
      <w:divBdr>
        <w:top w:val="none" w:sz="0" w:space="0" w:color="auto"/>
        <w:left w:val="none" w:sz="0" w:space="0" w:color="auto"/>
        <w:bottom w:val="none" w:sz="0" w:space="0" w:color="auto"/>
        <w:right w:val="none" w:sz="0" w:space="0" w:color="auto"/>
      </w:divBdr>
    </w:div>
    <w:div w:id="1227492151">
      <w:bodyDiv w:val="1"/>
      <w:marLeft w:val="0"/>
      <w:marRight w:val="0"/>
      <w:marTop w:val="0"/>
      <w:marBottom w:val="0"/>
      <w:divBdr>
        <w:top w:val="none" w:sz="0" w:space="0" w:color="auto"/>
        <w:left w:val="none" w:sz="0" w:space="0" w:color="auto"/>
        <w:bottom w:val="none" w:sz="0" w:space="0" w:color="auto"/>
        <w:right w:val="none" w:sz="0" w:space="0" w:color="auto"/>
      </w:divBdr>
    </w:div>
    <w:div w:id="1227914089">
      <w:bodyDiv w:val="1"/>
      <w:marLeft w:val="0"/>
      <w:marRight w:val="0"/>
      <w:marTop w:val="0"/>
      <w:marBottom w:val="0"/>
      <w:divBdr>
        <w:top w:val="none" w:sz="0" w:space="0" w:color="auto"/>
        <w:left w:val="none" w:sz="0" w:space="0" w:color="auto"/>
        <w:bottom w:val="none" w:sz="0" w:space="0" w:color="auto"/>
        <w:right w:val="none" w:sz="0" w:space="0" w:color="auto"/>
      </w:divBdr>
    </w:div>
    <w:div w:id="1228540621">
      <w:bodyDiv w:val="1"/>
      <w:marLeft w:val="0"/>
      <w:marRight w:val="0"/>
      <w:marTop w:val="0"/>
      <w:marBottom w:val="0"/>
      <w:divBdr>
        <w:top w:val="none" w:sz="0" w:space="0" w:color="auto"/>
        <w:left w:val="none" w:sz="0" w:space="0" w:color="auto"/>
        <w:bottom w:val="none" w:sz="0" w:space="0" w:color="auto"/>
        <w:right w:val="none" w:sz="0" w:space="0" w:color="auto"/>
      </w:divBdr>
    </w:div>
    <w:div w:id="1228997013">
      <w:bodyDiv w:val="1"/>
      <w:marLeft w:val="0"/>
      <w:marRight w:val="0"/>
      <w:marTop w:val="0"/>
      <w:marBottom w:val="0"/>
      <w:divBdr>
        <w:top w:val="none" w:sz="0" w:space="0" w:color="auto"/>
        <w:left w:val="none" w:sz="0" w:space="0" w:color="auto"/>
        <w:bottom w:val="none" w:sz="0" w:space="0" w:color="auto"/>
        <w:right w:val="none" w:sz="0" w:space="0" w:color="auto"/>
      </w:divBdr>
    </w:div>
    <w:div w:id="1228999423">
      <w:bodyDiv w:val="1"/>
      <w:marLeft w:val="0"/>
      <w:marRight w:val="0"/>
      <w:marTop w:val="0"/>
      <w:marBottom w:val="0"/>
      <w:divBdr>
        <w:top w:val="none" w:sz="0" w:space="0" w:color="auto"/>
        <w:left w:val="none" w:sz="0" w:space="0" w:color="auto"/>
        <w:bottom w:val="none" w:sz="0" w:space="0" w:color="auto"/>
        <w:right w:val="none" w:sz="0" w:space="0" w:color="auto"/>
      </w:divBdr>
    </w:div>
    <w:div w:id="1229876187">
      <w:bodyDiv w:val="1"/>
      <w:marLeft w:val="0"/>
      <w:marRight w:val="0"/>
      <w:marTop w:val="0"/>
      <w:marBottom w:val="0"/>
      <w:divBdr>
        <w:top w:val="none" w:sz="0" w:space="0" w:color="auto"/>
        <w:left w:val="none" w:sz="0" w:space="0" w:color="auto"/>
        <w:bottom w:val="none" w:sz="0" w:space="0" w:color="auto"/>
        <w:right w:val="none" w:sz="0" w:space="0" w:color="auto"/>
      </w:divBdr>
    </w:div>
    <w:div w:id="1230505869">
      <w:bodyDiv w:val="1"/>
      <w:marLeft w:val="0"/>
      <w:marRight w:val="0"/>
      <w:marTop w:val="0"/>
      <w:marBottom w:val="0"/>
      <w:divBdr>
        <w:top w:val="none" w:sz="0" w:space="0" w:color="auto"/>
        <w:left w:val="none" w:sz="0" w:space="0" w:color="auto"/>
        <w:bottom w:val="none" w:sz="0" w:space="0" w:color="auto"/>
        <w:right w:val="none" w:sz="0" w:space="0" w:color="auto"/>
      </w:divBdr>
    </w:div>
    <w:div w:id="1230922380">
      <w:bodyDiv w:val="1"/>
      <w:marLeft w:val="0"/>
      <w:marRight w:val="0"/>
      <w:marTop w:val="0"/>
      <w:marBottom w:val="0"/>
      <w:divBdr>
        <w:top w:val="none" w:sz="0" w:space="0" w:color="auto"/>
        <w:left w:val="none" w:sz="0" w:space="0" w:color="auto"/>
        <w:bottom w:val="none" w:sz="0" w:space="0" w:color="auto"/>
        <w:right w:val="none" w:sz="0" w:space="0" w:color="auto"/>
      </w:divBdr>
    </w:div>
    <w:div w:id="1231766549">
      <w:bodyDiv w:val="1"/>
      <w:marLeft w:val="0"/>
      <w:marRight w:val="0"/>
      <w:marTop w:val="0"/>
      <w:marBottom w:val="0"/>
      <w:divBdr>
        <w:top w:val="none" w:sz="0" w:space="0" w:color="auto"/>
        <w:left w:val="none" w:sz="0" w:space="0" w:color="auto"/>
        <w:bottom w:val="none" w:sz="0" w:space="0" w:color="auto"/>
        <w:right w:val="none" w:sz="0" w:space="0" w:color="auto"/>
      </w:divBdr>
    </w:div>
    <w:div w:id="1233009832">
      <w:bodyDiv w:val="1"/>
      <w:marLeft w:val="0"/>
      <w:marRight w:val="0"/>
      <w:marTop w:val="0"/>
      <w:marBottom w:val="0"/>
      <w:divBdr>
        <w:top w:val="none" w:sz="0" w:space="0" w:color="auto"/>
        <w:left w:val="none" w:sz="0" w:space="0" w:color="auto"/>
        <w:bottom w:val="none" w:sz="0" w:space="0" w:color="auto"/>
        <w:right w:val="none" w:sz="0" w:space="0" w:color="auto"/>
      </w:divBdr>
    </w:div>
    <w:div w:id="1233547231">
      <w:bodyDiv w:val="1"/>
      <w:marLeft w:val="0"/>
      <w:marRight w:val="0"/>
      <w:marTop w:val="0"/>
      <w:marBottom w:val="0"/>
      <w:divBdr>
        <w:top w:val="none" w:sz="0" w:space="0" w:color="auto"/>
        <w:left w:val="none" w:sz="0" w:space="0" w:color="auto"/>
        <w:bottom w:val="none" w:sz="0" w:space="0" w:color="auto"/>
        <w:right w:val="none" w:sz="0" w:space="0" w:color="auto"/>
      </w:divBdr>
    </w:div>
    <w:div w:id="1233657897">
      <w:bodyDiv w:val="1"/>
      <w:marLeft w:val="0"/>
      <w:marRight w:val="0"/>
      <w:marTop w:val="0"/>
      <w:marBottom w:val="0"/>
      <w:divBdr>
        <w:top w:val="none" w:sz="0" w:space="0" w:color="auto"/>
        <w:left w:val="none" w:sz="0" w:space="0" w:color="auto"/>
        <w:bottom w:val="none" w:sz="0" w:space="0" w:color="auto"/>
        <w:right w:val="none" w:sz="0" w:space="0" w:color="auto"/>
      </w:divBdr>
    </w:div>
    <w:div w:id="1234511434">
      <w:bodyDiv w:val="1"/>
      <w:marLeft w:val="0"/>
      <w:marRight w:val="0"/>
      <w:marTop w:val="0"/>
      <w:marBottom w:val="0"/>
      <w:divBdr>
        <w:top w:val="none" w:sz="0" w:space="0" w:color="auto"/>
        <w:left w:val="none" w:sz="0" w:space="0" w:color="auto"/>
        <w:bottom w:val="none" w:sz="0" w:space="0" w:color="auto"/>
        <w:right w:val="none" w:sz="0" w:space="0" w:color="auto"/>
      </w:divBdr>
    </w:div>
    <w:div w:id="1234662401">
      <w:bodyDiv w:val="1"/>
      <w:marLeft w:val="0"/>
      <w:marRight w:val="0"/>
      <w:marTop w:val="0"/>
      <w:marBottom w:val="0"/>
      <w:divBdr>
        <w:top w:val="none" w:sz="0" w:space="0" w:color="auto"/>
        <w:left w:val="none" w:sz="0" w:space="0" w:color="auto"/>
        <w:bottom w:val="none" w:sz="0" w:space="0" w:color="auto"/>
        <w:right w:val="none" w:sz="0" w:space="0" w:color="auto"/>
      </w:divBdr>
    </w:div>
    <w:div w:id="1235122251">
      <w:bodyDiv w:val="1"/>
      <w:marLeft w:val="0"/>
      <w:marRight w:val="0"/>
      <w:marTop w:val="0"/>
      <w:marBottom w:val="0"/>
      <w:divBdr>
        <w:top w:val="none" w:sz="0" w:space="0" w:color="auto"/>
        <w:left w:val="none" w:sz="0" w:space="0" w:color="auto"/>
        <w:bottom w:val="none" w:sz="0" w:space="0" w:color="auto"/>
        <w:right w:val="none" w:sz="0" w:space="0" w:color="auto"/>
      </w:divBdr>
    </w:div>
    <w:div w:id="1235705421">
      <w:bodyDiv w:val="1"/>
      <w:marLeft w:val="0"/>
      <w:marRight w:val="0"/>
      <w:marTop w:val="0"/>
      <w:marBottom w:val="0"/>
      <w:divBdr>
        <w:top w:val="none" w:sz="0" w:space="0" w:color="auto"/>
        <w:left w:val="none" w:sz="0" w:space="0" w:color="auto"/>
        <w:bottom w:val="none" w:sz="0" w:space="0" w:color="auto"/>
        <w:right w:val="none" w:sz="0" w:space="0" w:color="auto"/>
      </w:divBdr>
    </w:div>
    <w:div w:id="1236555136">
      <w:bodyDiv w:val="1"/>
      <w:marLeft w:val="0"/>
      <w:marRight w:val="0"/>
      <w:marTop w:val="0"/>
      <w:marBottom w:val="0"/>
      <w:divBdr>
        <w:top w:val="none" w:sz="0" w:space="0" w:color="auto"/>
        <w:left w:val="none" w:sz="0" w:space="0" w:color="auto"/>
        <w:bottom w:val="none" w:sz="0" w:space="0" w:color="auto"/>
        <w:right w:val="none" w:sz="0" w:space="0" w:color="auto"/>
      </w:divBdr>
    </w:div>
    <w:div w:id="1237127896">
      <w:bodyDiv w:val="1"/>
      <w:marLeft w:val="0"/>
      <w:marRight w:val="0"/>
      <w:marTop w:val="0"/>
      <w:marBottom w:val="0"/>
      <w:divBdr>
        <w:top w:val="none" w:sz="0" w:space="0" w:color="auto"/>
        <w:left w:val="none" w:sz="0" w:space="0" w:color="auto"/>
        <w:bottom w:val="none" w:sz="0" w:space="0" w:color="auto"/>
        <w:right w:val="none" w:sz="0" w:space="0" w:color="auto"/>
      </w:divBdr>
    </w:div>
    <w:div w:id="1237209664">
      <w:bodyDiv w:val="1"/>
      <w:marLeft w:val="0"/>
      <w:marRight w:val="0"/>
      <w:marTop w:val="0"/>
      <w:marBottom w:val="0"/>
      <w:divBdr>
        <w:top w:val="none" w:sz="0" w:space="0" w:color="auto"/>
        <w:left w:val="none" w:sz="0" w:space="0" w:color="auto"/>
        <w:bottom w:val="none" w:sz="0" w:space="0" w:color="auto"/>
        <w:right w:val="none" w:sz="0" w:space="0" w:color="auto"/>
      </w:divBdr>
    </w:div>
    <w:div w:id="1237713157">
      <w:bodyDiv w:val="1"/>
      <w:marLeft w:val="0"/>
      <w:marRight w:val="0"/>
      <w:marTop w:val="0"/>
      <w:marBottom w:val="0"/>
      <w:divBdr>
        <w:top w:val="none" w:sz="0" w:space="0" w:color="auto"/>
        <w:left w:val="none" w:sz="0" w:space="0" w:color="auto"/>
        <w:bottom w:val="none" w:sz="0" w:space="0" w:color="auto"/>
        <w:right w:val="none" w:sz="0" w:space="0" w:color="auto"/>
      </w:divBdr>
    </w:div>
    <w:div w:id="1238174222">
      <w:bodyDiv w:val="1"/>
      <w:marLeft w:val="0"/>
      <w:marRight w:val="0"/>
      <w:marTop w:val="0"/>
      <w:marBottom w:val="0"/>
      <w:divBdr>
        <w:top w:val="none" w:sz="0" w:space="0" w:color="auto"/>
        <w:left w:val="none" w:sz="0" w:space="0" w:color="auto"/>
        <w:bottom w:val="none" w:sz="0" w:space="0" w:color="auto"/>
        <w:right w:val="none" w:sz="0" w:space="0" w:color="auto"/>
      </w:divBdr>
    </w:div>
    <w:div w:id="1238248374">
      <w:bodyDiv w:val="1"/>
      <w:marLeft w:val="0"/>
      <w:marRight w:val="0"/>
      <w:marTop w:val="0"/>
      <w:marBottom w:val="0"/>
      <w:divBdr>
        <w:top w:val="none" w:sz="0" w:space="0" w:color="auto"/>
        <w:left w:val="none" w:sz="0" w:space="0" w:color="auto"/>
        <w:bottom w:val="none" w:sz="0" w:space="0" w:color="auto"/>
        <w:right w:val="none" w:sz="0" w:space="0" w:color="auto"/>
      </w:divBdr>
    </w:div>
    <w:div w:id="1238662774">
      <w:bodyDiv w:val="1"/>
      <w:marLeft w:val="0"/>
      <w:marRight w:val="0"/>
      <w:marTop w:val="0"/>
      <w:marBottom w:val="0"/>
      <w:divBdr>
        <w:top w:val="none" w:sz="0" w:space="0" w:color="auto"/>
        <w:left w:val="none" w:sz="0" w:space="0" w:color="auto"/>
        <w:bottom w:val="none" w:sz="0" w:space="0" w:color="auto"/>
        <w:right w:val="none" w:sz="0" w:space="0" w:color="auto"/>
      </w:divBdr>
    </w:div>
    <w:div w:id="1239829022">
      <w:bodyDiv w:val="1"/>
      <w:marLeft w:val="0"/>
      <w:marRight w:val="0"/>
      <w:marTop w:val="0"/>
      <w:marBottom w:val="0"/>
      <w:divBdr>
        <w:top w:val="none" w:sz="0" w:space="0" w:color="auto"/>
        <w:left w:val="none" w:sz="0" w:space="0" w:color="auto"/>
        <w:bottom w:val="none" w:sz="0" w:space="0" w:color="auto"/>
        <w:right w:val="none" w:sz="0" w:space="0" w:color="auto"/>
      </w:divBdr>
    </w:div>
    <w:div w:id="1241134012">
      <w:bodyDiv w:val="1"/>
      <w:marLeft w:val="0"/>
      <w:marRight w:val="0"/>
      <w:marTop w:val="0"/>
      <w:marBottom w:val="0"/>
      <w:divBdr>
        <w:top w:val="none" w:sz="0" w:space="0" w:color="auto"/>
        <w:left w:val="none" w:sz="0" w:space="0" w:color="auto"/>
        <w:bottom w:val="none" w:sz="0" w:space="0" w:color="auto"/>
        <w:right w:val="none" w:sz="0" w:space="0" w:color="auto"/>
      </w:divBdr>
    </w:div>
    <w:div w:id="1241136142">
      <w:bodyDiv w:val="1"/>
      <w:marLeft w:val="0"/>
      <w:marRight w:val="0"/>
      <w:marTop w:val="0"/>
      <w:marBottom w:val="0"/>
      <w:divBdr>
        <w:top w:val="none" w:sz="0" w:space="0" w:color="auto"/>
        <w:left w:val="none" w:sz="0" w:space="0" w:color="auto"/>
        <w:bottom w:val="none" w:sz="0" w:space="0" w:color="auto"/>
        <w:right w:val="none" w:sz="0" w:space="0" w:color="auto"/>
      </w:divBdr>
    </w:div>
    <w:div w:id="1241209513">
      <w:bodyDiv w:val="1"/>
      <w:marLeft w:val="0"/>
      <w:marRight w:val="0"/>
      <w:marTop w:val="0"/>
      <w:marBottom w:val="0"/>
      <w:divBdr>
        <w:top w:val="none" w:sz="0" w:space="0" w:color="auto"/>
        <w:left w:val="none" w:sz="0" w:space="0" w:color="auto"/>
        <w:bottom w:val="none" w:sz="0" w:space="0" w:color="auto"/>
        <w:right w:val="none" w:sz="0" w:space="0" w:color="auto"/>
      </w:divBdr>
    </w:div>
    <w:div w:id="1241333925">
      <w:bodyDiv w:val="1"/>
      <w:marLeft w:val="0"/>
      <w:marRight w:val="0"/>
      <w:marTop w:val="0"/>
      <w:marBottom w:val="0"/>
      <w:divBdr>
        <w:top w:val="none" w:sz="0" w:space="0" w:color="auto"/>
        <w:left w:val="none" w:sz="0" w:space="0" w:color="auto"/>
        <w:bottom w:val="none" w:sz="0" w:space="0" w:color="auto"/>
        <w:right w:val="none" w:sz="0" w:space="0" w:color="auto"/>
      </w:divBdr>
    </w:div>
    <w:div w:id="1241479232">
      <w:bodyDiv w:val="1"/>
      <w:marLeft w:val="0"/>
      <w:marRight w:val="0"/>
      <w:marTop w:val="0"/>
      <w:marBottom w:val="0"/>
      <w:divBdr>
        <w:top w:val="none" w:sz="0" w:space="0" w:color="auto"/>
        <w:left w:val="none" w:sz="0" w:space="0" w:color="auto"/>
        <w:bottom w:val="none" w:sz="0" w:space="0" w:color="auto"/>
        <w:right w:val="none" w:sz="0" w:space="0" w:color="auto"/>
      </w:divBdr>
    </w:div>
    <w:div w:id="1241796560">
      <w:bodyDiv w:val="1"/>
      <w:marLeft w:val="0"/>
      <w:marRight w:val="0"/>
      <w:marTop w:val="0"/>
      <w:marBottom w:val="0"/>
      <w:divBdr>
        <w:top w:val="none" w:sz="0" w:space="0" w:color="auto"/>
        <w:left w:val="none" w:sz="0" w:space="0" w:color="auto"/>
        <w:bottom w:val="none" w:sz="0" w:space="0" w:color="auto"/>
        <w:right w:val="none" w:sz="0" w:space="0" w:color="auto"/>
      </w:divBdr>
    </w:div>
    <w:div w:id="1242104128">
      <w:bodyDiv w:val="1"/>
      <w:marLeft w:val="0"/>
      <w:marRight w:val="0"/>
      <w:marTop w:val="0"/>
      <w:marBottom w:val="0"/>
      <w:divBdr>
        <w:top w:val="none" w:sz="0" w:space="0" w:color="auto"/>
        <w:left w:val="none" w:sz="0" w:space="0" w:color="auto"/>
        <w:bottom w:val="none" w:sz="0" w:space="0" w:color="auto"/>
        <w:right w:val="none" w:sz="0" w:space="0" w:color="auto"/>
      </w:divBdr>
    </w:div>
    <w:div w:id="1242563676">
      <w:bodyDiv w:val="1"/>
      <w:marLeft w:val="0"/>
      <w:marRight w:val="0"/>
      <w:marTop w:val="0"/>
      <w:marBottom w:val="0"/>
      <w:divBdr>
        <w:top w:val="none" w:sz="0" w:space="0" w:color="auto"/>
        <w:left w:val="none" w:sz="0" w:space="0" w:color="auto"/>
        <w:bottom w:val="none" w:sz="0" w:space="0" w:color="auto"/>
        <w:right w:val="none" w:sz="0" w:space="0" w:color="auto"/>
      </w:divBdr>
    </w:div>
    <w:div w:id="1243104943">
      <w:bodyDiv w:val="1"/>
      <w:marLeft w:val="0"/>
      <w:marRight w:val="0"/>
      <w:marTop w:val="0"/>
      <w:marBottom w:val="0"/>
      <w:divBdr>
        <w:top w:val="none" w:sz="0" w:space="0" w:color="auto"/>
        <w:left w:val="none" w:sz="0" w:space="0" w:color="auto"/>
        <w:bottom w:val="none" w:sz="0" w:space="0" w:color="auto"/>
        <w:right w:val="none" w:sz="0" w:space="0" w:color="auto"/>
      </w:divBdr>
    </w:div>
    <w:div w:id="1243107108">
      <w:bodyDiv w:val="1"/>
      <w:marLeft w:val="0"/>
      <w:marRight w:val="0"/>
      <w:marTop w:val="0"/>
      <w:marBottom w:val="0"/>
      <w:divBdr>
        <w:top w:val="none" w:sz="0" w:space="0" w:color="auto"/>
        <w:left w:val="none" w:sz="0" w:space="0" w:color="auto"/>
        <w:bottom w:val="none" w:sz="0" w:space="0" w:color="auto"/>
        <w:right w:val="none" w:sz="0" w:space="0" w:color="auto"/>
      </w:divBdr>
    </w:div>
    <w:div w:id="1243182475">
      <w:bodyDiv w:val="1"/>
      <w:marLeft w:val="0"/>
      <w:marRight w:val="0"/>
      <w:marTop w:val="0"/>
      <w:marBottom w:val="0"/>
      <w:divBdr>
        <w:top w:val="none" w:sz="0" w:space="0" w:color="auto"/>
        <w:left w:val="none" w:sz="0" w:space="0" w:color="auto"/>
        <w:bottom w:val="none" w:sz="0" w:space="0" w:color="auto"/>
        <w:right w:val="none" w:sz="0" w:space="0" w:color="auto"/>
      </w:divBdr>
    </w:div>
    <w:div w:id="1243220920">
      <w:bodyDiv w:val="1"/>
      <w:marLeft w:val="0"/>
      <w:marRight w:val="0"/>
      <w:marTop w:val="0"/>
      <w:marBottom w:val="0"/>
      <w:divBdr>
        <w:top w:val="none" w:sz="0" w:space="0" w:color="auto"/>
        <w:left w:val="none" w:sz="0" w:space="0" w:color="auto"/>
        <w:bottom w:val="none" w:sz="0" w:space="0" w:color="auto"/>
        <w:right w:val="none" w:sz="0" w:space="0" w:color="auto"/>
      </w:divBdr>
    </w:div>
    <w:div w:id="1243415889">
      <w:bodyDiv w:val="1"/>
      <w:marLeft w:val="0"/>
      <w:marRight w:val="0"/>
      <w:marTop w:val="0"/>
      <w:marBottom w:val="0"/>
      <w:divBdr>
        <w:top w:val="none" w:sz="0" w:space="0" w:color="auto"/>
        <w:left w:val="none" w:sz="0" w:space="0" w:color="auto"/>
        <w:bottom w:val="none" w:sz="0" w:space="0" w:color="auto"/>
        <w:right w:val="none" w:sz="0" w:space="0" w:color="auto"/>
      </w:divBdr>
    </w:div>
    <w:div w:id="1243443915">
      <w:bodyDiv w:val="1"/>
      <w:marLeft w:val="0"/>
      <w:marRight w:val="0"/>
      <w:marTop w:val="0"/>
      <w:marBottom w:val="0"/>
      <w:divBdr>
        <w:top w:val="none" w:sz="0" w:space="0" w:color="auto"/>
        <w:left w:val="none" w:sz="0" w:space="0" w:color="auto"/>
        <w:bottom w:val="none" w:sz="0" w:space="0" w:color="auto"/>
        <w:right w:val="none" w:sz="0" w:space="0" w:color="auto"/>
      </w:divBdr>
    </w:div>
    <w:div w:id="1244100342">
      <w:bodyDiv w:val="1"/>
      <w:marLeft w:val="0"/>
      <w:marRight w:val="0"/>
      <w:marTop w:val="0"/>
      <w:marBottom w:val="0"/>
      <w:divBdr>
        <w:top w:val="none" w:sz="0" w:space="0" w:color="auto"/>
        <w:left w:val="none" w:sz="0" w:space="0" w:color="auto"/>
        <w:bottom w:val="none" w:sz="0" w:space="0" w:color="auto"/>
        <w:right w:val="none" w:sz="0" w:space="0" w:color="auto"/>
      </w:divBdr>
    </w:div>
    <w:div w:id="1245069941">
      <w:bodyDiv w:val="1"/>
      <w:marLeft w:val="0"/>
      <w:marRight w:val="0"/>
      <w:marTop w:val="0"/>
      <w:marBottom w:val="0"/>
      <w:divBdr>
        <w:top w:val="none" w:sz="0" w:space="0" w:color="auto"/>
        <w:left w:val="none" w:sz="0" w:space="0" w:color="auto"/>
        <w:bottom w:val="none" w:sz="0" w:space="0" w:color="auto"/>
        <w:right w:val="none" w:sz="0" w:space="0" w:color="auto"/>
      </w:divBdr>
    </w:div>
    <w:div w:id="1245719396">
      <w:bodyDiv w:val="1"/>
      <w:marLeft w:val="0"/>
      <w:marRight w:val="0"/>
      <w:marTop w:val="0"/>
      <w:marBottom w:val="0"/>
      <w:divBdr>
        <w:top w:val="none" w:sz="0" w:space="0" w:color="auto"/>
        <w:left w:val="none" w:sz="0" w:space="0" w:color="auto"/>
        <w:bottom w:val="none" w:sz="0" w:space="0" w:color="auto"/>
        <w:right w:val="none" w:sz="0" w:space="0" w:color="auto"/>
      </w:divBdr>
    </w:div>
    <w:div w:id="1246184540">
      <w:bodyDiv w:val="1"/>
      <w:marLeft w:val="0"/>
      <w:marRight w:val="0"/>
      <w:marTop w:val="0"/>
      <w:marBottom w:val="0"/>
      <w:divBdr>
        <w:top w:val="none" w:sz="0" w:space="0" w:color="auto"/>
        <w:left w:val="none" w:sz="0" w:space="0" w:color="auto"/>
        <w:bottom w:val="none" w:sz="0" w:space="0" w:color="auto"/>
        <w:right w:val="none" w:sz="0" w:space="0" w:color="auto"/>
      </w:divBdr>
    </w:div>
    <w:div w:id="1246575347">
      <w:bodyDiv w:val="1"/>
      <w:marLeft w:val="0"/>
      <w:marRight w:val="0"/>
      <w:marTop w:val="0"/>
      <w:marBottom w:val="0"/>
      <w:divBdr>
        <w:top w:val="none" w:sz="0" w:space="0" w:color="auto"/>
        <w:left w:val="none" w:sz="0" w:space="0" w:color="auto"/>
        <w:bottom w:val="none" w:sz="0" w:space="0" w:color="auto"/>
        <w:right w:val="none" w:sz="0" w:space="0" w:color="auto"/>
      </w:divBdr>
    </w:div>
    <w:div w:id="1246765606">
      <w:bodyDiv w:val="1"/>
      <w:marLeft w:val="0"/>
      <w:marRight w:val="0"/>
      <w:marTop w:val="0"/>
      <w:marBottom w:val="0"/>
      <w:divBdr>
        <w:top w:val="none" w:sz="0" w:space="0" w:color="auto"/>
        <w:left w:val="none" w:sz="0" w:space="0" w:color="auto"/>
        <w:bottom w:val="none" w:sz="0" w:space="0" w:color="auto"/>
        <w:right w:val="none" w:sz="0" w:space="0" w:color="auto"/>
      </w:divBdr>
    </w:div>
    <w:div w:id="1249003144">
      <w:bodyDiv w:val="1"/>
      <w:marLeft w:val="0"/>
      <w:marRight w:val="0"/>
      <w:marTop w:val="0"/>
      <w:marBottom w:val="0"/>
      <w:divBdr>
        <w:top w:val="none" w:sz="0" w:space="0" w:color="auto"/>
        <w:left w:val="none" w:sz="0" w:space="0" w:color="auto"/>
        <w:bottom w:val="none" w:sz="0" w:space="0" w:color="auto"/>
        <w:right w:val="none" w:sz="0" w:space="0" w:color="auto"/>
      </w:divBdr>
    </w:div>
    <w:div w:id="1249005029">
      <w:bodyDiv w:val="1"/>
      <w:marLeft w:val="0"/>
      <w:marRight w:val="0"/>
      <w:marTop w:val="0"/>
      <w:marBottom w:val="0"/>
      <w:divBdr>
        <w:top w:val="none" w:sz="0" w:space="0" w:color="auto"/>
        <w:left w:val="none" w:sz="0" w:space="0" w:color="auto"/>
        <w:bottom w:val="none" w:sz="0" w:space="0" w:color="auto"/>
        <w:right w:val="none" w:sz="0" w:space="0" w:color="auto"/>
      </w:divBdr>
    </w:div>
    <w:div w:id="1249773024">
      <w:bodyDiv w:val="1"/>
      <w:marLeft w:val="0"/>
      <w:marRight w:val="0"/>
      <w:marTop w:val="0"/>
      <w:marBottom w:val="0"/>
      <w:divBdr>
        <w:top w:val="none" w:sz="0" w:space="0" w:color="auto"/>
        <w:left w:val="none" w:sz="0" w:space="0" w:color="auto"/>
        <w:bottom w:val="none" w:sz="0" w:space="0" w:color="auto"/>
        <w:right w:val="none" w:sz="0" w:space="0" w:color="auto"/>
      </w:divBdr>
    </w:div>
    <w:div w:id="1249922003">
      <w:bodyDiv w:val="1"/>
      <w:marLeft w:val="0"/>
      <w:marRight w:val="0"/>
      <w:marTop w:val="0"/>
      <w:marBottom w:val="0"/>
      <w:divBdr>
        <w:top w:val="none" w:sz="0" w:space="0" w:color="auto"/>
        <w:left w:val="none" w:sz="0" w:space="0" w:color="auto"/>
        <w:bottom w:val="none" w:sz="0" w:space="0" w:color="auto"/>
        <w:right w:val="none" w:sz="0" w:space="0" w:color="auto"/>
      </w:divBdr>
    </w:div>
    <w:div w:id="1251424807">
      <w:bodyDiv w:val="1"/>
      <w:marLeft w:val="0"/>
      <w:marRight w:val="0"/>
      <w:marTop w:val="0"/>
      <w:marBottom w:val="0"/>
      <w:divBdr>
        <w:top w:val="none" w:sz="0" w:space="0" w:color="auto"/>
        <w:left w:val="none" w:sz="0" w:space="0" w:color="auto"/>
        <w:bottom w:val="none" w:sz="0" w:space="0" w:color="auto"/>
        <w:right w:val="none" w:sz="0" w:space="0" w:color="auto"/>
      </w:divBdr>
    </w:div>
    <w:div w:id="1251500057">
      <w:bodyDiv w:val="1"/>
      <w:marLeft w:val="0"/>
      <w:marRight w:val="0"/>
      <w:marTop w:val="0"/>
      <w:marBottom w:val="0"/>
      <w:divBdr>
        <w:top w:val="none" w:sz="0" w:space="0" w:color="auto"/>
        <w:left w:val="none" w:sz="0" w:space="0" w:color="auto"/>
        <w:bottom w:val="none" w:sz="0" w:space="0" w:color="auto"/>
        <w:right w:val="none" w:sz="0" w:space="0" w:color="auto"/>
      </w:divBdr>
    </w:div>
    <w:div w:id="1251543558">
      <w:bodyDiv w:val="1"/>
      <w:marLeft w:val="0"/>
      <w:marRight w:val="0"/>
      <w:marTop w:val="0"/>
      <w:marBottom w:val="0"/>
      <w:divBdr>
        <w:top w:val="none" w:sz="0" w:space="0" w:color="auto"/>
        <w:left w:val="none" w:sz="0" w:space="0" w:color="auto"/>
        <w:bottom w:val="none" w:sz="0" w:space="0" w:color="auto"/>
        <w:right w:val="none" w:sz="0" w:space="0" w:color="auto"/>
      </w:divBdr>
    </w:div>
    <w:div w:id="1251700374">
      <w:bodyDiv w:val="1"/>
      <w:marLeft w:val="0"/>
      <w:marRight w:val="0"/>
      <w:marTop w:val="0"/>
      <w:marBottom w:val="0"/>
      <w:divBdr>
        <w:top w:val="none" w:sz="0" w:space="0" w:color="auto"/>
        <w:left w:val="none" w:sz="0" w:space="0" w:color="auto"/>
        <w:bottom w:val="none" w:sz="0" w:space="0" w:color="auto"/>
        <w:right w:val="none" w:sz="0" w:space="0" w:color="auto"/>
      </w:divBdr>
    </w:div>
    <w:div w:id="1252663185">
      <w:bodyDiv w:val="1"/>
      <w:marLeft w:val="0"/>
      <w:marRight w:val="0"/>
      <w:marTop w:val="0"/>
      <w:marBottom w:val="0"/>
      <w:divBdr>
        <w:top w:val="none" w:sz="0" w:space="0" w:color="auto"/>
        <w:left w:val="none" w:sz="0" w:space="0" w:color="auto"/>
        <w:bottom w:val="none" w:sz="0" w:space="0" w:color="auto"/>
        <w:right w:val="none" w:sz="0" w:space="0" w:color="auto"/>
      </w:divBdr>
    </w:div>
    <w:div w:id="1253128966">
      <w:bodyDiv w:val="1"/>
      <w:marLeft w:val="0"/>
      <w:marRight w:val="0"/>
      <w:marTop w:val="0"/>
      <w:marBottom w:val="0"/>
      <w:divBdr>
        <w:top w:val="none" w:sz="0" w:space="0" w:color="auto"/>
        <w:left w:val="none" w:sz="0" w:space="0" w:color="auto"/>
        <w:bottom w:val="none" w:sz="0" w:space="0" w:color="auto"/>
        <w:right w:val="none" w:sz="0" w:space="0" w:color="auto"/>
      </w:divBdr>
    </w:div>
    <w:div w:id="1253586770">
      <w:bodyDiv w:val="1"/>
      <w:marLeft w:val="0"/>
      <w:marRight w:val="0"/>
      <w:marTop w:val="0"/>
      <w:marBottom w:val="0"/>
      <w:divBdr>
        <w:top w:val="none" w:sz="0" w:space="0" w:color="auto"/>
        <w:left w:val="none" w:sz="0" w:space="0" w:color="auto"/>
        <w:bottom w:val="none" w:sz="0" w:space="0" w:color="auto"/>
        <w:right w:val="none" w:sz="0" w:space="0" w:color="auto"/>
      </w:divBdr>
    </w:div>
    <w:div w:id="1254123873">
      <w:bodyDiv w:val="1"/>
      <w:marLeft w:val="0"/>
      <w:marRight w:val="0"/>
      <w:marTop w:val="0"/>
      <w:marBottom w:val="0"/>
      <w:divBdr>
        <w:top w:val="none" w:sz="0" w:space="0" w:color="auto"/>
        <w:left w:val="none" w:sz="0" w:space="0" w:color="auto"/>
        <w:bottom w:val="none" w:sz="0" w:space="0" w:color="auto"/>
        <w:right w:val="none" w:sz="0" w:space="0" w:color="auto"/>
      </w:divBdr>
    </w:div>
    <w:div w:id="1254241802">
      <w:bodyDiv w:val="1"/>
      <w:marLeft w:val="0"/>
      <w:marRight w:val="0"/>
      <w:marTop w:val="0"/>
      <w:marBottom w:val="0"/>
      <w:divBdr>
        <w:top w:val="none" w:sz="0" w:space="0" w:color="auto"/>
        <w:left w:val="none" w:sz="0" w:space="0" w:color="auto"/>
        <w:bottom w:val="none" w:sz="0" w:space="0" w:color="auto"/>
        <w:right w:val="none" w:sz="0" w:space="0" w:color="auto"/>
      </w:divBdr>
    </w:div>
    <w:div w:id="1254315576">
      <w:bodyDiv w:val="1"/>
      <w:marLeft w:val="0"/>
      <w:marRight w:val="0"/>
      <w:marTop w:val="0"/>
      <w:marBottom w:val="0"/>
      <w:divBdr>
        <w:top w:val="none" w:sz="0" w:space="0" w:color="auto"/>
        <w:left w:val="none" w:sz="0" w:space="0" w:color="auto"/>
        <w:bottom w:val="none" w:sz="0" w:space="0" w:color="auto"/>
        <w:right w:val="none" w:sz="0" w:space="0" w:color="auto"/>
      </w:divBdr>
    </w:div>
    <w:div w:id="1254583122">
      <w:bodyDiv w:val="1"/>
      <w:marLeft w:val="0"/>
      <w:marRight w:val="0"/>
      <w:marTop w:val="0"/>
      <w:marBottom w:val="0"/>
      <w:divBdr>
        <w:top w:val="none" w:sz="0" w:space="0" w:color="auto"/>
        <w:left w:val="none" w:sz="0" w:space="0" w:color="auto"/>
        <w:bottom w:val="none" w:sz="0" w:space="0" w:color="auto"/>
        <w:right w:val="none" w:sz="0" w:space="0" w:color="auto"/>
      </w:divBdr>
    </w:div>
    <w:div w:id="1254898109">
      <w:bodyDiv w:val="1"/>
      <w:marLeft w:val="0"/>
      <w:marRight w:val="0"/>
      <w:marTop w:val="0"/>
      <w:marBottom w:val="0"/>
      <w:divBdr>
        <w:top w:val="none" w:sz="0" w:space="0" w:color="auto"/>
        <w:left w:val="none" w:sz="0" w:space="0" w:color="auto"/>
        <w:bottom w:val="none" w:sz="0" w:space="0" w:color="auto"/>
        <w:right w:val="none" w:sz="0" w:space="0" w:color="auto"/>
      </w:divBdr>
    </w:div>
    <w:div w:id="1255892919">
      <w:bodyDiv w:val="1"/>
      <w:marLeft w:val="0"/>
      <w:marRight w:val="0"/>
      <w:marTop w:val="0"/>
      <w:marBottom w:val="0"/>
      <w:divBdr>
        <w:top w:val="none" w:sz="0" w:space="0" w:color="auto"/>
        <w:left w:val="none" w:sz="0" w:space="0" w:color="auto"/>
        <w:bottom w:val="none" w:sz="0" w:space="0" w:color="auto"/>
        <w:right w:val="none" w:sz="0" w:space="0" w:color="auto"/>
      </w:divBdr>
    </w:div>
    <w:div w:id="1255896630">
      <w:bodyDiv w:val="1"/>
      <w:marLeft w:val="0"/>
      <w:marRight w:val="0"/>
      <w:marTop w:val="0"/>
      <w:marBottom w:val="0"/>
      <w:divBdr>
        <w:top w:val="none" w:sz="0" w:space="0" w:color="auto"/>
        <w:left w:val="none" w:sz="0" w:space="0" w:color="auto"/>
        <w:bottom w:val="none" w:sz="0" w:space="0" w:color="auto"/>
        <w:right w:val="none" w:sz="0" w:space="0" w:color="auto"/>
      </w:divBdr>
    </w:div>
    <w:div w:id="1256669007">
      <w:bodyDiv w:val="1"/>
      <w:marLeft w:val="0"/>
      <w:marRight w:val="0"/>
      <w:marTop w:val="0"/>
      <w:marBottom w:val="0"/>
      <w:divBdr>
        <w:top w:val="none" w:sz="0" w:space="0" w:color="auto"/>
        <w:left w:val="none" w:sz="0" w:space="0" w:color="auto"/>
        <w:bottom w:val="none" w:sz="0" w:space="0" w:color="auto"/>
        <w:right w:val="none" w:sz="0" w:space="0" w:color="auto"/>
      </w:divBdr>
    </w:div>
    <w:div w:id="1256788002">
      <w:bodyDiv w:val="1"/>
      <w:marLeft w:val="0"/>
      <w:marRight w:val="0"/>
      <w:marTop w:val="0"/>
      <w:marBottom w:val="0"/>
      <w:divBdr>
        <w:top w:val="none" w:sz="0" w:space="0" w:color="auto"/>
        <w:left w:val="none" w:sz="0" w:space="0" w:color="auto"/>
        <w:bottom w:val="none" w:sz="0" w:space="0" w:color="auto"/>
        <w:right w:val="none" w:sz="0" w:space="0" w:color="auto"/>
      </w:divBdr>
    </w:div>
    <w:div w:id="1256788532">
      <w:bodyDiv w:val="1"/>
      <w:marLeft w:val="0"/>
      <w:marRight w:val="0"/>
      <w:marTop w:val="0"/>
      <w:marBottom w:val="0"/>
      <w:divBdr>
        <w:top w:val="none" w:sz="0" w:space="0" w:color="auto"/>
        <w:left w:val="none" w:sz="0" w:space="0" w:color="auto"/>
        <w:bottom w:val="none" w:sz="0" w:space="0" w:color="auto"/>
        <w:right w:val="none" w:sz="0" w:space="0" w:color="auto"/>
      </w:divBdr>
    </w:div>
    <w:div w:id="1257980553">
      <w:bodyDiv w:val="1"/>
      <w:marLeft w:val="0"/>
      <w:marRight w:val="0"/>
      <w:marTop w:val="0"/>
      <w:marBottom w:val="0"/>
      <w:divBdr>
        <w:top w:val="none" w:sz="0" w:space="0" w:color="auto"/>
        <w:left w:val="none" w:sz="0" w:space="0" w:color="auto"/>
        <w:bottom w:val="none" w:sz="0" w:space="0" w:color="auto"/>
        <w:right w:val="none" w:sz="0" w:space="0" w:color="auto"/>
      </w:divBdr>
    </w:div>
    <w:div w:id="1258977845">
      <w:bodyDiv w:val="1"/>
      <w:marLeft w:val="0"/>
      <w:marRight w:val="0"/>
      <w:marTop w:val="0"/>
      <w:marBottom w:val="0"/>
      <w:divBdr>
        <w:top w:val="none" w:sz="0" w:space="0" w:color="auto"/>
        <w:left w:val="none" w:sz="0" w:space="0" w:color="auto"/>
        <w:bottom w:val="none" w:sz="0" w:space="0" w:color="auto"/>
        <w:right w:val="none" w:sz="0" w:space="0" w:color="auto"/>
      </w:divBdr>
    </w:div>
    <w:div w:id="1260404344">
      <w:bodyDiv w:val="1"/>
      <w:marLeft w:val="0"/>
      <w:marRight w:val="0"/>
      <w:marTop w:val="0"/>
      <w:marBottom w:val="0"/>
      <w:divBdr>
        <w:top w:val="none" w:sz="0" w:space="0" w:color="auto"/>
        <w:left w:val="none" w:sz="0" w:space="0" w:color="auto"/>
        <w:bottom w:val="none" w:sz="0" w:space="0" w:color="auto"/>
        <w:right w:val="none" w:sz="0" w:space="0" w:color="auto"/>
      </w:divBdr>
    </w:div>
    <w:div w:id="1260723380">
      <w:bodyDiv w:val="1"/>
      <w:marLeft w:val="0"/>
      <w:marRight w:val="0"/>
      <w:marTop w:val="0"/>
      <w:marBottom w:val="0"/>
      <w:divBdr>
        <w:top w:val="none" w:sz="0" w:space="0" w:color="auto"/>
        <w:left w:val="none" w:sz="0" w:space="0" w:color="auto"/>
        <w:bottom w:val="none" w:sz="0" w:space="0" w:color="auto"/>
        <w:right w:val="none" w:sz="0" w:space="0" w:color="auto"/>
      </w:divBdr>
    </w:div>
    <w:div w:id="1262492422">
      <w:bodyDiv w:val="1"/>
      <w:marLeft w:val="0"/>
      <w:marRight w:val="0"/>
      <w:marTop w:val="0"/>
      <w:marBottom w:val="0"/>
      <w:divBdr>
        <w:top w:val="none" w:sz="0" w:space="0" w:color="auto"/>
        <w:left w:val="none" w:sz="0" w:space="0" w:color="auto"/>
        <w:bottom w:val="none" w:sz="0" w:space="0" w:color="auto"/>
        <w:right w:val="none" w:sz="0" w:space="0" w:color="auto"/>
      </w:divBdr>
    </w:div>
    <w:div w:id="1262646361">
      <w:bodyDiv w:val="1"/>
      <w:marLeft w:val="0"/>
      <w:marRight w:val="0"/>
      <w:marTop w:val="0"/>
      <w:marBottom w:val="0"/>
      <w:divBdr>
        <w:top w:val="none" w:sz="0" w:space="0" w:color="auto"/>
        <w:left w:val="none" w:sz="0" w:space="0" w:color="auto"/>
        <w:bottom w:val="none" w:sz="0" w:space="0" w:color="auto"/>
        <w:right w:val="none" w:sz="0" w:space="0" w:color="auto"/>
      </w:divBdr>
    </w:div>
    <w:div w:id="1264219249">
      <w:bodyDiv w:val="1"/>
      <w:marLeft w:val="0"/>
      <w:marRight w:val="0"/>
      <w:marTop w:val="0"/>
      <w:marBottom w:val="0"/>
      <w:divBdr>
        <w:top w:val="none" w:sz="0" w:space="0" w:color="auto"/>
        <w:left w:val="none" w:sz="0" w:space="0" w:color="auto"/>
        <w:bottom w:val="none" w:sz="0" w:space="0" w:color="auto"/>
        <w:right w:val="none" w:sz="0" w:space="0" w:color="auto"/>
      </w:divBdr>
    </w:div>
    <w:div w:id="1264536834">
      <w:bodyDiv w:val="1"/>
      <w:marLeft w:val="0"/>
      <w:marRight w:val="0"/>
      <w:marTop w:val="0"/>
      <w:marBottom w:val="0"/>
      <w:divBdr>
        <w:top w:val="none" w:sz="0" w:space="0" w:color="auto"/>
        <w:left w:val="none" w:sz="0" w:space="0" w:color="auto"/>
        <w:bottom w:val="none" w:sz="0" w:space="0" w:color="auto"/>
        <w:right w:val="none" w:sz="0" w:space="0" w:color="auto"/>
      </w:divBdr>
    </w:div>
    <w:div w:id="1265382720">
      <w:bodyDiv w:val="1"/>
      <w:marLeft w:val="0"/>
      <w:marRight w:val="0"/>
      <w:marTop w:val="0"/>
      <w:marBottom w:val="0"/>
      <w:divBdr>
        <w:top w:val="none" w:sz="0" w:space="0" w:color="auto"/>
        <w:left w:val="none" w:sz="0" w:space="0" w:color="auto"/>
        <w:bottom w:val="none" w:sz="0" w:space="0" w:color="auto"/>
        <w:right w:val="none" w:sz="0" w:space="0" w:color="auto"/>
      </w:divBdr>
    </w:div>
    <w:div w:id="1265840794">
      <w:bodyDiv w:val="1"/>
      <w:marLeft w:val="0"/>
      <w:marRight w:val="0"/>
      <w:marTop w:val="0"/>
      <w:marBottom w:val="0"/>
      <w:divBdr>
        <w:top w:val="none" w:sz="0" w:space="0" w:color="auto"/>
        <w:left w:val="none" w:sz="0" w:space="0" w:color="auto"/>
        <w:bottom w:val="none" w:sz="0" w:space="0" w:color="auto"/>
        <w:right w:val="none" w:sz="0" w:space="0" w:color="auto"/>
      </w:divBdr>
    </w:div>
    <w:div w:id="1265962218">
      <w:bodyDiv w:val="1"/>
      <w:marLeft w:val="0"/>
      <w:marRight w:val="0"/>
      <w:marTop w:val="0"/>
      <w:marBottom w:val="0"/>
      <w:divBdr>
        <w:top w:val="none" w:sz="0" w:space="0" w:color="auto"/>
        <w:left w:val="none" w:sz="0" w:space="0" w:color="auto"/>
        <w:bottom w:val="none" w:sz="0" w:space="0" w:color="auto"/>
        <w:right w:val="none" w:sz="0" w:space="0" w:color="auto"/>
      </w:divBdr>
    </w:div>
    <w:div w:id="1266616380">
      <w:bodyDiv w:val="1"/>
      <w:marLeft w:val="0"/>
      <w:marRight w:val="0"/>
      <w:marTop w:val="0"/>
      <w:marBottom w:val="0"/>
      <w:divBdr>
        <w:top w:val="none" w:sz="0" w:space="0" w:color="auto"/>
        <w:left w:val="none" w:sz="0" w:space="0" w:color="auto"/>
        <w:bottom w:val="none" w:sz="0" w:space="0" w:color="auto"/>
        <w:right w:val="none" w:sz="0" w:space="0" w:color="auto"/>
      </w:divBdr>
    </w:div>
    <w:div w:id="1266887472">
      <w:bodyDiv w:val="1"/>
      <w:marLeft w:val="0"/>
      <w:marRight w:val="0"/>
      <w:marTop w:val="0"/>
      <w:marBottom w:val="0"/>
      <w:divBdr>
        <w:top w:val="none" w:sz="0" w:space="0" w:color="auto"/>
        <w:left w:val="none" w:sz="0" w:space="0" w:color="auto"/>
        <w:bottom w:val="none" w:sz="0" w:space="0" w:color="auto"/>
        <w:right w:val="none" w:sz="0" w:space="0" w:color="auto"/>
      </w:divBdr>
    </w:div>
    <w:div w:id="1266959249">
      <w:bodyDiv w:val="1"/>
      <w:marLeft w:val="0"/>
      <w:marRight w:val="0"/>
      <w:marTop w:val="0"/>
      <w:marBottom w:val="0"/>
      <w:divBdr>
        <w:top w:val="none" w:sz="0" w:space="0" w:color="auto"/>
        <w:left w:val="none" w:sz="0" w:space="0" w:color="auto"/>
        <w:bottom w:val="none" w:sz="0" w:space="0" w:color="auto"/>
        <w:right w:val="none" w:sz="0" w:space="0" w:color="auto"/>
      </w:divBdr>
    </w:div>
    <w:div w:id="1267078166">
      <w:bodyDiv w:val="1"/>
      <w:marLeft w:val="0"/>
      <w:marRight w:val="0"/>
      <w:marTop w:val="0"/>
      <w:marBottom w:val="0"/>
      <w:divBdr>
        <w:top w:val="none" w:sz="0" w:space="0" w:color="auto"/>
        <w:left w:val="none" w:sz="0" w:space="0" w:color="auto"/>
        <w:bottom w:val="none" w:sz="0" w:space="0" w:color="auto"/>
        <w:right w:val="none" w:sz="0" w:space="0" w:color="auto"/>
      </w:divBdr>
    </w:div>
    <w:div w:id="1267083359">
      <w:bodyDiv w:val="1"/>
      <w:marLeft w:val="0"/>
      <w:marRight w:val="0"/>
      <w:marTop w:val="0"/>
      <w:marBottom w:val="0"/>
      <w:divBdr>
        <w:top w:val="none" w:sz="0" w:space="0" w:color="auto"/>
        <w:left w:val="none" w:sz="0" w:space="0" w:color="auto"/>
        <w:bottom w:val="none" w:sz="0" w:space="0" w:color="auto"/>
        <w:right w:val="none" w:sz="0" w:space="0" w:color="auto"/>
      </w:divBdr>
    </w:div>
    <w:div w:id="1269049564">
      <w:bodyDiv w:val="1"/>
      <w:marLeft w:val="0"/>
      <w:marRight w:val="0"/>
      <w:marTop w:val="0"/>
      <w:marBottom w:val="0"/>
      <w:divBdr>
        <w:top w:val="none" w:sz="0" w:space="0" w:color="auto"/>
        <w:left w:val="none" w:sz="0" w:space="0" w:color="auto"/>
        <w:bottom w:val="none" w:sz="0" w:space="0" w:color="auto"/>
        <w:right w:val="none" w:sz="0" w:space="0" w:color="auto"/>
      </w:divBdr>
    </w:div>
    <w:div w:id="1269653978">
      <w:bodyDiv w:val="1"/>
      <w:marLeft w:val="0"/>
      <w:marRight w:val="0"/>
      <w:marTop w:val="0"/>
      <w:marBottom w:val="0"/>
      <w:divBdr>
        <w:top w:val="none" w:sz="0" w:space="0" w:color="auto"/>
        <w:left w:val="none" w:sz="0" w:space="0" w:color="auto"/>
        <w:bottom w:val="none" w:sz="0" w:space="0" w:color="auto"/>
        <w:right w:val="none" w:sz="0" w:space="0" w:color="auto"/>
      </w:divBdr>
    </w:div>
    <w:div w:id="1269770914">
      <w:bodyDiv w:val="1"/>
      <w:marLeft w:val="0"/>
      <w:marRight w:val="0"/>
      <w:marTop w:val="0"/>
      <w:marBottom w:val="0"/>
      <w:divBdr>
        <w:top w:val="none" w:sz="0" w:space="0" w:color="auto"/>
        <w:left w:val="none" w:sz="0" w:space="0" w:color="auto"/>
        <w:bottom w:val="none" w:sz="0" w:space="0" w:color="auto"/>
        <w:right w:val="none" w:sz="0" w:space="0" w:color="auto"/>
      </w:divBdr>
    </w:div>
    <w:div w:id="1269964523">
      <w:bodyDiv w:val="1"/>
      <w:marLeft w:val="0"/>
      <w:marRight w:val="0"/>
      <w:marTop w:val="0"/>
      <w:marBottom w:val="0"/>
      <w:divBdr>
        <w:top w:val="none" w:sz="0" w:space="0" w:color="auto"/>
        <w:left w:val="none" w:sz="0" w:space="0" w:color="auto"/>
        <w:bottom w:val="none" w:sz="0" w:space="0" w:color="auto"/>
        <w:right w:val="none" w:sz="0" w:space="0" w:color="auto"/>
      </w:divBdr>
    </w:div>
    <w:div w:id="1270162935">
      <w:bodyDiv w:val="1"/>
      <w:marLeft w:val="0"/>
      <w:marRight w:val="0"/>
      <w:marTop w:val="0"/>
      <w:marBottom w:val="0"/>
      <w:divBdr>
        <w:top w:val="none" w:sz="0" w:space="0" w:color="auto"/>
        <w:left w:val="none" w:sz="0" w:space="0" w:color="auto"/>
        <w:bottom w:val="none" w:sz="0" w:space="0" w:color="auto"/>
        <w:right w:val="none" w:sz="0" w:space="0" w:color="auto"/>
      </w:divBdr>
    </w:div>
    <w:div w:id="1270358392">
      <w:bodyDiv w:val="1"/>
      <w:marLeft w:val="0"/>
      <w:marRight w:val="0"/>
      <w:marTop w:val="0"/>
      <w:marBottom w:val="0"/>
      <w:divBdr>
        <w:top w:val="none" w:sz="0" w:space="0" w:color="auto"/>
        <w:left w:val="none" w:sz="0" w:space="0" w:color="auto"/>
        <w:bottom w:val="none" w:sz="0" w:space="0" w:color="auto"/>
        <w:right w:val="none" w:sz="0" w:space="0" w:color="auto"/>
      </w:divBdr>
    </w:div>
    <w:div w:id="1271469375">
      <w:bodyDiv w:val="1"/>
      <w:marLeft w:val="0"/>
      <w:marRight w:val="0"/>
      <w:marTop w:val="0"/>
      <w:marBottom w:val="0"/>
      <w:divBdr>
        <w:top w:val="none" w:sz="0" w:space="0" w:color="auto"/>
        <w:left w:val="none" w:sz="0" w:space="0" w:color="auto"/>
        <w:bottom w:val="none" w:sz="0" w:space="0" w:color="auto"/>
        <w:right w:val="none" w:sz="0" w:space="0" w:color="auto"/>
      </w:divBdr>
    </w:div>
    <w:div w:id="1271887392">
      <w:bodyDiv w:val="1"/>
      <w:marLeft w:val="0"/>
      <w:marRight w:val="0"/>
      <w:marTop w:val="0"/>
      <w:marBottom w:val="0"/>
      <w:divBdr>
        <w:top w:val="none" w:sz="0" w:space="0" w:color="auto"/>
        <w:left w:val="none" w:sz="0" w:space="0" w:color="auto"/>
        <w:bottom w:val="none" w:sz="0" w:space="0" w:color="auto"/>
        <w:right w:val="none" w:sz="0" w:space="0" w:color="auto"/>
      </w:divBdr>
    </w:div>
    <w:div w:id="1272056770">
      <w:bodyDiv w:val="1"/>
      <w:marLeft w:val="0"/>
      <w:marRight w:val="0"/>
      <w:marTop w:val="0"/>
      <w:marBottom w:val="0"/>
      <w:divBdr>
        <w:top w:val="none" w:sz="0" w:space="0" w:color="auto"/>
        <w:left w:val="none" w:sz="0" w:space="0" w:color="auto"/>
        <w:bottom w:val="none" w:sz="0" w:space="0" w:color="auto"/>
        <w:right w:val="none" w:sz="0" w:space="0" w:color="auto"/>
      </w:divBdr>
    </w:div>
    <w:div w:id="1272591662">
      <w:bodyDiv w:val="1"/>
      <w:marLeft w:val="0"/>
      <w:marRight w:val="0"/>
      <w:marTop w:val="0"/>
      <w:marBottom w:val="0"/>
      <w:divBdr>
        <w:top w:val="none" w:sz="0" w:space="0" w:color="auto"/>
        <w:left w:val="none" w:sz="0" w:space="0" w:color="auto"/>
        <w:bottom w:val="none" w:sz="0" w:space="0" w:color="auto"/>
        <w:right w:val="none" w:sz="0" w:space="0" w:color="auto"/>
      </w:divBdr>
    </w:div>
    <w:div w:id="1272785443">
      <w:bodyDiv w:val="1"/>
      <w:marLeft w:val="0"/>
      <w:marRight w:val="0"/>
      <w:marTop w:val="0"/>
      <w:marBottom w:val="0"/>
      <w:divBdr>
        <w:top w:val="none" w:sz="0" w:space="0" w:color="auto"/>
        <w:left w:val="none" w:sz="0" w:space="0" w:color="auto"/>
        <w:bottom w:val="none" w:sz="0" w:space="0" w:color="auto"/>
        <w:right w:val="none" w:sz="0" w:space="0" w:color="auto"/>
      </w:divBdr>
    </w:div>
    <w:div w:id="1273124982">
      <w:bodyDiv w:val="1"/>
      <w:marLeft w:val="0"/>
      <w:marRight w:val="0"/>
      <w:marTop w:val="0"/>
      <w:marBottom w:val="0"/>
      <w:divBdr>
        <w:top w:val="none" w:sz="0" w:space="0" w:color="auto"/>
        <w:left w:val="none" w:sz="0" w:space="0" w:color="auto"/>
        <w:bottom w:val="none" w:sz="0" w:space="0" w:color="auto"/>
        <w:right w:val="none" w:sz="0" w:space="0" w:color="auto"/>
      </w:divBdr>
    </w:div>
    <w:div w:id="1273126888">
      <w:bodyDiv w:val="1"/>
      <w:marLeft w:val="0"/>
      <w:marRight w:val="0"/>
      <w:marTop w:val="0"/>
      <w:marBottom w:val="0"/>
      <w:divBdr>
        <w:top w:val="none" w:sz="0" w:space="0" w:color="auto"/>
        <w:left w:val="none" w:sz="0" w:space="0" w:color="auto"/>
        <w:bottom w:val="none" w:sz="0" w:space="0" w:color="auto"/>
        <w:right w:val="none" w:sz="0" w:space="0" w:color="auto"/>
      </w:divBdr>
    </w:div>
    <w:div w:id="1273319644">
      <w:bodyDiv w:val="1"/>
      <w:marLeft w:val="0"/>
      <w:marRight w:val="0"/>
      <w:marTop w:val="0"/>
      <w:marBottom w:val="0"/>
      <w:divBdr>
        <w:top w:val="none" w:sz="0" w:space="0" w:color="auto"/>
        <w:left w:val="none" w:sz="0" w:space="0" w:color="auto"/>
        <w:bottom w:val="none" w:sz="0" w:space="0" w:color="auto"/>
        <w:right w:val="none" w:sz="0" w:space="0" w:color="auto"/>
      </w:divBdr>
    </w:div>
    <w:div w:id="1273392311">
      <w:bodyDiv w:val="1"/>
      <w:marLeft w:val="0"/>
      <w:marRight w:val="0"/>
      <w:marTop w:val="0"/>
      <w:marBottom w:val="0"/>
      <w:divBdr>
        <w:top w:val="none" w:sz="0" w:space="0" w:color="auto"/>
        <w:left w:val="none" w:sz="0" w:space="0" w:color="auto"/>
        <w:bottom w:val="none" w:sz="0" w:space="0" w:color="auto"/>
        <w:right w:val="none" w:sz="0" w:space="0" w:color="auto"/>
      </w:divBdr>
    </w:div>
    <w:div w:id="1273705821">
      <w:bodyDiv w:val="1"/>
      <w:marLeft w:val="0"/>
      <w:marRight w:val="0"/>
      <w:marTop w:val="0"/>
      <w:marBottom w:val="0"/>
      <w:divBdr>
        <w:top w:val="none" w:sz="0" w:space="0" w:color="auto"/>
        <w:left w:val="none" w:sz="0" w:space="0" w:color="auto"/>
        <w:bottom w:val="none" w:sz="0" w:space="0" w:color="auto"/>
        <w:right w:val="none" w:sz="0" w:space="0" w:color="auto"/>
      </w:divBdr>
    </w:div>
    <w:div w:id="1273707389">
      <w:bodyDiv w:val="1"/>
      <w:marLeft w:val="0"/>
      <w:marRight w:val="0"/>
      <w:marTop w:val="0"/>
      <w:marBottom w:val="0"/>
      <w:divBdr>
        <w:top w:val="none" w:sz="0" w:space="0" w:color="auto"/>
        <w:left w:val="none" w:sz="0" w:space="0" w:color="auto"/>
        <w:bottom w:val="none" w:sz="0" w:space="0" w:color="auto"/>
        <w:right w:val="none" w:sz="0" w:space="0" w:color="auto"/>
      </w:divBdr>
    </w:div>
    <w:div w:id="1273711715">
      <w:bodyDiv w:val="1"/>
      <w:marLeft w:val="0"/>
      <w:marRight w:val="0"/>
      <w:marTop w:val="0"/>
      <w:marBottom w:val="0"/>
      <w:divBdr>
        <w:top w:val="none" w:sz="0" w:space="0" w:color="auto"/>
        <w:left w:val="none" w:sz="0" w:space="0" w:color="auto"/>
        <w:bottom w:val="none" w:sz="0" w:space="0" w:color="auto"/>
        <w:right w:val="none" w:sz="0" w:space="0" w:color="auto"/>
      </w:divBdr>
    </w:div>
    <w:div w:id="1274166486">
      <w:bodyDiv w:val="1"/>
      <w:marLeft w:val="0"/>
      <w:marRight w:val="0"/>
      <w:marTop w:val="0"/>
      <w:marBottom w:val="0"/>
      <w:divBdr>
        <w:top w:val="none" w:sz="0" w:space="0" w:color="auto"/>
        <w:left w:val="none" w:sz="0" w:space="0" w:color="auto"/>
        <w:bottom w:val="none" w:sz="0" w:space="0" w:color="auto"/>
        <w:right w:val="none" w:sz="0" w:space="0" w:color="auto"/>
      </w:divBdr>
    </w:div>
    <w:div w:id="1274821815">
      <w:bodyDiv w:val="1"/>
      <w:marLeft w:val="0"/>
      <w:marRight w:val="0"/>
      <w:marTop w:val="0"/>
      <w:marBottom w:val="0"/>
      <w:divBdr>
        <w:top w:val="none" w:sz="0" w:space="0" w:color="auto"/>
        <w:left w:val="none" w:sz="0" w:space="0" w:color="auto"/>
        <w:bottom w:val="none" w:sz="0" w:space="0" w:color="auto"/>
        <w:right w:val="none" w:sz="0" w:space="0" w:color="auto"/>
      </w:divBdr>
    </w:div>
    <w:div w:id="1275988235">
      <w:bodyDiv w:val="1"/>
      <w:marLeft w:val="0"/>
      <w:marRight w:val="0"/>
      <w:marTop w:val="0"/>
      <w:marBottom w:val="0"/>
      <w:divBdr>
        <w:top w:val="none" w:sz="0" w:space="0" w:color="auto"/>
        <w:left w:val="none" w:sz="0" w:space="0" w:color="auto"/>
        <w:bottom w:val="none" w:sz="0" w:space="0" w:color="auto"/>
        <w:right w:val="none" w:sz="0" w:space="0" w:color="auto"/>
      </w:divBdr>
    </w:div>
    <w:div w:id="1276596955">
      <w:bodyDiv w:val="1"/>
      <w:marLeft w:val="0"/>
      <w:marRight w:val="0"/>
      <w:marTop w:val="0"/>
      <w:marBottom w:val="0"/>
      <w:divBdr>
        <w:top w:val="none" w:sz="0" w:space="0" w:color="auto"/>
        <w:left w:val="none" w:sz="0" w:space="0" w:color="auto"/>
        <w:bottom w:val="none" w:sz="0" w:space="0" w:color="auto"/>
        <w:right w:val="none" w:sz="0" w:space="0" w:color="auto"/>
      </w:divBdr>
    </w:div>
    <w:div w:id="1277372697">
      <w:bodyDiv w:val="1"/>
      <w:marLeft w:val="0"/>
      <w:marRight w:val="0"/>
      <w:marTop w:val="0"/>
      <w:marBottom w:val="0"/>
      <w:divBdr>
        <w:top w:val="none" w:sz="0" w:space="0" w:color="auto"/>
        <w:left w:val="none" w:sz="0" w:space="0" w:color="auto"/>
        <w:bottom w:val="none" w:sz="0" w:space="0" w:color="auto"/>
        <w:right w:val="none" w:sz="0" w:space="0" w:color="auto"/>
      </w:divBdr>
    </w:div>
    <w:div w:id="1277441999">
      <w:bodyDiv w:val="1"/>
      <w:marLeft w:val="0"/>
      <w:marRight w:val="0"/>
      <w:marTop w:val="0"/>
      <w:marBottom w:val="0"/>
      <w:divBdr>
        <w:top w:val="none" w:sz="0" w:space="0" w:color="auto"/>
        <w:left w:val="none" w:sz="0" w:space="0" w:color="auto"/>
        <w:bottom w:val="none" w:sz="0" w:space="0" w:color="auto"/>
        <w:right w:val="none" w:sz="0" w:space="0" w:color="auto"/>
      </w:divBdr>
    </w:div>
    <w:div w:id="1277911612">
      <w:bodyDiv w:val="1"/>
      <w:marLeft w:val="0"/>
      <w:marRight w:val="0"/>
      <w:marTop w:val="0"/>
      <w:marBottom w:val="0"/>
      <w:divBdr>
        <w:top w:val="none" w:sz="0" w:space="0" w:color="auto"/>
        <w:left w:val="none" w:sz="0" w:space="0" w:color="auto"/>
        <w:bottom w:val="none" w:sz="0" w:space="0" w:color="auto"/>
        <w:right w:val="none" w:sz="0" w:space="0" w:color="auto"/>
      </w:divBdr>
    </w:div>
    <w:div w:id="1278634892">
      <w:bodyDiv w:val="1"/>
      <w:marLeft w:val="0"/>
      <w:marRight w:val="0"/>
      <w:marTop w:val="0"/>
      <w:marBottom w:val="0"/>
      <w:divBdr>
        <w:top w:val="none" w:sz="0" w:space="0" w:color="auto"/>
        <w:left w:val="none" w:sz="0" w:space="0" w:color="auto"/>
        <w:bottom w:val="none" w:sz="0" w:space="0" w:color="auto"/>
        <w:right w:val="none" w:sz="0" w:space="0" w:color="auto"/>
      </w:divBdr>
    </w:div>
    <w:div w:id="1278638500">
      <w:bodyDiv w:val="1"/>
      <w:marLeft w:val="0"/>
      <w:marRight w:val="0"/>
      <w:marTop w:val="0"/>
      <w:marBottom w:val="0"/>
      <w:divBdr>
        <w:top w:val="none" w:sz="0" w:space="0" w:color="auto"/>
        <w:left w:val="none" w:sz="0" w:space="0" w:color="auto"/>
        <w:bottom w:val="none" w:sz="0" w:space="0" w:color="auto"/>
        <w:right w:val="none" w:sz="0" w:space="0" w:color="auto"/>
      </w:divBdr>
    </w:div>
    <w:div w:id="1279532272">
      <w:bodyDiv w:val="1"/>
      <w:marLeft w:val="0"/>
      <w:marRight w:val="0"/>
      <w:marTop w:val="0"/>
      <w:marBottom w:val="0"/>
      <w:divBdr>
        <w:top w:val="none" w:sz="0" w:space="0" w:color="auto"/>
        <w:left w:val="none" w:sz="0" w:space="0" w:color="auto"/>
        <w:bottom w:val="none" w:sz="0" w:space="0" w:color="auto"/>
        <w:right w:val="none" w:sz="0" w:space="0" w:color="auto"/>
      </w:divBdr>
    </w:div>
    <w:div w:id="1279753397">
      <w:bodyDiv w:val="1"/>
      <w:marLeft w:val="0"/>
      <w:marRight w:val="0"/>
      <w:marTop w:val="0"/>
      <w:marBottom w:val="0"/>
      <w:divBdr>
        <w:top w:val="none" w:sz="0" w:space="0" w:color="auto"/>
        <w:left w:val="none" w:sz="0" w:space="0" w:color="auto"/>
        <w:bottom w:val="none" w:sz="0" w:space="0" w:color="auto"/>
        <w:right w:val="none" w:sz="0" w:space="0" w:color="auto"/>
      </w:divBdr>
    </w:div>
    <w:div w:id="1280331206">
      <w:bodyDiv w:val="1"/>
      <w:marLeft w:val="0"/>
      <w:marRight w:val="0"/>
      <w:marTop w:val="0"/>
      <w:marBottom w:val="0"/>
      <w:divBdr>
        <w:top w:val="none" w:sz="0" w:space="0" w:color="auto"/>
        <w:left w:val="none" w:sz="0" w:space="0" w:color="auto"/>
        <w:bottom w:val="none" w:sz="0" w:space="0" w:color="auto"/>
        <w:right w:val="none" w:sz="0" w:space="0" w:color="auto"/>
      </w:divBdr>
    </w:div>
    <w:div w:id="1280406929">
      <w:bodyDiv w:val="1"/>
      <w:marLeft w:val="0"/>
      <w:marRight w:val="0"/>
      <w:marTop w:val="0"/>
      <w:marBottom w:val="0"/>
      <w:divBdr>
        <w:top w:val="none" w:sz="0" w:space="0" w:color="auto"/>
        <w:left w:val="none" w:sz="0" w:space="0" w:color="auto"/>
        <w:bottom w:val="none" w:sz="0" w:space="0" w:color="auto"/>
        <w:right w:val="none" w:sz="0" w:space="0" w:color="auto"/>
      </w:divBdr>
    </w:div>
    <w:div w:id="1280989683">
      <w:bodyDiv w:val="1"/>
      <w:marLeft w:val="0"/>
      <w:marRight w:val="0"/>
      <w:marTop w:val="0"/>
      <w:marBottom w:val="0"/>
      <w:divBdr>
        <w:top w:val="none" w:sz="0" w:space="0" w:color="auto"/>
        <w:left w:val="none" w:sz="0" w:space="0" w:color="auto"/>
        <w:bottom w:val="none" w:sz="0" w:space="0" w:color="auto"/>
        <w:right w:val="none" w:sz="0" w:space="0" w:color="auto"/>
      </w:divBdr>
    </w:div>
    <w:div w:id="1281188468">
      <w:bodyDiv w:val="1"/>
      <w:marLeft w:val="0"/>
      <w:marRight w:val="0"/>
      <w:marTop w:val="0"/>
      <w:marBottom w:val="0"/>
      <w:divBdr>
        <w:top w:val="none" w:sz="0" w:space="0" w:color="auto"/>
        <w:left w:val="none" w:sz="0" w:space="0" w:color="auto"/>
        <w:bottom w:val="none" w:sz="0" w:space="0" w:color="auto"/>
        <w:right w:val="none" w:sz="0" w:space="0" w:color="auto"/>
      </w:divBdr>
    </w:div>
    <w:div w:id="1281453758">
      <w:bodyDiv w:val="1"/>
      <w:marLeft w:val="0"/>
      <w:marRight w:val="0"/>
      <w:marTop w:val="0"/>
      <w:marBottom w:val="0"/>
      <w:divBdr>
        <w:top w:val="none" w:sz="0" w:space="0" w:color="auto"/>
        <w:left w:val="none" w:sz="0" w:space="0" w:color="auto"/>
        <w:bottom w:val="none" w:sz="0" w:space="0" w:color="auto"/>
        <w:right w:val="none" w:sz="0" w:space="0" w:color="auto"/>
      </w:divBdr>
    </w:div>
    <w:div w:id="1281647652">
      <w:bodyDiv w:val="1"/>
      <w:marLeft w:val="0"/>
      <w:marRight w:val="0"/>
      <w:marTop w:val="0"/>
      <w:marBottom w:val="0"/>
      <w:divBdr>
        <w:top w:val="none" w:sz="0" w:space="0" w:color="auto"/>
        <w:left w:val="none" w:sz="0" w:space="0" w:color="auto"/>
        <w:bottom w:val="none" w:sz="0" w:space="0" w:color="auto"/>
        <w:right w:val="none" w:sz="0" w:space="0" w:color="auto"/>
      </w:divBdr>
    </w:div>
    <w:div w:id="1281688235">
      <w:bodyDiv w:val="1"/>
      <w:marLeft w:val="0"/>
      <w:marRight w:val="0"/>
      <w:marTop w:val="0"/>
      <w:marBottom w:val="0"/>
      <w:divBdr>
        <w:top w:val="none" w:sz="0" w:space="0" w:color="auto"/>
        <w:left w:val="none" w:sz="0" w:space="0" w:color="auto"/>
        <w:bottom w:val="none" w:sz="0" w:space="0" w:color="auto"/>
        <w:right w:val="none" w:sz="0" w:space="0" w:color="auto"/>
      </w:divBdr>
    </w:div>
    <w:div w:id="1282148049">
      <w:bodyDiv w:val="1"/>
      <w:marLeft w:val="0"/>
      <w:marRight w:val="0"/>
      <w:marTop w:val="0"/>
      <w:marBottom w:val="0"/>
      <w:divBdr>
        <w:top w:val="none" w:sz="0" w:space="0" w:color="auto"/>
        <w:left w:val="none" w:sz="0" w:space="0" w:color="auto"/>
        <w:bottom w:val="none" w:sz="0" w:space="0" w:color="auto"/>
        <w:right w:val="none" w:sz="0" w:space="0" w:color="auto"/>
      </w:divBdr>
    </w:div>
    <w:div w:id="1282230582">
      <w:bodyDiv w:val="1"/>
      <w:marLeft w:val="0"/>
      <w:marRight w:val="0"/>
      <w:marTop w:val="0"/>
      <w:marBottom w:val="0"/>
      <w:divBdr>
        <w:top w:val="none" w:sz="0" w:space="0" w:color="auto"/>
        <w:left w:val="none" w:sz="0" w:space="0" w:color="auto"/>
        <w:bottom w:val="none" w:sz="0" w:space="0" w:color="auto"/>
        <w:right w:val="none" w:sz="0" w:space="0" w:color="auto"/>
      </w:divBdr>
    </w:div>
    <w:div w:id="1282230609">
      <w:bodyDiv w:val="1"/>
      <w:marLeft w:val="0"/>
      <w:marRight w:val="0"/>
      <w:marTop w:val="0"/>
      <w:marBottom w:val="0"/>
      <w:divBdr>
        <w:top w:val="none" w:sz="0" w:space="0" w:color="auto"/>
        <w:left w:val="none" w:sz="0" w:space="0" w:color="auto"/>
        <w:bottom w:val="none" w:sz="0" w:space="0" w:color="auto"/>
        <w:right w:val="none" w:sz="0" w:space="0" w:color="auto"/>
      </w:divBdr>
    </w:div>
    <w:div w:id="1282955323">
      <w:bodyDiv w:val="1"/>
      <w:marLeft w:val="0"/>
      <w:marRight w:val="0"/>
      <w:marTop w:val="0"/>
      <w:marBottom w:val="0"/>
      <w:divBdr>
        <w:top w:val="none" w:sz="0" w:space="0" w:color="auto"/>
        <w:left w:val="none" w:sz="0" w:space="0" w:color="auto"/>
        <w:bottom w:val="none" w:sz="0" w:space="0" w:color="auto"/>
        <w:right w:val="none" w:sz="0" w:space="0" w:color="auto"/>
      </w:divBdr>
    </w:div>
    <w:div w:id="1283532827">
      <w:bodyDiv w:val="1"/>
      <w:marLeft w:val="0"/>
      <w:marRight w:val="0"/>
      <w:marTop w:val="0"/>
      <w:marBottom w:val="0"/>
      <w:divBdr>
        <w:top w:val="none" w:sz="0" w:space="0" w:color="auto"/>
        <w:left w:val="none" w:sz="0" w:space="0" w:color="auto"/>
        <w:bottom w:val="none" w:sz="0" w:space="0" w:color="auto"/>
        <w:right w:val="none" w:sz="0" w:space="0" w:color="auto"/>
      </w:divBdr>
    </w:div>
    <w:div w:id="1283615687">
      <w:bodyDiv w:val="1"/>
      <w:marLeft w:val="0"/>
      <w:marRight w:val="0"/>
      <w:marTop w:val="0"/>
      <w:marBottom w:val="0"/>
      <w:divBdr>
        <w:top w:val="none" w:sz="0" w:space="0" w:color="auto"/>
        <w:left w:val="none" w:sz="0" w:space="0" w:color="auto"/>
        <w:bottom w:val="none" w:sz="0" w:space="0" w:color="auto"/>
        <w:right w:val="none" w:sz="0" w:space="0" w:color="auto"/>
      </w:divBdr>
    </w:div>
    <w:div w:id="1283727000">
      <w:bodyDiv w:val="1"/>
      <w:marLeft w:val="0"/>
      <w:marRight w:val="0"/>
      <w:marTop w:val="0"/>
      <w:marBottom w:val="0"/>
      <w:divBdr>
        <w:top w:val="none" w:sz="0" w:space="0" w:color="auto"/>
        <w:left w:val="none" w:sz="0" w:space="0" w:color="auto"/>
        <w:bottom w:val="none" w:sz="0" w:space="0" w:color="auto"/>
        <w:right w:val="none" w:sz="0" w:space="0" w:color="auto"/>
      </w:divBdr>
    </w:div>
    <w:div w:id="1284724230">
      <w:bodyDiv w:val="1"/>
      <w:marLeft w:val="0"/>
      <w:marRight w:val="0"/>
      <w:marTop w:val="0"/>
      <w:marBottom w:val="0"/>
      <w:divBdr>
        <w:top w:val="none" w:sz="0" w:space="0" w:color="auto"/>
        <w:left w:val="none" w:sz="0" w:space="0" w:color="auto"/>
        <w:bottom w:val="none" w:sz="0" w:space="0" w:color="auto"/>
        <w:right w:val="none" w:sz="0" w:space="0" w:color="auto"/>
      </w:divBdr>
    </w:div>
    <w:div w:id="1284845317">
      <w:bodyDiv w:val="1"/>
      <w:marLeft w:val="0"/>
      <w:marRight w:val="0"/>
      <w:marTop w:val="0"/>
      <w:marBottom w:val="0"/>
      <w:divBdr>
        <w:top w:val="none" w:sz="0" w:space="0" w:color="auto"/>
        <w:left w:val="none" w:sz="0" w:space="0" w:color="auto"/>
        <w:bottom w:val="none" w:sz="0" w:space="0" w:color="auto"/>
        <w:right w:val="none" w:sz="0" w:space="0" w:color="auto"/>
      </w:divBdr>
    </w:div>
    <w:div w:id="1285236505">
      <w:bodyDiv w:val="1"/>
      <w:marLeft w:val="0"/>
      <w:marRight w:val="0"/>
      <w:marTop w:val="0"/>
      <w:marBottom w:val="0"/>
      <w:divBdr>
        <w:top w:val="none" w:sz="0" w:space="0" w:color="auto"/>
        <w:left w:val="none" w:sz="0" w:space="0" w:color="auto"/>
        <w:bottom w:val="none" w:sz="0" w:space="0" w:color="auto"/>
        <w:right w:val="none" w:sz="0" w:space="0" w:color="auto"/>
      </w:divBdr>
    </w:div>
    <w:div w:id="1286086944">
      <w:bodyDiv w:val="1"/>
      <w:marLeft w:val="0"/>
      <w:marRight w:val="0"/>
      <w:marTop w:val="0"/>
      <w:marBottom w:val="0"/>
      <w:divBdr>
        <w:top w:val="none" w:sz="0" w:space="0" w:color="auto"/>
        <w:left w:val="none" w:sz="0" w:space="0" w:color="auto"/>
        <w:bottom w:val="none" w:sz="0" w:space="0" w:color="auto"/>
        <w:right w:val="none" w:sz="0" w:space="0" w:color="auto"/>
      </w:divBdr>
    </w:div>
    <w:div w:id="1286305401">
      <w:bodyDiv w:val="1"/>
      <w:marLeft w:val="0"/>
      <w:marRight w:val="0"/>
      <w:marTop w:val="0"/>
      <w:marBottom w:val="0"/>
      <w:divBdr>
        <w:top w:val="none" w:sz="0" w:space="0" w:color="auto"/>
        <w:left w:val="none" w:sz="0" w:space="0" w:color="auto"/>
        <w:bottom w:val="none" w:sz="0" w:space="0" w:color="auto"/>
        <w:right w:val="none" w:sz="0" w:space="0" w:color="auto"/>
      </w:divBdr>
    </w:div>
    <w:div w:id="1286694234">
      <w:bodyDiv w:val="1"/>
      <w:marLeft w:val="0"/>
      <w:marRight w:val="0"/>
      <w:marTop w:val="0"/>
      <w:marBottom w:val="0"/>
      <w:divBdr>
        <w:top w:val="none" w:sz="0" w:space="0" w:color="auto"/>
        <w:left w:val="none" w:sz="0" w:space="0" w:color="auto"/>
        <w:bottom w:val="none" w:sz="0" w:space="0" w:color="auto"/>
        <w:right w:val="none" w:sz="0" w:space="0" w:color="auto"/>
      </w:divBdr>
    </w:div>
    <w:div w:id="1286736272">
      <w:bodyDiv w:val="1"/>
      <w:marLeft w:val="0"/>
      <w:marRight w:val="0"/>
      <w:marTop w:val="0"/>
      <w:marBottom w:val="0"/>
      <w:divBdr>
        <w:top w:val="none" w:sz="0" w:space="0" w:color="auto"/>
        <w:left w:val="none" w:sz="0" w:space="0" w:color="auto"/>
        <w:bottom w:val="none" w:sz="0" w:space="0" w:color="auto"/>
        <w:right w:val="none" w:sz="0" w:space="0" w:color="auto"/>
      </w:divBdr>
    </w:div>
    <w:div w:id="1287272073">
      <w:bodyDiv w:val="1"/>
      <w:marLeft w:val="0"/>
      <w:marRight w:val="0"/>
      <w:marTop w:val="0"/>
      <w:marBottom w:val="0"/>
      <w:divBdr>
        <w:top w:val="none" w:sz="0" w:space="0" w:color="auto"/>
        <w:left w:val="none" w:sz="0" w:space="0" w:color="auto"/>
        <w:bottom w:val="none" w:sz="0" w:space="0" w:color="auto"/>
        <w:right w:val="none" w:sz="0" w:space="0" w:color="auto"/>
      </w:divBdr>
    </w:div>
    <w:div w:id="1287736896">
      <w:bodyDiv w:val="1"/>
      <w:marLeft w:val="0"/>
      <w:marRight w:val="0"/>
      <w:marTop w:val="0"/>
      <w:marBottom w:val="0"/>
      <w:divBdr>
        <w:top w:val="none" w:sz="0" w:space="0" w:color="auto"/>
        <w:left w:val="none" w:sz="0" w:space="0" w:color="auto"/>
        <w:bottom w:val="none" w:sz="0" w:space="0" w:color="auto"/>
        <w:right w:val="none" w:sz="0" w:space="0" w:color="auto"/>
      </w:divBdr>
    </w:div>
    <w:div w:id="1287784016">
      <w:bodyDiv w:val="1"/>
      <w:marLeft w:val="0"/>
      <w:marRight w:val="0"/>
      <w:marTop w:val="0"/>
      <w:marBottom w:val="0"/>
      <w:divBdr>
        <w:top w:val="none" w:sz="0" w:space="0" w:color="auto"/>
        <w:left w:val="none" w:sz="0" w:space="0" w:color="auto"/>
        <w:bottom w:val="none" w:sz="0" w:space="0" w:color="auto"/>
        <w:right w:val="none" w:sz="0" w:space="0" w:color="auto"/>
      </w:divBdr>
    </w:div>
    <w:div w:id="1287857060">
      <w:bodyDiv w:val="1"/>
      <w:marLeft w:val="0"/>
      <w:marRight w:val="0"/>
      <w:marTop w:val="0"/>
      <w:marBottom w:val="0"/>
      <w:divBdr>
        <w:top w:val="none" w:sz="0" w:space="0" w:color="auto"/>
        <w:left w:val="none" w:sz="0" w:space="0" w:color="auto"/>
        <w:bottom w:val="none" w:sz="0" w:space="0" w:color="auto"/>
        <w:right w:val="none" w:sz="0" w:space="0" w:color="auto"/>
      </w:divBdr>
    </w:div>
    <w:div w:id="1288120578">
      <w:bodyDiv w:val="1"/>
      <w:marLeft w:val="0"/>
      <w:marRight w:val="0"/>
      <w:marTop w:val="0"/>
      <w:marBottom w:val="0"/>
      <w:divBdr>
        <w:top w:val="none" w:sz="0" w:space="0" w:color="auto"/>
        <w:left w:val="none" w:sz="0" w:space="0" w:color="auto"/>
        <w:bottom w:val="none" w:sz="0" w:space="0" w:color="auto"/>
        <w:right w:val="none" w:sz="0" w:space="0" w:color="auto"/>
      </w:divBdr>
    </w:div>
    <w:div w:id="1288585263">
      <w:bodyDiv w:val="1"/>
      <w:marLeft w:val="0"/>
      <w:marRight w:val="0"/>
      <w:marTop w:val="0"/>
      <w:marBottom w:val="0"/>
      <w:divBdr>
        <w:top w:val="none" w:sz="0" w:space="0" w:color="auto"/>
        <w:left w:val="none" w:sz="0" w:space="0" w:color="auto"/>
        <w:bottom w:val="none" w:sz="0" w:space="0" w:color="auto"/>
        <w:right w:val="none" w:sz="0" w:space="0" w:color="auto"/>
      </w:divBdr>
    </w:div>
    <w:div w:id="1289163855">
      <w:bodyDiv w:val="1"/>
      <w:marLeft w:val="0"/>
      <w:marRight w:val="0"/>
      <w:marTop w:val="0"/>
      <w:marBottom w:val="0"/>
      <w:divBdr>
        <w:top w:val="none" w:sz="0" w:space="0" w:color="auto"/>
        <w:left w:val="none" w:sz="0" w:space="0" w:color="auto"/>
        <w:bottom w:val="none" w:sz="0" w:space="0" w:color="auto"/>
        <w:right w:val="none" w:sz="0" w:space="0" w:color="auto"/>
      </w:divBdr>
    </w:div>
    <w:div w:id="1289168101">
      <w:bodyDiv w:val="1"/>
      <w:marLeft w:val="0"/>
      <w:marRight w:val="0"/>
      <w:marTop w:val="0"/>
      <w:marBottom w:val="0"/>
      <w:divBdr>
        <w:top w:val="none" w:sz="0" w:space="0" w:color="auto"/>
        <w:left w:val="none" w:sz="0" w:space="0" w:color="auto"/>
        <w:bottom w:val="none" w:sz="0" w:space="0" w:color="auto"/>
        <w:right w:val="none" w:sz="0" w:space="0" w:color="auto"/>
      </w:divBdr>
    </w:div>
    <w:div w:id="1290012184">
      <w:bodyDiv w:val="1"/>
      <w:marLeft w:val="0"/>
      <w:marRight w:val="0"/>
      <w:marTop w:val="0"/>
      <w:marBottom w:val="0"/>
      <w:divBdr>
        <w:top w:val="none" w:sz="0" w:space="0" w:color="auto"/>
        <w:left w:val="none" w:sz="0" w:space="0" w:color="auto"/>
        <w:bottom w:val="none" w:sz="0" w:space="0" w:color="auto"/>
        <w:right w:val="none" w:sz="0" w:space="0" w:color="auto"/>
      </w:divBdr>
    </w:div>
    <w:div w:id="1290284988">
      <w:bodyDiv w:val="1"/>
      <w:marLeft w:val="0"/>
      <w:marRight w:val="0"/>
      <w:marTop w:val="0"/>
      <w:marBottom w:val="0"/>
      <w:divBdr>
        <w:top w:val="none" w:sz="0" w:space="0" w:color="auto"/>
        <w:left w:val="none" w:sz="0" w:space="0" w:color="auto"/>
        <w:bottom w:val="none" w:sz="0" w:space="0" w:color="auto"/>
        <w:right w:val="none" w:sz="0" w:space="0" w:color="auto"/>
      </w:divBdr>
    </w:div>
    <w:div w:id="1290749203">
      <w:bodyDiv w:val="1"/>
      <w:marLeft w:val="0"/>
      <w:marRight w:val="0"/>
      <w:marTop w:val="0"/>
      <w:marBottom w:val="0"/>
      <w:divBdr>
        <w:top w:val="none" w:sz="0" w:space="0" w:color="auto"/>
        <w:left w:val="none" w:sz="0" w:space="0" w:color="auto"/>
        <w:bottom w:val="none" w:sz="0" w:space="0" w:color="auto"/>
        <w:right w:val="none" w:sz="0" w:space="0" w:color="auto"/>
      </w:divBdr>
    </w:div>
    <w:div w:id="1290815893">
      <w:bodyDiv w:val="1"/>
      <w:marLeft w:val="0"/>
      <w:marRight w:val="0"/>
      <w:marTop w:val="0"/>
      <w:marBottom w:val="0"/>
      <w:divBdr>
        <w:top w:val="none" w:sz="0" w:space="0" w:color="auto"/>
        <w:left w:val="none" w:sz="0" w:space="0" w:color="auto"/>
        <w:bottom w:val="none" w:sz="0" w:space="0" w:color="auto"/>
        <w:right w:val="none" w:sz="0" w:space="0" w:color="auto"/>
      </w:divBdr>
    </w:div>
    <w:div w:id="1291088218">
      <w:bodyDiv w:val="1"/>
      <w:marLeft w:val="0"/>
      <w:marRight w:val="0"/>
      <w:marTop w:val="0"/>
      <w:marBottom w:val="0"/>
      <w:divBdr>
        <w:top w:val="none" w:sz="0" w:space="0" w:color="auto"/>
        <w:left w:val="none" w:sz="0" w:space="0" w:color="auto"/>
        <w:bottom w:val="none" w:sz="0" w:space="0" w:color="auto"/>
        <w:right w:val="none" w:sz="0" w:space="0" w:color="auto"/>
      </w:divBdr>
    </w:div>
    <w:div w:id="1291781325">
      <w:bodyDiv w:val="1"/>
      <w:marLeft w:val="0"/>
      <w:marRight w:val="0"/>
      <w:marTop w:val="0"/>
      <w:marBottom w:val="0"/>
      <w:divBdr>
        <w:top w:val="none" w:sz="0" w:space="0" w:color="auto"/>
        <w:left w:val="none" w:sz="0" w:space="0" w:color="auto"/>
        <w:bottom w:val="none" w:sz="0" w:space="0" w:color="auto"/>
        <w:right w:val="none" w:sz="0" w:space="0" w:color="auto"/>
      </w:divBdr>
    </w:div>
    <w:div w:id="1291782624">
      <w:bodyDiv w:val="1"/>
      <w:marLeft w:val="0"/>
      <w:marRight w:val="0"/>
      <w:marTop w:val="0"/>
      <w:marBottom w:val="0"/>
      <w:divBdr>
        <w:top w:val="none" w:sz="0" w:space="0" w:color="auto"/>
        <w:left w:val="none" w:sz="0" w:space="0" w:color="auto"/>
        <w:bottom w:val="none" w:sz="0" w:space="0" w:color="auto"/>
        <w:right w:val="none" w:sz="0" w:space="0" w:color="auto"/>
      </w:divBdr>
    </w:div>
    <w:div w:id="1291977728">
      <w:bodyDiv w:val="1"/>
      <w:marLeft w:val="0"/>
      <w:marRight w:val="0"/>
      <w:marTop w:val="0"/>
      <w:marBottom w:val="0"/>
      <w:divBdr>
        <w:top w:val="none" w:sz="0" w:space="0" w:color="auto"/>
        <w:left w:val="none" w:sz="0" w:space="0" w:color="auto"/>
        <w:bottom w:val="none" w:sz="0" w:space="0" w:color="auto"/>
        <w:right w:val="none" w:sz="0" w:space="0" w:color="auto"/>
      </w:divBdr>
    </w:div>
    <w:div w:id="1292251144">
      <w:bodyDiv w:val="1"/>
      <w:marLeft w:val="0"/>
      <w:marRight w:val="0"/>
      <w:marTop w:val="0"/>
      <w:marBottom w:val="0"/>
      <w:divBdr>
        <w:top w:val="none" w:sz="0" w:space="0" w:color="auto"/>
        <w:left w:val="none" w:sz="0" w:space="0" w:color="auto"/>
        <w:bottom w:val="none" w:sz="0" w:space="0" w:color="auto"/>
        <w:right w:val="none" w:sz="0" w:space="0" w:color="auto"/>
      </w:divBdr>
    </w:div>
    <w:div w:id="1292637046">
      <w:bodyDiv w:val="1"/>
      <w:marLeft w:val="0"/>
      <w:marRight w:val="0"/>
      <w:marTop w:val="0"/>
      <w:marBottom w:val="0"/>
      <w:divBdr>
        <w:top w:val="none" w:sz="0" w:space="0" w:color="auto"/>
        <w:left w:val="none" w:sz="0" w:space="0" w:color="auto"/>
        <w:bottom w:val="none" w:sz="0" w:space="0" w:color="auto"/>
        <w:right w:val="none" w:sz="0" w:space="0" w:color="auto"/>
      </w:divBdr>
    </w:div>
    <w:div w:id="1292714403">
      <w:bodyDiv w:val="1"/>
      <w:marLeft w:val="0"/>
      <w:marRight w:val="0"/>
      <w:marTop w:val="0"/>
      <w:marBottom w:val="0"/>
      <w:divBdr>
        <w:top w:val="none" w:sz="0" w:space="0" w:color="auto"/>
        <w:left w:val="none" w:sz="0" w:space="0" w:color="auto"/>
        <w:bottom w:val="none" w:sz="0" w:space="0" w:color="auto"/>
        <w:right w:val="none" w:sz="0" w:space="0" w:color="auto"/>
      </w:divBdr>
    </w:div>
    <w:div w:id="1292788336">
      <w:bodyDiv w:val="1"/>
      <w:marLeft w:val="0"/>
      <w:marRight w:val="0"/>
      <w:marTop w:val="0"/>
      <w:marBottom w:val="0"/>
      <w:divBdr>
        <w:top w:val="none" w:sz="0" w:space="0" w:color="auto"/>
        <w:left w:val="none" w:sz="0" w:space="0" w:color="auto"/>
        <w:bottom w:val="none" w:sz="0" w:space="0" w:color="auto"/>
        <w:right w:val="none" w:sz="0" w:space="0" w:color="auto"/>
      </w:divBdr>
    </w:div>
    <w:div w:id="1293633426">
      <w:bodyDiv w:val="1"/>
      <w:marLeft w:val="0"/>
      <w:marRight w:val="0"/>
      <w:marTop w:val="0"/>
      <w:marBottom w:val="0"/>
      <w:divBdr>
        <w:top w:val="none" w:sz="0" w:space="0" w:color="auto"/>
        <w:left w:val="none" w:sz="0" w:space="0" w:color="auto"/>
        <w:bottom w:val="none" w:sz="0" w:space="0" w:color="auto"/>
        <w:right w:val="none" w:sz="0" w:space="0" w:color="auto"/>
      </w:divBdr>
    </w:div>
    <w:div w:id="1293636291">
      <w:bodyDiv w:val="1"/>
      <w:marLeft w:val="0"/>
      <w:marRight w:val="0"/>
      <w:marTop w:val="0"/>
      <w:marBottom w:val="0"/>
      <w:divBdr>
        <w:top w:val="none" w:sz="0" w:space="0" w:color="auto"/>
        <w:left w:val="none" w:sz="0" w:space="0" w:color="auto"/>
        <w:bottom w:val="none" w:sz="0" w:space="0" w:color="auto"/>
        <w:right w:val="none" w:sz="0" w:space="0" w:color="auto"/>
      </w:divBdr>
    </w:div>
    <w:div w:id="1294479253">
      <w:bodyDiv w:val="1"/>
      <w:marLeft w:val="0"/>
      <w:marRight w:val="0"/>
      <w:marTop w:val="0"/>
      <w:marBottom w:val="0"/>
      <w:divBdr>
        <w:top w:val="none" w:sz="0" w:space="0" w:color="auto"/>
        <w:left w:val="none" w:sz="0" w:space="0" w:color="auto"/>
        <w:bottom w:val="none" w:sz="0" w:space="0" w:color="auto"/>
        <w:right w:val="none" w:sz="0" w:space="0" w:color="auto"/>
      </w:divBdr>
    </w:div>
    <w:div w:id="1294557860">
      <w:bodyDiv w:val="1"/>
      <w:marLeft w:val="0"/>
      <w:marRight w:val="0"/>
      <w:marTop w:val="0"/>
      <w:marBottom w:val="0"/>
      <w:divBdr>
        <w:top w:val="none" w:sz="0" w:space="0" w:color="auto"/>
        <w:left w:val="none" w:sz="0" w:space="0" w:color="auto"/>
        <w:bottom w:val="none" w:sz="0" w:space="0" w:color="auto"/>
        <w:right w:val="none" w:sz="0" w:space="0" w:color="auto"/>
      </w:divBdr>
    </w:div>
    <w:div w:id="1294797623">
      <w:bodyDiv w:val="1"/>
      <w:marLeft w:val="0"/>
      <w:marRight w:val="0"/>
      <w:marTop w:val="0"/>
      <w:marBottom w:val="0"/>
      <w:divBdr>
        <w:top w:val="none" w:sz="0" w:space="0" w:color="auto"/>
        <w:left w:val="none" w:sz="0" w:space="0" w:color="auto"/>
        <w:bottom w:val="none" w:sz="0" w:space="0" w:color="auto"/>
        <w:right w:val="none" w:sz="0" w:space="0" w:color="auto"/>
      </w:divBdr>
    </w:div>
    <w:div w:id="1296059156">
      <w:bodyDiv w:val="1"/>
      <w:marLeft w:val="0"/>
      <w:marRight w:val="0"/>
      <w:marTop w:val="0"/>
      <w:marBottom w:val="0"/>
      <w:divBdr>
        <w:top w:val="none" w:sz="0" w:space="0" w:color="auto"/>
        <w:left w:val="none" w:sz="0" w:space="0" w:color="auto"/>
        <w:bottom w:val="none" w:sz="0" w:space="0" w:color="auto"/>
        <w:right w:val="none" w:sz="0" w:space="0" w:color="auto"/>
      </w:divBdr>
    </w:div>
    <w:div w:id="1296109090">
      <w:bodyDiv w:val="1"/>
      <w:marLeft w:val="0"/>
      <w:marRight w:val="0"/>
      <w:marTop w:val="0"/>
      <w:marBottom w:val="0"/>
      <w:divBdr>
        <w:top w:val="none" w:sz="0" w:space="0" w:color="auto"/>
        <w:left w:val="none" w:sz="0" w:space="0" w:color="auto"/>
        <w:bottom w:val="none" w:sz="0" w:space="0" w:color="auto"/>
        <w:right w:val="none" w:sz="0" w:space="0" w:color="auto"/>
      </w:divBdr>
    </w:div>
    <w:div w:id="1297643535">
      <w:bodyDiv w:val="1"/>
      <w:marLeft w:val="0"/>
      <w:marRight w:val="0"/>
      <w:marTop w:val="0"/>
      <w:marBottom w:val="0"/>
      <w:divBdr>
        <w:top w:val="none" w:sz="0" w:space="0" w:color="auto"/>
        <w:left w:val="none" w:sz="0" w:space="0" w:color="auto"/>
        <w:bottom w:val="none" w:sz="0" w:space="0" w:color="auto"/>
        <w:right w:val="none" w:sz="0" w:space="0" w:color="auto"/>
      </w:divBdr>
    </w:div>
    <w:div w:id="1298684191">
      <w:bodyDiv w:val="1"/>
      <w:marLeft w:val="0"/>
      <w:marRight w:val="0"/>
      <w:marTop w:val="0"/>
      <w:marBottom w:val="0"/>
      <w:divBdr>
        <w:top w:val="none" w:sz="0" w:space="0" w:color="auto"/>
        <w:left w:val="none" w:sz="0" w:space="0" w:color="auto"/>
        <w:bottom w:val="none" w:sz="0" w:space="0" w:color="auto"/>
        <w:right w:val="none" w:sz="0" w:space="0" w:color="auto"/>
      </w:divBdr>
    </w:div>
    <w:div w:id="1299535662">
      <w:bodyDiv w:val="1"/>
      <w:marLeft w:val="0"/>
      <w:marRight w:val="0"/>
      <w:marTop w:val="0"/>
      <w:marBottom w:val="0"/>
      <w:divBdr>
        <w:top w:val="none" w:sz="0" w:space="0" w:color="auto"/>
        <w:left w:val="none" w:sz="0" w:space="0" w:color="auto"/>
        <w:bottom w:val="none" w:sz="0" w:space="0" w:color="auto"/>
        <w:right w:val="none" w:sz="0" w:space="0" w:color="auto"/>
      </w:divBdr>
    </w:div>
    <w:div w:id="1299607400">
      <w:bodyDiv w:val="1"/>
      <w:marLeft w:val="0"/>
      <w:marRight w:val="0"/>
      <w:marTop w:val="0"/>
      <w:marBottom w:val="0"/>
      <w:divBdr>
        <w:top w:val="none" w:sz="0" w:space="0" w:color="auto"/>
        <w:left w:val="none" w:sz="0" w:space="0" w:color="auto"/>
        <w:bottom w:val="none" w:sz="0" w:space="0" w:color="auto"/>
        <w:right w:val="none" w:sz="0" w:space="0" w:color="auto"/>
      </w:divBdr>
    </w:div>
    <w:div w:id="1299611059">
      <w:bodyDiv w:val="1"/>
      <w:marLeft w:val="0"/>
      <w:marRight w:val="0"/>
      <w:marTop w:val="0"/>
      <w:marBottom w:val="0"/>
      <w:divBdr>
        <w:top w:val="none" w:sz="0" w:space="0" w:color="auto"/>
        <w:left w:val="none" w:sz="0" w:space="0" w:color="auto"/>
        <w:bottom w:val="none" w:sz="0" w:space="0" w:color="auto"/>
        <w:right w:val="none" w:sz="0" w:space="0" w:color="auto"/>
      </w:divBdr>
    </w:div>
    <w:div w:id="1299722344">
      <w:bodyDiv w:val="1"/>
      <w:marLeft w:val="0"/>
      <w:marRight w:val="0"/>
      <w:marTop w:val="0"/>
      <w:marBottom w:val="0"/>
      <w:divBdr>
        <w:top w:val="none" w:sz="0" w:space="0" w:color="auto"/>
        <w:left w:val="none" w:sz="0" w:space="0" w:color="auto"/>
        <w:bottom w:val="none" w:sz="0" w:space="0" w:color="auto"/>
        <w:right w:val="none" w:sz="0" w:space="0" w:color="auto"/>
      </w:divBdr>
    </w:div>
    <w:div w:id="1300108313">
      <w:bodyDiv w:val="1"/>
      <w:marLeft w:val="0"/>
      <w:marRight w:val="0"/>
      <w:marTop w:val="0"/>
      <w:marBottom w:val="0"/>
      <w:divBdr>
        <w:top w:val="none" w:sz="0" w:space="0" w:color="auto"/>
        <w:left w:val="none" w:sz="0" w:space="0" w:color="auto"/>
        <w:bottom w:val="none" w:sz="0" w:space="0" w:color="auto"/>
        <w:right w:val="none" w:sz="0" w:space="0" w:color="auto"/>
      </w:divBdr>
    </w:div>
    <w:div w:id="1300844051">
      <w:bodyDiv w:val="1"/>
      <w:marLeft w:val="0"/>
      <w:marRight w:val="0"/>
      <w:marTop w:val="0"/>
      <w:marBottom w:val="0"/>
      <w:divBdr>
        <w:top w:val="none" w:sz="0" w:space="0" w:color="auto"/>
        <w:left w:val="none" w:sz="0" w:space="0" w:color="auto"/>
        <w:bottom w:val="none" w:sz="0" w:space="0" w:color="auto"/>
        <w:right w:val="none" w:sz="0" w:space="0" w:color="auto"/>
      </w:divBdr>
    </w:div>
    <w:div w:id="1301030637">
      <w:bodyDiv w:val="1"/>
      <w:marLeft w:val="0"/>
      <w:marRight w:val="0"/>
      <w:marTop w:val="0"/>
      <w:marBottom w:val="0"/>
      <w:divBdr>
        <w:top w:val="none" w:sz="0" w:space="0" w:color="auto"/>
        <w:left w:val="none" w:sz="0" w:space="0" w:color="auto"/>
        <w:bottom w:val="none" w:sz="0" w:space="0" w:color="auto"/>
        <w:right w:val="none" w:sz="0" w:space="0" w:color="auto"/>
      </w:divBdr>
    </w:div>
    <w:div w:id="1301033759">
      <w:bodyDiv w:val="1"/>
      <w:marLeft w:val="0"/>
      <w:marRight w:val="0"/>
      <w:marTop w:val="0"/>
      <w:marBottom w:val="0"/>
      <w:divBdr>
        <w:top w:val="none" w:sz="0" w:space="0" w:color="auto"/>
        <w:left w:val="none" w:sz="0" w:space="0" w:color="auto"/>
        <w:bottom w:val="none" w:sz="0" w:space="0" w:color="auto"/>
        <w:right w:val="none" w:sz="0" w:space="0" w:color="auto"/>
      </w:divBdr>
    </w:div>
    <w:div w:id="1301303356">
      <w:bodyDiv w:val="1"/>
      <w:marLeft w:val="0"/>
      <w:marRight w:val="0"/>
      <w:marTop w:val="0"/>
      <w:marBottom w:val="0"/>
      <w:divBdr>
        <w:top w:val="none" w:sz="0" w:space="0" w:color="auto"/>
        <w:left w:val="none" w:sz="0" w:space="0" w:color="auto"/>
        <w:bottom w:val="none" w:sz="0" w:space="0" w:color="auto"/>
        <w:right w:val="none" w:sz="0" w:space="0" w:color="auto"/>
      </w:divBdr>
    </w:div>
    <w:div w:id="1301572625">
      <w:bodyDiv w:val="1"/>
      <w:marLeft w:val="0"/>
      <w:marRight w:val="0"/>
      <w:marTop w:val="0"/>
      <w:marBottom w:val="0"/>
      <w:divBdr>
        <w:top w:val="none" w:sz="0" w:space="0" w:color="auto"/>
        <w:left w:val="none" w:sz="0" w:space="0" w:color="auto"/>
        <w:bottom w:val="none" w:sz="0" w:space="0" w:color="auto"/>
        <w:right w:val="none" w:sz="0" w:space="0" w:color="auto"/>
      </w:divBdr>
    </w:div>
    <w:div w:id="1302079934">
      <w:bodyDiv w:val="1"/>
      <w:marLeft w:val="0"/>
      <w:marRight w:val="0"/>
      <w:marTop w:val="0"/>
      <w:marBottom w:val="0"/>
      <w:divBdr>
        <w:top w:val="none" w:sz="0" w:space="0" w:color="auto"/>
        <w:left w:val="none" w:sz="0" w:space="0" w:color="auto"/>
        <w:bottom w:val="none" w:sz="0" w:space="0" w:color="auto"/>
        <w:right w:val="none" w:sz="0" w:space="0" w:color="auto"/>
      </w:divBdr>
    </w:div>
    <w:div w:id="1302925544">
      <w:bodyDiv w:val="1"/>
      <w:marLeft w:val="0"/>
      <w:marRight w:val="0"/>
      <w:marTop w:val="0"/>
      <w:marBottom w:val="0"/>
      <w:divBdr>
        <w:top w:val="none" w:sz="0" w:space="0" w:color="auto"/>
        <w:left w:val="none" w:sz="0" w:space="0" w:color="auto"/>
        <w:bottom w:val="none" w:sz="0" w:space="0" w:color="auto"/>
        <w:right w:val="none" w:sz="0" w:space="0" w:color="auto"/>
      </w:divBdr>
    </w:div>
    <w:div w:id="1303728665">
      <w:bodyDiv w:val="1"/>
      <w:marLeft w:val="0"/>
      <w:marRight w:val="0"/>
      <w:marTop w:val="0"/>
      <w:marBottom w:val="0"/>
      <w:divBdr>
        <w:top w:val="none" w:sz="0" w:space="0" w:color="auto"/>
        <w:left w:val="none" w:sz="0" w:space="0" w:color="auto"/>
        <w:bottom w:val="none" w:sz="0" w:space="0" w:color="auto"/>
        <w:right w:val="none" w:sz="0" w:space="0" w:color="auto"/>
      </w:divBdr>
    </w:div>
    <w:div w:id="1304505749">
      <w:bodyDiv w:val="1"/>
      <w:marLeft w:val="0"/>
      <w:marRight w:val="0"/>
      <w:marTop w:val="0"/>
      <w:marBottom w:val="0"/>
      <w:divBdr>
        <w:top w:val="none" w:sz="0" w:space="0" w:color="auto"/>
        <w:left w:val="none" w:sz="0" w:space="0" w:color="auto"/>
        <w:bottom w:val="none" w:sz="0" w:space="0" w:color="auto"/>
        <w:right w:val="none" w:sz="0" w:space="0" w:color="auto"/>
      </w:divBdr>
    </w:div>
    <w:div w:id="1304651115">
      <w:bodyDiv w:val="1"/>
      <w:marLeft w:val="0"/>
      <w:marRight w:val="0"/>
      <w:marTop w:val="0"/>
      <w:marBottom w:val="0"/>
      <w:divBdr>
        <w:top w:val="none" w:sz="0" w:space="0" w:color="auto"/>
        <w:left w:val="none" w:sz="0" w:space="0" w:color="auto"/>
        <w:bottom w:val="none" w:sz="0" w:space="0" w:color="auto"/>
        <w:right w:val="none" w:sz="0" w:space="0" w:color="auto"/>
      </w:divBdr>
    </w:div>
    <w:div w:id="1305158373">
      <w:bodyDiv w:val="1"/>
      <w:marLeft w:val="0"/>
      <w:marRight w:val="0"/>
      <w:marTop w:val="0"/>
      <w:marBottom w:val="0"/>
      <w:divBdr>
        <w:top w:val="none" w:sz="0" w:space="0" w:color="auto"/>
        <w:left w:val="none" w:sz="0" w:space="0" w:color="auto"/>
        <w:bottom w:val="none" w:sz="0" w:space="0" w:color="auto"/>
        <w:right w:val="none" w:sz="0" w:space="0" w:color="auto"/>
      </w:divBdr>
    </w:div>
    <w:div w:id="1305503555">
      <w:bodyDiv w:val="1"/>
      <w:marLeft w:val="0"/>
      <w:marRight w:val="0"/>
      <w:marTop w:val="0"/>
      <w:marBottom w:val="0"/>
      <w:divBdr>
        <w:top w:val="none" w:sz="0" w:space="0" w:color="auto"/>
        <w:left w:val="none" w:sz="0" w:space="0" w:color="auto"/>
        <w:bottom w:val="none" w:sz="0" w:space="0" w:color="auto"/>
        <w:right w:val="none" w:sz="0" w:space="0" w:color="auto"/>
      </w:divBdr>
    </w:div>
    <w:div w:id="1305697537">
      <w:bodyDiv w:val="1"/>
      <w:marLeft w:val="0"/>
      <w:marRight w:val="0"/>
      <w:marTop w:val="0"/>
      <w:marBottom w:val="0"/>
      <w:divBdr>
        <w:top w:val="none" w:sz="0" w:space="0" w:color="auto"/>
        <w:left w:val="none" w:sz="0" w:space="0" w:color="auto"/>
        <w:bottom w:val="none" w:sz="0" w:space="0" w:color="auto"/>
        <w:right w:val="none" w:sz="0" w:space="0" w:color="auto"/>
      </w:divBdr>
    </w:div>
    <w:div w:id="1305886057">
      <w:bodyDiv w:val="1"/>
      <w:marLeft w:val="0"/>
      <w:marRight w:val="0"/>
      <w:marTop w:val="0"/>
      <w:marBottom w:val="0"/>
      <w:divBdr>
        <w:top w:val="none" w:sz="0" w:space="0" w:color="auto"/>
        <w:left w:val="none" w:sz="0" w:space="0" w:color="auto"/>
        <w:bottom w:val="none" w:sz="0" w:space="0" w:color="auto"/>
        <w:right w:val="none" w:sz="0" w:space="0" w:color="auto"/>
      </w:divBdr>
    </w:div>
    <w:div w:id="1305963070">
      <w:bodyDiv w:val="1"/>
      <w:marLeft w:val="0"/>
      <w:marRight w:val="0"/>
      <w:marTop w:val="0"/>
      <w:marBottom w:val="0"/>
      <w:divBdr>
        <w:top w:val="none" w:sz="0" w:space="0" w:color="auto"/>
        <w:left w:val="none" w:sz="0" w:space="0" w:color="auto"/>
        <w:bottom w:val="none" w:sz="0" w:space="0" w:color="auto"/>
        <w:right w:val="none" w:sz="0" w:space="0" w:color="auto"/>
      </w:divBdr>
    </w:div>
    <w:div w:id="1306008384">
      <w:bodyDiv w:val="1"/>
      <w:marLeft w:val="0"/>
      <w:marRight w:val="0"/>
      <w:marTop w:val="0"/>
      <w:marBottom w:val="0"/>
      <w:divBdr>
        <w:top w:val="none" w:sz="0" w:space="0" w:color="auto"/>
        <w:left w:val="none" w:sz="0" w:space="0" w:color="auto"/>
        <w:bottom w:val="none" w:sz="0" w:space="0" w:color="auto"/>
        <w:right w:val="none" w:sz="0" w:space="0" w:color="auto"/>
      </w:divBdr>
    </w:div>
    <w:div w:id="1306278399">
      <w:bodyDiv w:val="1"/>
      <w:marLeft w:val="0"/>
      <w:marRight w:val="0"/>
      <w:marTop w:val="0"/>
      <w:marBottom w:val="0"/>
      <w:divBdr>
        <w:top w:val="none" w:sz="0" w:space="0" w:color="auto"/>
        <w:left w:val="none" w:sz="0" w:space="0" w:color="auto"/>
        <w:bottom w:val="none" w:sz="0" w:space="0" w:color="auto"/>
        <w:right w:val="none" w:sz="0" w:space="0" w:color="auto"/>
      </w:divBdr>
    </w:div>
    <w:div w:id="1306811497">
      <w:bodyDiv w:val="1"/>
      <w:marLeft w:val="0"/>
      <w:marRight w:val="0"/>
      <w:marTop w:val="0"/>
      <w:marBottom w:val="0"/>
      <w:divBdr>
        <w:top w:val="none" w:sz="0" w:space="0" w:color="auto"/>
        <w:left w:val="none" w:sz="0" w:space="0" w:color="auto"/>
        <w:bottom w:val="none" w:sz="0" w:space="0" w:color="auto"/>
        <w:right w:val="none" w:sz="0" w:space="0" w:color="auto"/>
      </w:divBdr>
    </w:div>
    <w:div w:id="1307008487">
      <w:bodyDiv w:val="1"/>
      <w:marLeft w:val="0"/>
      <w:marRight w:val="0"/>
      <w:marTop w:val="0"/>
      <w:marBottom w:val="0"/>
      <w:divBdr>
        <w:top w:val="none" w:sz="0" w:space="0" w:color="auto"/>
        <w:left w:val="none" w:sz="0" w:space="0" w:color="auto"/>
        <w:bottom w:val="none" w:sz="0" w:space="0" w:color="auto"/>
        <w:right w:val="none" w:sz="0" w:space="0" w:color="auto"/>
      </w:divBdr>
    </w:div>
    <w:div w:id="1307931863">
      <w:bodyDiv w:val="1"/>
      <w:marLeft w:val="0"/>
      <w:marRight w:val="0"/>
      <w:marTop w:val="0"/>
      <w:marBottom w:val="0"/>
      <w:divBdr>
        <w:top w:val="none" w:sz="0" w:space="0" w:color="auto"/>
        <w:left w:val="none" w:sz="0" w:space="0" w:color="auto"/>
        <w:bottom w:val="none" w:sz="0" w:space="0" w:color="auto"/>
        <w:right w:val="none" w:sz="0" w:space="0" w:color="auto"/>
      </w:divBdr>
    </w:div>
    <w:div w:id="1308507447">
      <w:bodyDiv w:val="1"/>
      <w:marLeft w:val="0"/>
      <w:marRight w:val="0"/>
      <w:marTop w:val="0"/>
      <w:marBottom w:val="0"/>
      <w:divBdr>
        <w:top w:val="none" w:sz="0" w:space="0" w:color="auto"/>
        <w:left w:val="none" w:sz="0" w:space="0" w:color="auto"/>
        <w:bottom w:val="none" w:sz="0" w:space="0" w:color="auto"/>
        <w:right w:val="none" w:sz="0" w:space="0" w:color="auto"/>
      </w:divBdr>
    </w:div>
    <w:div w:id="1308589679">
      <w:bodyDiv w:val="1"/>
      <w:marLeft w:val="0"/>
      <w:marRight w:val="0"/>
      <w:marTop w:val="0"/>
      <w:marBottom w:val="0"/>
      <w:divBdr>
        <w:top w:val="none" w:sz="0" w:space="0" w:color="auto"/>
        <w:left w:val="none" w:sz="0" w:space="0" w:color="auto"/>
        <w:bottom w:val="none" w:sz="0" w:space="0" w:color="auto"/>
        <w:right w:val="none" w:sz="0" w:space="0" w:color="auto"/>
      </w:divBdr>
    </w:div>
    <w:div w:id="1308901411">
      <w:bodyDiv w:val="1"/>
      <w:marLeft w:val="0"/>
      <w:marRight w:val="0"/>
      <w:marTop w:val="0"/>
      <w:marBottom w:val="0"/>
      <w:divBdr>
        <w:top w:val="none" w:sz="0" w:space="0" w:color="auto"/>
        <w:left w:val="none" w:sz="0" w:space="0" w:color="auto"/>
        <w:bottom w:val="none" w:sz="0" w:space="0" w:color="auto"/>
        <w:right w:val="none" w:sz="0" w:space="0" w:color="auto"/>
      </w:divBdr>
    </w:div>
    <w:div w:id="1309626622">
      <w:bodyDiv w:val="1"/>
      <w:marLeft w:val="0"/>
      <w:marRight w:val="0"/>
      <w:marTop w:val="0"/>
      <w:marBottom w:val="0"/>
      <w:divBdr>
        <w:top w:val="none" w:sz="0" w:space="0" w:color="auto"/>
        <w:left w:val="none" w:sz="0" w:space="0" w:color="auto"/>
        <w:bottom w:val="none" w:sz="0" w:space="0" w:color="auto"/>
        <w:right w:val="none" w:sz="0" w:space="0" w:color="auto"/>
      </w:divBdr>
    </w:div>
    <w:div w:id="1310089561">
      <w:bodyDiv w:val="1"/>
      <w:marLeft w:val="0"/>
      <w:marRight w:val="0"/>
      <w:marTop w:val="0"/>
      <w:marBottom w:val="0"/>
      <w:divBdr>
        <w:top w:val="none" w:sz="0" w:space="0" w:color="auto"/>
        <w:left w:val="none" w:sz="0" w:space="0" w:color="auto"/>
        <w:bottom w:val="none" w:sz="0" w:space="0" w:color="auto"/>
        <w:right w:val="none" w:sz="0" w:space="0" w:color="auto"/>
      </w:divBdr>
    </w:div>
    <w:div w:id="1310288710">
      <w:bodyDiv w:val="1"/>
      <w:marLeft w:val="0"/>
      <w:marRight w:val="0"/>
      <w:marTop w:val="0"/>
      <w:marBottom w:val="0"/>
      <w:divBdr>
        <w:top w:val="none" w:sz="0" w:space="0" w:color="auto"/>
        <w:left w:val="none" w:sz="0" w:space="0" w:color="auto"/>
        <w:bottom w:val="none" w:sz="0" w:space="0" w:color="auto"/>
        <w:right w:val="none" w:sz="0" w:space="0" w:color="auto"/>
      </w:divBdr>
    </w:div>
    <w:div w:id="1310406967">
      <w:bodyDiv w:val="1"/>
      <w:marLeft w:val="0"/>
      <w:marRight w:val="0"/>
      <w:marTop w:val="0"/>
      <w:marBottom w:val="0"/>
      <w:divBdr>
        <w:top w:val="none" w:sz="0" w:space="0" w:color="auto"/>
        <w:left w:val="none" w:sz="0" w:space="0" w:color="auto"/>
        <w:bottom w:val="none" w:sz="0" w:space="0" w:color="auto"/>
        <w:right w:val="none" w:sz="0" w:space="0" w:color="auto"/>
      </w:divBdr>
    </w:div>
    <w:div w:id="1310944494">
      <w:bodyDiv w:val="1"/>
      <w:marLeft w:val="0"/>
      <w:marRight w:val="0"/>
      <w:marTop w:val="0"/>
      <w:marBottom w:val="0"/>
      <w:divBdr>
        <w:top w:val="none" w:sz="0" w:space="0" w:color="auto"/>
        <w:left w:val="none" w:sz="0" w:space="0" w:color="auto"/>
        <w:bottom w:val="none" w:sz="0" w:space="0" w:color="auto"/>
        <w:right w:val="none" w:sz="0" w:space="0" w:color="auto"/>
      </w:divBdr>
    </w:div>
    <w:div w:id="1311056222">
      <w:bodyDiv w:val="1"/>
      <w:marLeft w:val="0"/>
      <w:marRight w:val="0"/>
      <w:marTop w:val="0"/>
      <w:marBottom w:val="0"/>
      <w:divBdr>
        <w:top w:val="none" w:sz="0" w:space="0" w:color="auto"/>
        <w:left w:val="none" w:sz="0" w:space="0" w:color="auto"/>
        <w:bottom w:val="none" w:sz="0" w:space="0" w:color="auto"/>
        <w:right w:val="none" w:sz="0" w:space="0" w:color="auto"/>
      </w:divBdr>
    </w:div>
    <w:div w:id="1311133976">
      <w:bodyDiv w:val="1"/>
      <w:marLeft w:val="0"/>
      <w:marRight w:val="0"/>
      <w:marTop w:val="0"/>
      <w:marBottom w:val="0"/>
      <w:divBdr>
        <w:top w:val="none" w:sz="0" w:space="0" w:color="auto"/>
        <w:left w:val="none" w:sz="0" w:space="0" w:color="auto"/>
        <w:bottom w:val="none" w:sz="0" w:space="0" w:color="auto"/>
        <w:right w:val="none" w:sz="0" w:space="0" w:color="auto"/>
      </w:divBdr>
    </w:div>
    <w:div w:id="1311328748">
      <w:bodyDiv w:val="1"/>
      <w:marLeft w:val="0"/>
      <w:marRight w:val="0"/>
      <w:marTop w:val="0"/>
      <w:marBottom w:val="0"/>
      <w:divBdr>
        <w:top w:val="none" w:sz="0" w:space="0" w:color="auto"/>
        <w:left w:val="none" w:sz="0" w:space="0" w:color="auto"/>
        <w:bottom w:val="none" w:sz="0" w:space="0" w:color="auto"/>
        <w:right w:val="none" w:sz="0" w:space="0" w:color="auto"/>
      </w:divBdr>
    </w:div>
    <w:div w:id="1312637059">
      <w:bodyDiv w:val="1"/>
      <w:marLeft w:val="0"/>
      <w:marRight w:val="0"/>
      <w:marTop w:val="0"/>
      <w:marBottom w:val="0"/>
      <w:divBdr>
        <w:top w:val="none" w:sz="0" w:space="0" w:color="auto"/>
        <w:left w:val="none" w:sz="0" w:space="0" w:color="auto"/>
        <w:bottom w:val="none" w:sz="0" w:space="0" w:color="auto"/>
        <w:right w:val="none" w:sz="0" w:space="0" w:color="auto"/>
      </w:divBdr>
    </w:div>
    <w:div w:id="1314289436">
      <w:bodyDiv w:val="1"/>
      <w:marLeft w:val="0"/>
      <w:marRight w:val="0"/>
      <w:marTop w:val="0"/>
      <w:marBottom w:val="0"/>
      <w:divBdr>
        <w:top w:val="none" w:sz="0" w:space="0" w:color="auto"/>
        <w:left w:val="none" w:sz="0" w:space="0" w:color="auto"/>
        <w:bottom w:val="none" w:sz="0" w:space="0" w:color="auto"/>
        <w:right w:val="none" w:sz="0" w:space="0" w:color="auto"/>
      </w:divBdr>
    </w:div>
    <w:div w:id="1315257678">
      <w:bodyDiv w:val="1"/>
      <w:marLeft w:val="0"/>
      <w:marRight w:val="0"/>
      <w:marTop w:val="0"/>
      <w:marBottom w:val="0"/>
      <w:divBdr>
        <w:top w:val="none" w:sz="0" w:space="0" w:color="auto"/>
        <w:left w:val="none" w:sz="0" w:space="0" w:color="auto"/>
        <w:bottom w:val="none" w:sz="0" w:space="0" w:color="auto"/>
        <w:right w:val="none" w:sz="0" w:space="0" w:color="auto"/>
      </w:divBdr>
    </w:div>
    <w:div w:id="1315260198">
      <w:bodyDiv w:val="1"/>
      <w:marLeft w:val="0"/>
      <w:marRight w:val="0"/>
      <w:marTop w:val="0"/>
      <w:marBottom w:val="0"/>
      <w:divBdr>
        <w:top w:val="none" w:sz="0" w:space="0" w:color="auto"/>
        <w:left w:val="none" w:sz="0" w:space="0" w:color="auto"/>
        <w:bottom w:val="none" w:sz="0" w:space="0" w:color="auto"/>
        <w:right w:val="none" w:sz="0" w:space="0" w:color="auto"/>
      </w:divBdr>
    </w:div>
    <w:div w:id="1315375985">
      <w:bodyDiv w:val="1"/>
      <w:marLeft w:val="0"/>
      <w:marRight w:val="0"/>
      <w:marTop w:val="0"/>
      <w:marBottom w:val="0"/>
      <w:divBdr>
        <w:top w:val="none" w:sz="0" w:space="0" w:color="auto"/>
        <w:left w:val="none" w:sz="0" w:space="0" w:color="auto"/>
        <w:bottom w:val="none" w:sz="0" w:space="0" w:color="auto"/>
        <w:right w:val="none" w:sz="0" w:space="0" w:color="auto"/>
      </w:divBdr>
    </w:div>
    <w:div w:id="1315718431">
      <w:bodyDiv w:val="1"/>
      <w:marLeft w:val="0"/>
      <w:marRight w:val="0"/>
      <w:marTop w:val="0"/>
      <w:marBottom w:val="0"/>
      <w:divBdr>
        <w:top w:val="none" w:sz="0" w:space="0" w:color="auto"/>
        <w:left w:val="none" w:sz="0" w:space="0" w:color="auto"/>
        <w:bottom w:val="none" w:sz="0" w:space="0" w:color="auto"/>
        <w:right w:val="none" w:sz="0" w:space="0" w:color="auto"/>
      </w:divBdr>
    </w:div>
    <w:div w:id="1316254629">
      <w:bodyDiv w:val="1"/>
      <w:marLeft w:val="0"/>
      <w:marRight w:val="0"/>
      <w:marTop w:val="0"/>
      <w:marBottom w:val="0"/>
      <w:divBdr>
        <w:top w:val="none" w:sz="0" w:space="0" w:color="auto"/>
        <w:left w:val="none" w:sz="0" w:space="0" w:color="auto"/>
        <w:bottom w:val="none" w:sz="0" w:space="0" w:color="auto"/>
        <w:right w:val="none" w:sz="0" w:space="0" w:color="auto"/>
      </w:divBdr>
    </w:div>
    <w:div w:id="1316835354">
      <w:bodyDiv w:val="1"/>
      <w:marLeft w:val="0"/>
      <w:marRight w:val="0"/>
      <w:marTop w:val="0"/>
      <w:marBottom w:val="0"/>
      <w:divBdr>
        <w:top w:val="none" w:sz="0" w:space="0" w:color="auto"/>
        <w:left w:val="none" w:sz="0" w:space="0" w:color="auto"/>
        <w:bottom w:val="none" w:sz="0" w:space="0" w:color="auto"/>
        <w:right w:val="none" w:sz="0" w:space="0" w:color="auto"/>
      </w:divBdr>
    </w:div>
    <w:div w:id="1316883440">
      <w:bodyDiv w:val="1"/>
      <w:marLeft w:val="0"/>
      <w:marRight w:val="0"/>
      <w:marTop w:val="0"/>
      <w:marBottom w:val="0"/>
      <w:divBdr>
        <w:top w:val="none" w:sz="0" w:space="0" w:color="auto"/>
        <w:left w:val="none" w:sz="0" w:space="0" w:color="auto"/>
        <w:bottom w:val="none" w:sz="0" w:space="0" w:color="auto"/>
        <w:right w:val="none" w:sz="0" w:space="0" w:color="auto"/>
      </w:divBdr>
    </w:div>
    <w:div w:id="1317295107">
      <w:bodyDiv w:val="1"/>
      <w:marLeft w:val="0"/>
      <w:marRight w:val="0"/>
      <w:marTop w:val="0"/>
      <w:marBottom w:val="0"/>
      <w:divBdr>
        <w:top w:val="none" w:sz="0" w:space="0" w:color="auto"/>
        <w:left w:val="none" w:sz="0" w:space="0" w:color="auto"/>
        <w:bottom w:val="none" w:sz="0" w:space="0" w:color="auto"/>
        <w:right w:val="none" w:sz="0" w:space="0" w:color="auto"/>
      </w:divBdr>
    </w:div>
    <w:div w:id="1317296488">
      <w:bodyDiv w:val="1"/>
      <w:marLeft w:val="0"/>
      <w:marRight w:val="0"/>
      <w:marTop w:val="0"/>
      <w:marBottom w:val="0"/>
      <w:divBdr>
        <w:top w:val="none" w:sz="0" w:space="0" w:color="auto"/>
        <w:left w:val="none" w:sz="0" w:space="0" w:color="auto"/>
        <w:bottom w:val="none" w:sz="0" w:space="0" w:color="auto"/>
        <w:right w:val="none" w:sz="0" w:space="0" w:color="auto"/>
      </w:divBdr>
    </w:div>
    <w:div w:id="1317757109">
      <w:bodyDiv w:val="1"/>
      <w:marLeft w:val="0"/>
      <w:marRight w:val="0"/>
      <w:marTop w:val="0"/>
      <w:marBottom w:val="0"/>
      <w:divBdr>
        <w:top w:val="none" w:sz="0" w:space="0" w:color="auto"/>
        <w:left w:val="none" w:sz="0" w:space="0" w:color="auto"/>
        <w:bottom w:val="none" w:sz="0" w:space="0" w:color="auto"/>
        <w:right w:val="none" w:sz="0" w:space="0" w:color="auto"/>
      </w:divBdr>
    </w:div>
    <w:div w:id="1318264557">
      <w:bodyDiv w:val="1"/>
      <w:marLeft w:val="0"/>
      <w:marRight w:val="0"/>
      <w:marTop w:val="0"/>
      <w:marBottom w:val="0"/>
      <w:divBdr>
        <w:top w:val="none" w:sz="0" w:space="0" w:color="auto"/>
        <w:left w:val="none" w:sz="0" w:space="0" w:color="auto"/>
        <w:bottom w:val="none" w:sz="0" w:space="0" w:color="auto"/>
        <w:right w:val="none" w:sz="0" w:space="0" w:color="auto"/>
      </w:divBdr>
    </w:div>
    <w:div w:id="1318342847">
      <w:bodyDiv w:val="1"/>
      <w:marLeft w:val="0"/>
      <w:marRight w:val="0"/>
      <w:marTop w:val="0"/>
      <w:marBottom w:val="0"/>
      <w:divBdr>
        <w:top w:val="none" w:sz="0" w:space="0" w:color="auto"/>
        <w:left w:val="none" w:sz="0" w:space="0" w:color="auto"/>
        <w:bottom w:val="none" w:sz="0" w:space="0" w:color="auto"/>
        <w:right w:val="none" w:sz="0" w:space="0" w:color="auto"/>
      </w:divBdr>
    </w:div>
    <w:div w:id="1318535320">
      <w:bodyDiv w:val="1"/>
      <w:marLeft w:val="0"/>
      <w:marRight w:val="0"/>
      <w:marTop w:val="0"/>
      <w:marBottom w:val="0"/>
      <w:divBdr>
        <w:top w:val="none" w:sz="0" w:space="0" w:color="auto"/>
        <w:left w:val="none" w:sz="0" w:space="0" w:color="auto"/>
        <w:bottom w:val="none" w:sz="0" w:space="0" w:color="auto"/>
        <w:right w:val="none" w:sz="0" w:space="0" w:color="auto"/>
      </w:divBdr>
    </w:div>
    <w:div w:id="1319386282">
      <w:bodyDiv w:val="1"/>
      <w:marLeft w:val="0"/>
      <w:marRight w:val="0"/>
      <w:marTop w:val="0"/>
      <w:marBottom w:val="0"/>
      <w:divBdr>
        <w:top w:val="none" w:sz="0" w:space="0" w:color="auto"/>
        <w:left w:val="none" w:sz="0" w:space="0" w:color="auto"/>
        <w:bottom w:val="none" w:sz="0" w:space="0" w:color="auto"/>
        <w:right w:val="none" w:sz="0" w:space="0" w:color="auto"/>
      </w:divBdr>
    </w:div>
    <w:div w:id="1319505544">
      <w:bodyDiv w:val="1"/>
      <w:marLeft w:val="0"/>
      <w:marRight w:val="0"/>
      <w:marTop w:val="0"/>
      <w:marBottom w:val="0"/>
      <w:divBdr>
        <w:top w:val="none" w:sz="0" w:space="0" w:color="auto"/>
        <w:left w:val="none" w:sz="0" w:space="0" w:color="auto"/>
        <w:bottom w:val="none" w:sz="0" w:space="0" w:color="auto"/>
        <w:right w:val="none" w:sz="0" w:space="0" w:color="auto"/>
      </w:divBdr>
    </w:div>
    <w:div w:id="1319729045">
      <w:bodyDiv w:val="1"/>
      <w:marLeft w:val="0"/>
      <w:marRight w:val="0"/>
      <w:marTop w:val="0"/>
      <w:marBottom w:val="0"/>
      <w:divBdr>
        <w:top w:val="none" w:sz="0" w:space="0" w:color="auto"/>
        <w:left w:val="none" w:sz="0" w:space="0" w:color="auto"/>
        <w:bottom w:val="none" w:sz="0" w:space="0" w:color="auto"/>
        <w:right w:val="none" w:sz="0" w:space="0" w:color="auto"/>
      </w:divBdr>
    </w:div>
    <w:div w:id="1320692241">
      <w:bodyDiv w:val="1"/>
      <w:marLeft w:val="0"/>
      <w:marRight w:val="0"/>
      <w:marTop w:val="0"/>
      <w:marBottom w:val="0"/>
      <w:divBdr>
        <w:top w:val="none" w:sz="0" w:space="0" w:color="auto"/>
        <w:left w:val="none" w:sz="0" w:space="0" w:color="auto"/>
        <w:bottom w:val="none" w:sz="0" w:space="0" w:color="auto"/>
        <w:right w:val="none" w:sz="0" w:space="0" w:color="auto"/>
      </w:divBdr>
    </w:div>
    <w:div w:id="1320890667">
      <w:bodyDiv w:val="1"/>
      <w:marLeft w:val="0"/>
      <w:marRight w:val="0"/>
      <w:marTop w:val="0"/>
      <w:marBottom w:val="0"/>
      <w:divBdr>
        <w:top w:val="none" w:sz="0" w:space="0" w:color="auto"/>
        <w:left w:val="none" w:sz="0" w:space="0" w:color="auto"/>
        <w:bottom w:val="none" w:sz="0" w:space="0" w:color="auto"/>
        <w:right w:val="none" w:sz="0" w:space="0" w:color="auto"/>
      </w:divBdr>
    </w:div>
    <w:div w:id="1321733811">
      <w:bodyDiv w:val="1"/>
      <w:marLeft w:val="0"/>
      <w:marRight w:val="0"/>
      <w:marTop w:val="0"/>
      <w:marBottom w:val="0"/>
      <w:divBdr>
        <w:top w:val="none" w:sz="0" w:space="0" w:color="auto"/>
        <w:left w:val="none" w:sz="0" w:space="0" w:color="auto"/>
        <w:bottom w:val="none" w:sz="0" w:space="0" w:color="auto"/>
        <w:right w:val="none" w:sz="0" w:space="0" w:color="auto"/>
      </w:divBdr>
    </w:div>
    <w:div w:id="1322854826">
      <w:bodyDiv w:val="1"/>
      <w:marLeft w:val="0"/>
      <w:marRight w:val="0"/>
      <w:marTop w:val="0"/>
      <w:marBottom w:val="0"/>
      <w:divBdr>
        <w:top w:val="none" w:sz="0" w:space="0" w:color="auto"/>
        <w:left w:val="none" w:sz="0" w:space="0" w:color="auto"/>
        <w:bottom w:val="none" w:sz="0" w:space="0" w:color="auto"/>
        <w:right w:val="none" w:sz="0" w:space="0" w:color="auto"/>
      </w:divBdr>
    </w:div>
    <w:div w:id="1323388833">
      <w:bodyDiv w:val="1"/>
      <w:marLeft w:val="0"/>
      <w:marRight w:val="0"/>
      <w:marTop w:val="0"/>
      <w:marBottom w:val="0"/>
      <w:divBdr>
        <w:top w:val="none" w:sz="0" w:space="0" w:color="auto"/>
        <w:left w:val="none" w:sz="0" w:space="0" w:color="auto"/>
        <w:bottom w:val="none" w:sz="0" w:space="0" w:color="auto"/>
        <w:right w:val="none" w:sz="0" w:space="0" w:color="auto"/>
      </w:divBdr>
    </w:div>
    <w:div w:id="1324627029">
      <w:bodyDiv w:val="1"/>
      <w:marLeft w:val="0"/>
      <w:marRight w:val="0"/>
      <w:marTop w:val="0"/>
      <w:marBottom w:val="0"/>
      <w:divBdr>
        <w:top w:val="none" w:sz="0" w:space="0" w:color="auto"/>
        <w:left w:val="none" w:sz="0" w:space="0" w:color="auto"/>
        <w:bottom w:val="none" w:sz="0" w:space="0" w:color="auto"/>
        <w:right w:val="none" w:sz="0" w:space="0" w:color="auto"/>
      </w:divBdr>
    </w:div>
    <w:div w:id="1325354870">
      <w:bodyDiv w:val="1"/>
      <w:marLeft w:val="0"/>
      <w:marRight w:val="0"/>
      <w:marTop w:val="0"/>
      <w:marBottom w:val="0"/>
      <w:divBdr>
        <w:top w:val="none" w:sz="0" w:space="0" w:color="auto"/>
        <w:left w:val="none" w:sz="0" w:space="0" w:color="auto"/>
        <w:bottom w:val="none" w:sz="0" w:space="0" w:color="auto"/>
        <w:right w:val="none" w:sz="0" w:space="0" w:color="auto"/>
      </w:divBdr>
    </w:div>
    <w:div w:id="1326326752">
      <w:bodyDiv w:val="1"/>
      <w:marLeft w:val="0"/>
      <w:marRight w:val="0"/>
      <w:marTop w:val="0"/>
      <w:marBottom w:val="0"/>
      <w:divBdr>
        <w:top w:val="none" w:sz="0" w:space="0" w:color="auto"/>
        <w:left w:val="none" w:sz="0" w:space="0" w:color="auto"/>
        <w:bottom w:val="none" w:sz="0" w:space="0" w:color="auto"/>
        <w:right w:val="none" w:sz="0" w:space="0" w:color="auto"/>
      </w:divBdr>
    </w:div>
    <w:div w:id="1327396234">
      <w:bodyDiv w:val="1"/>
      <w:marLeft w:val="0"/>
      <w:marRight w:val="0"/>
      <w:marTop w:val="0"/>
      <w:marBottom w:val="0"/>
      <w:divBdr>
        <w:top w:val="none" w:sz="0" w:space="0" w:color="auto"/>
        <w:left w:val="none" w:sz="0" w:space="0" w:color="auto"/>
        <w:bottom w:val="none" w:sz="0" w:space="0" w:color="auto"/>
        <w:right w:val="none" w:sz="0" w:space="0" w:color="auto"/>
      </w:divBdr>
    </w:div>
    <w:div w:id="1327591272">
      <w:bodyDiv w:val="1"/>
      <w:marLeft w:val="0"/>
      <w:marRight w:val="0"/>
      <w:marTop w:val="0"/>
      <w:marBottom w:val="0"/>
      <w:divBdr>
        <w:top w:val="none" w:sz="0" w:space="0" w:color="auto"/>
        <w:left w:val="none" w:sz="0" w:space="0" w:color="auto"/>
        <w:bottom w:val="none" w:sz="0" w:space="0" w:color="auto"/>
        <w:right w:val="none" w:sz="0" w:space="0" w:color="auto"/>
      </w:divBdr>
    </w:div>
    <w:div w:id="1327778881">
      <w:bodyDiv w:val="1"/>
      <w:marLeft w:val="0"/>
      <w:marRight w:val="0"/>
      <w:marTop w:val="0"/>
      <w:marBottom w:val="0"/>
      <w:divBdr>
        <w:top w:val="none" w:sz="0" w:space="0" w:color="auto"/>
        <w:left w:val="none" w:sz="0" w:space="0" w:color="auto"/>
        <w:bottom w:val="none" w:sz="0" w:space="0" w:color="auto"/>
        <w:right w:val="none" w:sz="0" w:space="0" w:color="auto"/>
      </w:divBdr>
    </w:div>
    <w:div w:id="1327781545">
      <w:bodyDiv w:val="1"/>
      <w:marLeft w:val="0"/>
      <w:marRight w:val="0"/>
      <w:marTop w:val="0"/>
      <w:marBottom w:val="0"/>
      <w:divBdr>
        <w:top w:val="none" w:sz="0" w:space="0" w:color="auto"/>
        <w:left w:val="none" w:sz="0" w:space="0" w:color="auto"/>
        <w:bottom w:val="none" w:sz="0" w:space="0" w:color="auto"/>
        <w:right w:val="none" w:sz="0" w:space="0" w:color="auto"/>
      </w:divBdr>
    </w:div>
    <w:div w:id="1327974061">
      <w:bodyDiv w:val="1"/>
      <w:marLeft w:val="0"/>
      <w:marRight w:val="0"/>
      <w:marTop w:val="0"/>
      <w:marBottom w:val="0"/>
      <w:divBdr>
        <w:top w:val="none" w:sz="0" w:space="0" w:color="auto"/>
        <w:left w:val="none" w:sz="0" w:space="0" w:color="auto"/>
        <w:bottom w:val="none" w:sz="0" w:space="0" w:color="auto"/>
        <w:right w:val="none" w:sz="0" w:space="0" w:color="auto"/>
      </w:divBdr>
    </w:div>
    <w:div w:id="1328248147">
      <w:bodyDiv w:val="1"/>
      <w:marLeft w:val="0"/>
      <w:marRight w:val="0"/>
      <w:marTop w:val="0"/>
      <w:marBottom w:val="0"/>
      <w:divBdr>
        <w:top w:val="none" w:sz="0" w:space="0" w:color="auto"/>
        <w:left w:val="none" w:sz="0" w:space="0" w:color="auto"/>
        <w:bottom w:val="none" w:sz="0" w:space="0" w:color="auto"/>
        <w:right w:val="none" w:sz="0" w:space="0" w:color="auto"/>
      </w:divBdr>
    </w:div>
    <w:div w:id="1328753522">
      <w:bodyDiv w:val="1"/>
      <w:marLeft w:val="0"/>
      <w:marRight w:val="0"/>
      <w:marTop w:val="0"/>
      <w:marBottom w:val="0"/>
      <w:divBdr>
        <w:top w:val="none" w:sz="0" w:space="0" w:color="auto"/>
        <w:left w:val="none" w:sz="0" w:space="0" w:color="auto"/>
        <w:bottom w:val="none" w:sz="0" w:space="0" w:color="auto"/>
        <w:right w:val="none" w:sz="0" w:space="0" w:color="auto"/>
      </w:divBdr>
    </w:div>
    <w:div w:id="1328943687">
      <w:bodyDiv w:val="1"/>
      <w:marLeft w:val="0"/>
      <w:marRight w:val="0"/>
      <w:marTop w:val="0"/>
      <w:marBottom w:val="0"/>
      <w:divBdr>
        <w:top w:val="none" w:sz="0" w:space="0" w:color="auto"/>
        <w:left w:val="none" w:sz="0" w:space="0" w:color="auto"/>
        <w:bottom w:val="none" w:sz="0" w:space="0" w:color="auto"/>
        <w:right w:val="none" w:sz="0" w:space="0" w:color="auto"/>
      </w:divBdr>
    </w:div>
    <w:div w:id="1329016873">
      <w:bodyDiv w:val="1"/>
      <w:marLeft w:val="0"/>
      <w:marRight w:val="0"/>
      <w:marTop w:val="0"/>
      <w:marBottom w:val="0"/>
      <w:divBdr>
        <w:top w:val="none" w:sz="0" w:space="0" w:color="auto"/>
        <w:left w:val="none" w:sz="0" w:space="0" w:color="auto"/>
        <w:bottom w:val="none" w:sz="0" w:space="0" w:color="auto"/>
        <w:right w:val="none" w:sz="0" w:space="0" w:color="auto"/>
      </w:divBdr>
    </w:div>
    <w:div w:id="1329215340">
      <w:bodyDiv w:val="1"/>
      <w:marLeft w:val="0"/>
      <w:marRight w:val="0"/>
      <w:marTop w:val="0"/>
      <w:marBottom w:val="0"/>
      <w:divBdr>
        <w:top w:val="none" w:sz="0" w:space="0" w:color="auto"/>
        <w:left w:val="none" w:sz="0" w:space="0" w:color="auto"/>
        <w:bottom w:val="none" w:sz="0" w:space="0" w:color="auto"/>
        <w:right w:val="none" w:sz="0" w:space="0" w:color="auto"/>
      </w:divBdr>
    </w:div>
    <w:div w:id="1330139777">
      <w:bodyDiv w:val="1"/>
      <w:marLeft w:val="0"/>
      <w:marRight w:val="0"/>
      <w:marTop w:val="0"/>
      <w:marBottom w:val="0"/>
      <w:divBdr>
        <w:top w:val="none" w:sz="0" w:space="0" w:color="auto"/>
        <w:left w:val="none" w:sz="0" w:space="0" w:color="auto"/>
        <w:bottom w:val="none" w:sz="0" w:space="0" w:color="auto"/>
        <w:right w:val="none" w:sz="0" w:space="0" w:color="auto"/>
      </w:divBdr>
    </w:div>
    <w:div w:id="1330206930">
      <w:bodyDiv w:val="1"/>
      <w:marLeft w:val="0"/>
      <w:marRight w:val="0"/>
      <w:marTop w:val="0"/>
      <w:marBottom w:val="0"/>
      <w:divBdr>
        <w:top w:val="none" w:sz="0" w:space="0" w:color="auto"/>
        <w:left w:val="none" w:sz="0" w:space="0" w:color="auto"/>
        <w:bottom w:val="none" w:sz="0" w:space="0" w:color="auto"/>
        <w:right w:val="none" w:sz="0" w:space="0" w:color="auto"/>
      </w:divBdr>
    </w:div>
    <w:div w:id="1330717112">
      <w:bodyDiv w:val="1"/>
      <w:marLeft w:val="0"/>
      <w:marRight w:val="0"/>
      <w:marTop w:val="0"/>
      <w:marBottom w:val="0"/>
      <w:divBdr>
        <w:top w:val="none" w:sz="0" w:space="0" w:color="auto"/>
        <w:left w:val="none" w:sz="0" w:space="0" w:color="auto"/>
        <w:bottom w:val="none" w:sz="0" w:space="0" w:color="auto"/>
        <w:right w:val="none" w:sz="0" w:space="0" w:color="auto"/>
      </w:divBdr>
    </w:div>
    <w:div w:id="1332177499">
      <w:bodyDiv w:val="1"/>
      <w:marLeft w:val="0"/>
      <w:marRight w:val="0"/>
      <w:marTop w:val="0"/>
      <w:marBottom w:val="0"/>
      <w:divBdr>
        <w:top w:val="none" w:sz="0" w:space="0" w:color="auto"/>
        <w:left w:val="none" w:sz="0" w:space="0" w:color="auto"/>
        <w:bottom w:val="none" w:sz="0" w:space="0" w:color="auto"/>
        <w:right w:val="none" w:sz="0" w:space="0" w:color="auto"/>
      </w:divBdr>
    </w:div>
    <w:div w:id="1332290990">
      <w:bodyDiv w:val="1"/>
      <w:marLeft w:val="0"/>
      <w:marRight w:val="0"/>
      <w:marTop w:val="0"/>
      <w:marBottom w:val="0"/>
      <w:divBdr>
        <w:top w:val="none" w:sz="0" w:space="0" w:color="auto"/>
        <w:left w:val="none" w:sz="0" w:space="0" w:color="auto"/>
        <w:bottom w:val="none" w:sz="0" w:space="0" w:color="auto"/>
        <w:right w:val="none" w:sz="0" w:space="0" w:color="auto"/>
      </w:divBdr>
    </w:div>
    <w:div w:id="1332441224">
      <w:bodyDiv w:val="1"/>
      <w:marLeft w:val="0"/>
      <w:marRight w:val="0"/>
      <w:marTop w:val="0"/>
      <w:marBottom w:val="0"/>
      <w:divBdr>
        <w:top w:val="none" w:sz="0" w:space="0" w:color="auto"/>
        <w:left w:val="none" w:sz="0" w:space="0" w:color="auto"/>
        <w:bottom w:val="none" w:sz="0" w:space="0" w:color="auto"/>
        <w:right w:val="none" w:sz="0" w:space="0" w:color="auto"/>
      </w:divBdr>
    </w:div>
    <w:div w:id="1332636813">
      <w:bodyDiv w:val="1"/>
      <w:marLeft w:val="0"/>
      <w:marRight w:val="0"/>
      <w:marTop w:val="0"/>
      <w:marBottom w:val="0"/>
      <w:divBdr>
        <w:top w:val="none" w:sz="0" w:space="0" w:color="auto"/>
        <w:left w:val="none" w:sz="0" w:space="0" w:color="auto"/>
        <w:bottom w:val="none" w:sz="0" w:space="0" w:color="auto"/>
        <w:right w:val="none" w:sz="0" w:space="0" w:color="auto"/>
      </w:divBdr>
    </w:div>
    <w:div w:id="1332683341">
      <w:bodyDiv w:val="1"/>
      <w:marLeft w:val="0"/>
      <w:marRight w:val="0"/>
      <w:marTop w:val="0"/>
      <w:marBottom w:val="0"/>
      <w:divBdr>
        <w:top w:val="none" w:sz="0" w:space="0" w:color="auto"/>
        <w:left w:val="none" w:sz="0" w:space="0" w:color="auto"/>
        <w:bottom w:val="none" w:sz="0" w:space="0" w:color="auto"/>
        <w:right w:val="none" w:sz="0" w:space="0" w:color="auto"/>
      </w:divBdr>
    </w:div>
    <w:div w:id="1332752698">
      <w:bodyDiv w:val="1"/>
      <w:marLeft w:val="0"/>
      <w:marRight w:val="0"/>
      <w:marTop w:val="0"/>
      <w:marBottom w:val="0"/>
      <w:divBdr>
        <w:top w:val="none" w:sz="0" w:space="0" w:color="auto"/>
        <w:left w:val="none" w:sz="0" w:space="0" w:color="auto"/>
        <w:bottom w:val="none" w:sz="0" w:space="0" w:color="auto"/>
        <w:right w:val="none" w:sz="0" w:space="0" w:color="auto"/>
      </w:divBdr>
    </w:div>
    <w:div w:id="1333292001">
      <w:bodyDiv w:val="1"/>
      <w:marLeft w:val="0"/>
      <w:marRight w:val="0"/>
      <w:marTop w:val="0"/>
      <w:marBottom w:val="0"/>
      <w:divBdr>
        <w:top w:val="none" w:sz="0" w:space="0" w:color="auto"/>
        <w:left w:val="none" w:sz="0" w:space="0" w:color="auto"/>
        <w:bottom w:val="none" w:sz="0" w:space="0" w:color="auto"/>
        <w:right w:val="none" w:sz="0" w:space="0" w:color="auto"/>
      </w:divBdr>
    </w:div>
    <w:div w:id="1333681807">
      <w:bodyDiv w:val="1"/>
      <w:marLeft w:val="0"/>
      <w:marRight w:val="0"/>
      <w:marTop w:val="0"/>
      <w:marBottom w:val="0"/>
      <w:divBdr>
        <w:top w:val="none" w:sz="0" w:space="0" w:color="auto"/>
        <w:left w:val="none" w:sz="0" w:space="0" w:color="auto"/>
        <w:bottom w:val="none" w:sz="0" w:space="0" w:color="auto"/>
        <w:right w:val="none" w:sz="0" w:space="0" w:color="auto"/>
      </w:divBdr>
    </w:div>
    <w:div w:id="1334069588">
      <w:bodyDiv w:val="1"/>
      <w:marLeft w:val="0"/>
      <w:marRight w:val="0"/>
      <w:marTop w:val="0"/>
      <w:marBottom w:val="0"/>
      <w:divBdr>
        <w:top w:val="none" w:sz="0" w:space="0" w:color="auto"/>
        <w:left w:val="none" w:sz="0" w:space="0" w:color="auto"/>
        <w:bottom w:val="none" w:sz="0" w:space="0" w:color="auto"/>
        <w:right w:val="none" w:sz="0" w:space="0" w:color="auto"/>
      </w:divBdr>
    </w:div>
    <w:div w:id="1334987557">
      <w:bodyDiv w:val="1"/>
      <w:marLeft w:val="0"/>
      <w:marRight w:val="0"/>
      <w:marTop w:val="0"/>
      <w:marBottom w:val="0"/>
      <w:divBdr>
        <w:top w:val="none" w:sz="0" w:space="0" w:color="auto"/>
        <w:left w:val="none" w:sz="0" w:space="0" w:color="auto"/>
        <w:bottom w:val="none" w:sz="0" w:space="0" w:color="auto"/>
        <w:right w:val="none" w:sz="0" w:space="0" w:color="auto"/>
      </w:divBdr>
    </w:div>
    <w:div w:id="1335571971">
      <w:bodyDiv w:val="1"/>
      <w:marLeft w:val="0"/>
      <w:marRight w:val="0"/>
      <w:marTop w:val="0"/>
      <w:marBottom w:val="0"/>
      <w:divBdr>
        <w:top w:val="none" w:sz="0" w:space="0" w:color="auto"/>
        <w:left w:val="none" w:sz="0" w:space="0" w:color="auto"/>
        <w:bottom w:val="none" w:sz="0" w:space="0" w:color="auto"/>
        <w:right w:val="none" w:sz="0" w:space="0" w:color="auto"/>
      </w:divBdr>
    </w:div>
    <w:div w:id="1336303831">
      <w:bodyDiv w:val="1"/>
      <w:marLeft w:val="0"/>
      <w:marRight w:val="0"/>
      <w:marTop w:val="0"/>
      <w:marBottom w:val="0"/>
      <w:divBdr>
        <w:top w:val="none" w:sz="0" w:space="0" w:color="auto"/>
        <w:left w:val="none" w:sz="0" w:space="0" w:color="auto"/>
        <w:bottom w:val="none" w:sz="0" w:space="0" w:color="auto"/>
        <w:right w:val="none" w:sz="0" w:space="0" w:color="auto"/>
      </w:divBdr>
    </w:div>
    <w:div w:id="1336494273">
      <w:bodyDiv w:val="1"/>
      <w:marLeft w:val="0"/>
      <w:marRight w:val="0"/>
      <w:marTop w:val="0"/>
      <w:marBottom w:val="0"/>
      <w:divBdr>
        <w:top w:val="none" w:sz="0" w:space="0" w:color="auto"/>
        <w:left w:val="none" w:sz="0" w:space="0" w:color="auto"/>
        <w:bottom w:val="none" w:sz="0" w:space="0" w:color="auto"/>
        <w:right w:val="none" w:sz="0" w:space="0" w:color="auto"/>
      </w:divBdr>
    </w:div>
    <w:div w:id="1336610653">
      <w:bodyDiv w:val="1"/>
      <w:marLeft w:val="0"/>
      <w:marRight w:val="0"/>
      <w:marTop w:val="0"/>
      <w:marBottom w:val="0"/>
      <w:divBdr>
        <w:top w:val="none" w:sz="0" w:space="0" w:color="auto"/>
        <w:left w:val="none" w:sz="0" w:space="0" w:color="auto"/>
        <w:bottom w:val="none" w:sz="0" w:space="0" w:color="auto"/>
        <w:right w:val="none" w:sz="0" w:space="0" w:color="auto"/>
      </w:divBdr>
    </w:div>
    <w:div w:id="1336614969">
      <w:bodyDiv w:val="1"/>
      <w:marLeft w:val="0"/>
      <w:marRight w:val="0"/>
      <w:marTop w:val="0"/>
      <w:marBottom w:val="0"/>
      <w:divBdr>
        <w:top w:val="none" w:sz="0" w:space="0" w:color="auto"/>
        <w:left w:val="none" w:sz="0" w:space="0" w:color="auto"/>
        <w:bottom w:val="none" w:sz="0" w:space="0" w:color="auto"/>
        <w:right w:val="none" w:sz="0" w:space="0" w:color="auto"/>
      </w:divBdr>
    </w:div>
    <w:div w:id="1337222459">
      <w:bodyDiv w:val="1"/>
      <w:marLeft w:val="0"/>
      <w:marRight w:val="0"/>
      <w:marTop w:val="0"/>
      <w:marBottom w:val="0"/>
      <w:divBdr>
        <w:top w:val="none" w:sz="0" w:space="0" w:color="auto"/>
        <w:left w:val="none" w:sz="0" w:space="0" w:color="auto"/>
        <w:bottom w:val="none" w:sz="0" w:space="0" w:color="auto"/>
        <w:right w:val="none" w:sz="0" w:space="0" w:color="auto"/>
      </w:divBdr>
    </w:div>
    <w:div w:id="1337685717">
      <w:bodyDiv w:val="1"/>
      <w:marLeft w:val="0"/>
      <w:marRight w:val="0"/>
      <w:marTop w:val="0"/>
      <w:marBottom w:val="0"/>
      <w:divBdr>
        <w:top w:val="none" w:sz="0" w:space="0" w:color="auto"/>
        <w:left w:val="none" w:sz="0" w:space="0" w:color="auto"/>
        <w:bottom w:val="none" w:sz="0" w:space="0" w:color="auto"/>
        <w:right w:val="none" w:sz="0" w:space="0" w:color="auto"/>
      </w:divBdr>
    </w:div>
    <w:div w:id="1337729210">
      <w:bodyDiv w:val="1"/>
      <w:marLeft w:val="0"/>
      <w:marRight w:val="0"/>
      <w:marTop w:val="0"/>
      <w:marBottom w:val="0"/>
      <w:divBdr>
        <w:top w:val="none" w:sz="0" w:space="0" w:color="auto"/>
        <w:left w:val="none" w:sz="0" w:space="0" w:color="auto"/>
        <w:bottom w:val="none" w:sz="0" w:space="0" w:color="auto"/>
        <w:right w:val="none" w:sz="0" w:space="0" w:color="auto"/>
      </w:divBdr>
    </w:div>
    <w:div w:id="1338114933">
      <w:bodyDiv w:val="1"/>
      <w:marLeft w:val="0"/>
      <w:marRight w:val="0"/>
      <w:marTop w:val="0"/>
      <w:marBottom w:val="0"/>
      <w:divBdr>
        <w:top w:val="none" w:sz="0" w:space="0" w:color="auto"/>
        <w:left w:val="none" w:sz="0" w:space="0" w:color="auto"/>
        <w:bottom w:val="none" w:sz="0" w:space="0" w:color="auto"/>
        <w:right w:val="none" w:sz="0" w:space="0" w:color="auto"/>
      </w:divBdr>
    </w:div>
    <w:div w:id="1338776906">
      <w:bodyDiv w:val="1"/>
      <w:marLeft w:val="0"/>
      <w:marRight w:val="0"/>
      <w:marTop w:val="0"/>
      <w:marBottom w:val="0"/>
      <w:divBdr>
        <w:top w:val="none" w:sz="0" w:space="0" w:color="auto"/>
        <w:left w:val="none" w:sz="0" w:space="0" w:color="auto"/>
        <w:bottom w:val="none" w:sz="0" w:space="0" w:color="auto"/>
        <w:right w:val="none" w:sz="0" w:space="0" w:color="auto"/>
      </w:divBdr>
    </w:div>
    <w:div w:id="1339038349">
      <w:bodyDiv w:val="1"/>
      <w:marLeft w:val="0"/>
      <w:marRight w:val="0"/>
      <w:marTop w:val="0"/>
      <w:marBottom w:val="0"/>
      <w:divBdr>
        <w:top w:val="none" w:sz="0" w:space="0" w:color="auto"/>
        <w:left w:val="none" w:sz="0" w:space="0" w:color="auto"/>
        <w:bottom w:val="none" w:sz="0" w:space="0" w:color="auto"/>
        <w:right w:val="none" w:sz="0" w:space="0" w:color="auto"/>
      </w:divBdr>
    </w:div>
    <w:div w:id="1340618350">
      <w:bodyDiv w:val="1"/>
      <w:marLeft w:val="0"/>
      <w:marRight w:val="0"/>
      <w:marTop w:val="0"/>
      <w:marBottom w:val="0"/>
      <w:divBdr>
        <w:top w:val="none" w:sz="0" w:space="0" w:color="auto"/>
        <w:left w:val="none" w:sz="0" w:space="0" w:color="auto"/>
        <w:bottom w:val="none" w:sz="0" w:space="0" w:color="auto"/>
        <w:right w:val="none" w:sz="0" w:space="0" w:color="auto"/>
      </w:divBdr>
    </w:div>
    <w:div w:id="1340619125">
      <w:bodyDiv w:val="1"/>
      <w:marLeft w:val="0"/>
      <w:marRight w:val="0"/>
      <w:marTop w:val="0"/>
      <w:marBottom w:val="0"/>
      <w:divBdr>
        <w:top w:val="none" w:sz="0" w:space="0" w:color="auto"/>
        <w:left w:val="none" w:sz="0" w:space="0" w:color="auto"/>
        <w:bottom w:val="none" w:sz="0" w:space="0" w:color="auto"/>
        <w:right w:val="none" w:sz="0" w:space="0" w:color="auto"/>
      </w:divBdr>
    </w:div>
    <w:div w:id="1341470502">
      <w:bodyDiv w:val="1"/>
      <w:marLeft w:val="0"/>
      <w:marRight w:val="0"/>
      <w:marTop w:val="0"/>
      <w:marBottom w:val="0"/>
      <w:divBdr>
        <w:top w:val="none" w:sz="0" w:space="0" w:color="auto"/>
        <w:left w:val="none" w:sz="0" w:space="0" w:color="auto"/>
        <w:bottom w:val="none" w:sz="0" w:space="0" w:color="auto"/>
        <w:right w:val="none" w:sz="0" w:space="0" w:color="auto"/>
      </w:divBdr>
    </w:div>
    <w:div w:id="1342468116">
      <w:bodyDiv w:val="1"/>
      <w:marLeft w:val="0"/>
      <w:marRight w:val="0"/>
      <w:marTop w:val="0"/>
      <w:marBottom w:val="0"/>
      <w:divBdr>
        <w:top w:val="none" w:sz="0" w:space="0" w:color="auto"/>
        <w:left w:val="none" w:sz="0" w:space="0" w:color="auto"/>
        <w:bottom w:val="none" w:sz="0" w:space="0" w:color="auto"/>
        <w:right w:val="none" w:sz="0" w:space="0" w:color="auto"/>
      </w:divBdr>
    </w:div>
    <w:div w:id="1342656816">
      <w:bodyDiv w:val="1"/>
      <w:marLeft w:val="0"/>
      <w:marRight w:val="0"/>
      <w:marTop w:val="0"/>
      <w:marBottom w:val="0"/>
      <w:divBdr>
        <w:top w:val="none" w:sz="0" w:space="0" w:color="auto"/>
        <w:left w:val="none" w:sz="0" w:space="0" w:color="auto"/>
        <w:bottom w:val="none" w:sz="0" w:space="0" w:color="auto"/>
        <w:right w:val="none" w:sz="0" w:space="0" w:color="auto"/>
      </w:divBdr>
    </w:div>
    <w:div w:id="1342782638">
      <w:bodyDiv w:val="1"/>
      <w:marLeft w:val="0"/>
      <w:marRight w:val="0"/>
      <w:marTop w:val="0"/>
      <w:marBottom w:val="0"/>
      <w:divBdr>
        <w:top w:val="none" w:sz="0" w:space="0" w:color="auto"/>
        <w:left w:val="none" w:sz="0" w:space="0" w:color="auto"/>
        <w:bottom w:val="none" w:sz="0" w:space="0" w:color="auto"/>
        <w:right w:val="none" w:sz="0" w:space="0" w:color="auto"/>
      </w:divBdr>
    </w:div>
    <w:div w:id="1342972739">
      <w:bodyDiv w:val="1"/>
      <w:marLeft w:val="0"/>
      <w:marRight w:val="0"/>
      <w:marTop w:val="0"/>
      <w:marBottom w:val="0"/>
      <w:divBdr>
        <w:top w:val="none" w:sz="0" w:space="0" w:color="auto"/>
        <w:left w:val="none" w:sz="0" w:space="0" w:color="auto"/>
        <w:bottom w:val="none" w:sz="0" w:space="0" w:color="auto"/>
        <w:right w:val="none" w:sz="0" w:space="0" w:color="auto"/>
      </w:divBdr>
    </w:div>
    <w:div w:id="1343357117">
      <w:bodyDiv w:val="1"/>
      <w:marLeft w:val="0"/>
      <w:marRight w:val="0"/>
      <w:marTop w:val="0"/>
      <w:marBottom w:val="0"/>
      <w:divBdr>
        <w:top w:val="none" w:sz="0" w:space="0" w:color="auto"/>
        <w:left w:val="none" w:sz="0" w:space="0" w:color="auto"/>
        <w:bottom w:val="none" w:sz="0" w:space="0" w:color="auto"/>
        <w:right w:val="none" w:sz="0" w:space="0" w:color="auto"/>
      </w:divBdr>
    </w:div>
    <w:div w:id="1343557167">
      <w:bodyDiv w:val="1"/>
      <w:marLeft w:val="0"/>
      <w:marRight w:val="0"/>
      <w:marTop w:val="0"/>
      <w:marBottom w:val="0"/>
      <w:divBdr>
        <w:top w:val="none" w:sz="0" w:space="0" w:color="auto"/>
        <w:left w:val="none" w:sz="0" w:space="0" w:color="auto"/>
        <w:bottom w:val="none" w:sz="0" w:space="0" w:color="auto"/>
        <w:right w:val="none" w:sz="0" w:space="0" w:color="auto"/>
      </w:divBdr>
    </w:div>
    <w:div w:id="1343623889">
      <w:bodyDiv w:val="1"/>
      <w:marLeft w:val="0"/>
      <w:marRight w:val="0"/>
      <w:marTop w:val="0"/>
      <w:marBottom w:val="0"/>
      <w:divBdr>
        <w:top w:val="none" w:sz="0" w:space="0" w:color="auto"/>
        <w:left w:val="none" w:sz="0" w:space="0" w:color="auto"/>
        <w:bottom w:val="none" w:sz="0" w:space="0" w:color="auto"/>
        <w:right w:val="none" w:sz="0" w:space="0" w:color="auto"/>
      </w:divBdr>
    </w:div>
    <w:div w:id="1344474256">
      <w:bodyDiv w:val="1"/>
      <w:marLeft w:val="0"/>
      <w:marRight w:val="0"/>
      <w:marTop w:val="0"/>
      <w:marBottom w:val="0"/>
      <w:divBdr>
        <w:top w:val="none" w:sz="0" w:space="0" w:color="auto"/>
        <w:left w:val="none" w:sz="0" w:space="0" w:color="auto"/>
        <w:bottom w:val="none" w:sz="0" w:space="0" w:color="auto"/>
        <w:right w:val="none" w:sz="0" w:space="0" w:color="auto"/>
      </w:divBdr>
    </w:div>
    <w:div w:id="1344623856">
      <w:bodyDiv w:val="1"/>
      <w:marLeft w:val="0"/>
      <w:marRight w:val="0"/>
      <w:marTop w:val="0"/>
      <w:marBottom w:val="0"/>
      <w:divBdr>
        <w:top w:val="none" w:sz="0" w:space="0" w:color="auto"/>
        <w:left w:val="none" w:sz="0" w:space="0" w:color="auto"/>
        <w:bottom w:val="none" w:sz="0" w:space="0" w:color="auto"/>
        <w:right w:val="none" w:sz="0" w:space="0" w:color="auto"/>
      </w:divBdr>
    </w:div>
    <w:div w:id="1344824379">
      <w:bodyDiv w:val="1"/>
      <w:marLeft w:val="0"/>
      <w:marRight w:val="0"/>
      <w:marTop w:val="0"/>
      <w:marBottom w:val="0"/>
      <w:divBdr>
        <w:top w:val="none" w:sz="0" w:space="0" w:color="auto"/>
        <w:left w:val="none" w:sz="0" w:space="0" w:color="auto"/>
        <w:bottom w:val="none" w:sz="0" w:space="0" w:color="auto"/>
        <w:right w:val="none" w:sz="0" w:space="0" w:color="auto"/>
      </w:divBdr>
    </w:div>
    <w:div w:id="1345089396">
      <w:bodyDiv w:val="1"/>
      <w:marLeft w:val="0"/>
      <w:marRight w:val="0"/>
      <w:marTop w:val="0"/>
      <w:marBottom w:val="0"/>
      <w:divBdr>
        <w:top w:val="none" w:sz="0" w:space="0" w:color="auto"/>
        <w:left w:val="none" w:sz="0" w:space="0" w:color="auto"/>
        <w:bottom w:val="none" w:sz="0" w:space="0" w:color="auto"/>
        <w:right w:val="none" w:sz="0" w:space="0" w:color="auto"/>
      </w:divBdr>
    </w:div>
    <w:div w:id="1345327003">
      <w:bodyDiv w:val="1"/>
      <w:marLeft w:val="0"/>
      <w:marRight w:val="0"/>
      <w:marTop w:val="0"/>
      <w:marBottom w:val="0"/>
      <w:divBdr>
        <w:top w:val="none" w:sz="0" w:space="0" w:color="auto"/>
        <w:left w:val="none" w:sz="0" w:space="0" w:color="auto"/>
        <w:bottom w:val="none" w:sz="0" w:space="0" w:color="auto"/>
        <w:right w:val="none" w:sz="0" w:space="0" w:color="auto"/>
      </w:divBdr>
    </w:div>
    <w:div w:id="1345404630">
      <w:bodyDiv w:val="1"/>
      <w:marLeft w:val="0"/>
      <w:marRight w:val="0"/>
      <w:marTop w:val="0"/>
      <w:marBottom w:val="0"/>
      <w:divBdr>
        <w:top w:val="none" w:sz="0" w:space="0" w:color="auto"/>
        <w:left w:val="none" w:sz="0" w:space="0" w:color="auto"/>
        <w:bottom w:val="none" w:sz="0" w:space="0" w:color="auto"/>
        <w:right w:val="none" w:sz="0" w:space="0" w:color="auto"/>
      </w:divBdr>
    </w:div>
    <w:div w:id="1345551682">
      <w:bodyDiv w:val="1"/>
      <w:marLeft w:val="0"/>
      <w:marRight w:val="0"/>
      <w:marTop w:val="0"/>
      <w:marBottom w:val="0"/>
      <w:divBdr>
        <w:top w:val="none" w:sz="0" w:space="0" w:color="auto"/>
        <w:left w:val="none" w:sz="0" w:space="0" w:color="auto"/>
        <w:bottom w:val="none" w:sz="0" w:space="0" w:color="auto"/>
        <w:right w:val="none" w:sz="0" w:space="0" w:color="auto"/>
      </w:divBdr>
    </w:div>
    <w:div w:id="1345937553">
      <w:bodyDiv w:val="1"/>
      <w:marLeft w:val="0"/>
      <w:marRight w:val="0"/>
      <w:marTop w:val="0"/>
      <w:marBottom w:val="0"/>
      <w:divBdr>
        <w:top w:val="none" w:sz="0" w:space="0" w:color="auto"/>
        <w:left w:val="none" w:sz="0" w:space="0" w:color="auto"/>
        <w:bottom w:val="none" w:sz="0" w:space="0" w:color="auto"/>
        <w:right w:val="none" w:sz="0" w:space="0" w:color="auto"/>
      </w:divBdr>
    </w:div>
    <w:div w:id="1346246692">
      <w:bodyDiv w:val="1"/>
      <w:marLeft w:val="0"/>
      <w:marRight w:val="0"/>
      <w:marTop w:val="0"/>
      <w:marBottom w:val="0"/>
      <w:divBdr>
        <w:top w:val="none" w:sz="0" w:space="0" w:color="auto"/>
        <w:left w:val="none" w:sz="0" w:space="0" w:color="auto"/>
        <w:bottom w:val="none" w:sz="0" w:space="0" w:color="auto"/>
        <w:right w:val="none" w:sz="0" w:space="0" w:color="auto"/>
      </w:divBdr>
    </w:div>
    <w:div w:id="1346322510">
      <w:bodyDiv w:val="1"/>
      <w:marLeft w:val="0"/>
      <w:marRight w:val="0"/>
      <w:marTop w:val="0"/>
      <w:marBottom w:val="0"/>
      <w:divBdr>
        <w:top w:val="none" w:sz="0" w:space="0" w:color="auto"/>
        <w:left w:val="none" w:sz="0" w:space="0" w:color="auto"/>
        <w:bottom w:val="none" w:sz="0" w:space="0" w:color="auto"/>
        <w:right w:val="none" w:sz="0" w:space="0" w:color="auto"/>
      </w:divBdr>
    </w:div>
    <w:div w:id="1346715478">
      <w:bodyDiv w:val="1"/>
      <w:marLeft w:val="0"/>
      <w:marRight w:val="0"/>
      <w:marTop w:val="0"/>
      <w:marBottom w:val="0"/>
      <w:divBdr>
        <w:top w:val="none" w:sz="0" w:space="0" w:color="auto"/>
        <w:left w:val="none" w:sz="0" w:space="0" w:color="auto"/>
        <w:bottom w:val="none" w:sz="0" w:space="0" w:color="auto"/>
        <w:right w:val="none" w:sz="0" w:space="0" w:color="auto"/>
      </w:divBdr>
    </w:div>
    <w:div w:id="1347709073">
      <w:bodyDiv w:val="1"/>
      <w:marLeft w:val="0"/>
      <w:marRight w:val="0"/>
      <w:marTop w:val="0"/>
      <w:marBottom w:val="0"/>
      <w:divBdr>
        <w:top w:val="none" w:sz="0" w:space="0" w:color="auto"/>
        <w:left w:val="none" w:sz="0" w:space="0" w:color="auto"/>
        <w:bottom w:val="none" w:sz="0" w:space="0" w:color="auto"/>
        <w:right w:val="none" w:sz="0" w:space="0" w:color="auto"/>
      </w:divBdr>
    </w:div>
    <w:div w:id="1347907355">
      <w:bodyDiv w:val="1"/>
      <w:marLeft w:val="0"/>
      <w:marRight w:val="0"/>
      <w:marTop w:val="0"/>
      <w:marBottom w:val="0"/>
      <w:divBdr>
        <w:top w:val="none" w:sz="0" w:space="0" w:color="auto"/>
        <w:left w:val="none" w:sz="0" w:space="0" w:color="auto"/>
        <w:bottom w:val="none" w:sz="0" w:space="0" w:color="auto"/>
        <w:right w:val="none" w:sz="0" w:space="0" w:color="auto"/>
      </w:divBdr>
    </w:div>
    <w:div w:id="1348943381">
      <w:bodyDiv w:val="1"/>
      <w:marLeft w:val="0"/>
      <w:marRight w:val="0"/>
      <w:marTop w:val="0"/>
      <w:marBottom w:val="0"/>
      <w:divBdr>
        <w:top w:val="none" w:sz="0" w:space="0" w:color="auto"/>
        <w:left w:val="none" w:sz="0" w:space="0" w:color="auto"/>
        <w:bottom w:val="none" w:sz="0" w:space="0" w:color="auto"/>
        <w:right w:val="none" w:sz="0" w:space="0" w:color="auto"/>
      </w:divBdr>
    </w:div>
    <w:div w:id="1349407049">
      <w:bodyDiv w:val="1"/>
      <w:marLeft w:val="0"/>
      <w:marRight w:val="0"/>
      <w:marTop w:val="0"/>
      <w:marBottom w:val="0"/>
      <w:divBdr>
        <w:top w:val="none" w:sz="0" w:space="0" w:color="auto"/>
        <w:left w:val="none" w:sz="0" w:space="0" w:color="auto"/>
        <w:bottom w:val="none" w:sz="0" w:space="0" w:color="auto"/>
        <w:right w:val="none" w:sz="0" w:space="0" w:color="auto"/>
      </w:divBdr>
    </w:div>
    <w:div w:id="1349989456">
      <w:bodyDiv w:val="1"/>
      <w:marLeft w:val="0"/>
      <w:marRight w:val="0"/>
      <w:marTop w:val="0"/>
      <w:marBottom w:val="0"/>
      <w:divBdr>
        <w:top w:val="none" w:sz="0" w:space="0" w:color="auto"/>
        <w:left w:val="none" w:sz="0" w:space="0" w:color="auto"/>
        <w:bottom w:val="none" w:sz="0" w:space="0" w:color="auto"/>
        <w:right w:val="none" w:sz="0" w:space="0" w:color="auto"/>
      </w:divBdr>
    </w:div>
    <w:div w:id="1350134108">
      <w:bodyDiv w:val="1"/>
      <w:marLeft w:val="0"/>
      <w:marRight w:val="0"/>
      <w:marTop w:val="0"/>
      <w:marBottom w:val="0"/>
      <w:divBdr>
        <w:top w:val="none" w:sz="0" w:space="0" w:color="auto"/>
        <w:left w:val="none" w:sz="0" w:space="0" w:color="auto"/>
        <w:bottom w:val="none" w:sz="0" w:space="0" w:color="auto"/>
        <w:right w:val="none" w:sz="0" w:space="0" w:color="auto"/>
      </w:divBdr>
    </w:div>
    <w:div w:id="1350373266">
      <w:bodyDiv w:val="1"/>
      <w:marLeft w:val="0"/>
      <w:marRight w:val="0"/>
      <w:marTop w:val="0"/>
      <w:marBottom w:val="0"/>
      <w:divBdr>
        <w:top w:val="none" w:sz="0" w:space="0" w:color="auto"/>
        <w:left w:val="none" w:sz="0" w:space="0" w:color="auto"/>
        <w:bottom w:val="none" w:sz="0" w:space="0" w:color="auto"/>
        <w:right w:val="none" w:sz="0" w:space="0" w:color="auto"/>
      </w:divBdr>
    </w:div>
    <w:div w:id="1350527605">
      <w:bodyDiv w:val="1"/>
      <w:marLeft w:val="0"/>
      <w:marRight w:val="0"/>
      <w:marTop w:val="0"/>
      <w:marBottom w:val="0"/>
      <w:divBdr>
        <w:top w:val="none" w:sz="0" w:space="0" w:color="auto"/>
        <w:left w:val="none" w:sz="0" w:space="0" w:color="auto"/>
        <w:bottom w:val="none" w:sz="0" w:space="0" w:color="auto"/>
        <w:right w:val="none" w:sz="0" w:space="0" w:color="auto"/>
      </w:divBdr>
    </w:div>
    <w:div w:id="1351106601">
      <w:bodyDiv w:val="1"/>
      <w:marLeft w:val="0"/>
      <w:marRight w:val="0"/>
      <w:marTop w:val="0"/>
      <w:marBottom w:val="0"/>
      <w:divBdr>
        <w:top w:val="none" w:sz="0" w:space="0" w:color="auto"/>
        <w:left w:val="none" w:sz="0" w:space="0" w:color="auto"/>
        <w:bottom w:val="none" w:sz="0" w:space="0" w:color="auto"/>
        <w:right w:val="none" w:sz="0" w:space="0" w:color="auto"/>
      </w:divBdr>
    </w:div>
    <w:div w:id="1351179917">
      <w:bodyDiv w:val="1"/>
      <w:marLeft w:val="0"/>
      <w:marRight w:val="0"/>
      <w:marTop w:val="0"/>
      <w:marBottom w:val="0"/>
      <w:divBdr>
        <w:top w:val="none" w:sz="0" w:space="0" w:color="auto"/>
        <w:left w:val="none" w:sz="0" w:space="0" w:color="auto"/>
        <w:bottom w:val="none" w:sz="0" w:space="0" w:color="auto"/>
        <w:right w:val="none" w:sz="0" w:space="0" w:color="auto"/>
      </w:divBdr>
    </w:div>
    <w:div w:id="1351369642">
      <w:bodyDiv w:val="1"/>
      <w:marLeft w:val="0"/>
      <w:marRight w:val="0"/>
      <w:marTop w:val="0"/>
      <w:marBottom w:val="0"/>
      <w:divBdr>
        <w:top w:val="none" w:sz="0" w:space="0" w:color="auto"/>
        <w:left w:val="none" w:sz="0" w:space="0" w:color="auto"/>
        <w:bottom w:val="none" w:sz="0" w:space="0" w:color="auto"/>
        <w:right w:val="none" w:sz="0" w:space="0" w:color="auto"/>
      </w:divBdr>
    </w:div>
    <w:div w:id="1352144578">
      <w:bodyDiv w:val="1"/>
      <w:marLeft w:val="0"/>
      <w:marRight w:val="0"/>
      <w:marTop w:val="0"/>
      <w:marBottom w:val="0"/>
      <w:divBdr>
        <w:top w:val="none" w:sz="0" w:space="0" w:color="auto"/>
        <w:left w:val="none" w:sz="0" w:space="0" w:color="auto"/>
        <w:bottom w:val="none" w:sz="0" w:space="0" w:color="auto"/>
        <w:right w:val="none" w:sz="0" w:space="0" w:color="auto"/>
      </w:divBdr>
    </w:div>
    <w:div w:id="1352412146">
      <w:bodyDiv w:val="1"/>
      <w:marLeft w:val="0"/>
      <w:marRight w:val="0"/>
      <w:marTop w:val="0"/>
      <w:marBottom w:val="0"/>
      <w:divBdr>
        <w:top w:val="none" w:sz="0" w:space="0" w:color="auto"/>
        <w:left w:val="none" w:sz="0" w:space="0" w:color="auto"/>
        <w:bottom w:val="none" w:sz="0" w:space="0" w:color="auto"/>
        <w:right w:val="none" w:sz="0" w:space="0" w:color="auto"/>
      </w:divBdr>
    </w:div>
    <w:div w:id="1352487959">
      <w:bodyDiv w:val="1"/>
      <w:marLeft w:val="0"/>
      <w:marRight w:val="0"/>
      <w:marTop w:val="0"/>
      <w:marBottom w:val="0"/>
      <w:divBdr>
        <w:top w:val="none" w:sz="0" w:space="0" w:color="auto"/>
        <w:left w:val="none" w:sz="0" w:space="0" w:color="auto"/>
        <w:bottom w:val="none" w:sz="0" w:space="0" w:color="auto"/>
        <w:right w:val="none" w:sz="0" w:space="0" w:color="auto"/>
      </w:divBdr>
    </w:div>
    <w:div w:id="1352797349">
      <w:bodyDiv w:val="1"/>
      <w:marLeft w:val="0"/>
      <w:marRight w:val="0"/>
      <w:marTop w:val="0"/>
      <w:marBottom w:val="0"/>
      <w:divBdr>
        <w:top w:val="none" w:sz="0" w:space="0" w:color="auto"/>
        <w:left w:val="none" w:sz="0" w:space="0" w:color="auto"/>
        <w:bottom w:val="none" w:sz="0" w:space="0" w:color="auto"/>
        <w:right w:val="none" w:sz="0" w:space="0" w:color="auto"/>
      </w:divBdr>
    </w:div>
    <w:div w:id="1353066612">
      <w:bodyDiv w:val="1"/>
      <w:marLeft w:val="0"/>
      <w:marRight w:val="0"/>
      <w:marTop w:val="0"/>
      <w:marBottom w:val="0"/>
      <w:divBdr>
        <w:top w:val="none" w:sz="0" w:space="0" w:color="auto"/>
        <w:left w:val="none" w:sz="0" w:space="0" w:color="auto"/>
        <w:bottom w:val="none" w:sz="0" w:space="0" w:color="auto"/>
        <w:right w:val="none" w:sz="0" w:space="0" w:color="auto"/>
      </w:divBdr>
    </w:div>
    <w:div w:id="1353796171">
      <w:bodyDiv w:val="1"/>
      <w:marLeft w:val="0"/>
      <w:marRight w:val="0"/>
      <w:marTop w:val="0"/>
      <w:marBottom w:val="0"/>
      <w:divBdr>
        <w:top w:val="none" w:sz="0" w:space="0" w:color="auto"/>
        <w:left w:val="none" w:sz="0" w:space="0" w:color="auto"/>
        <w:bottom w:val="none" w:sz="0" w:space="0" w:color="auto"/>
        <w:right w:val="none" w:sz="0" w:space="0" w:color="auto"/>
      </w:divBdr>
    </w:div>
    <w:div w:id="1354040756">
      <w:bodyDiv w:val="1"/>
      <w:marLeft w:val="0"/>
      <w:marRight w:val="0"/>
      <w:marTop w:val="0"/>
      <w:marBottom w:val="0"/>
      <w:divBdr>
        <w:top w:val="none" w:sz="0" w:space="0" w:color="auto"/>
        <w:left w:val="none" w:sz="0" w:space="0" w:color="auto"/>
        <w:bottom w:val="none" w:sz="0" w:space="0" w:color="auto"/>
        <w:right w:val="none" w:sz="0" w:space="0" w:color="auto"/>
      </w:divBdr>
    </w:div>
    <w:div w:id="1354190728">
      <w:bodyDiv w:val="1"/>
      <w:marLeft w:val="0"/>
      <w:marRight w:val="0"/>
      <w:marTop w:val="0"/>
      <w:marBottom w:val="0"/>
      <w:divBdr>
        <w:top w:val="none" w:sz="0" w:space="0" w:color="auto"/>
        <w:left w:val="none" w:sz="0" w:space="0" w:color="auto"/>
        <w:bottom w:val="none" w:sz="0" w:space="0" w:color="auto"/>
        <w:right w:val="none" w:sz="0" w:space="0" w:color="auto"/>
      </w:divBdr>
    </w:div>
    <w:div w:id="1355382778">
      <w:bodyDiv w:val="1"/>
      <w:marLeft w:val="0"/>
      <w:marRight w:val="0"/>
      <w:marTop w:val="0"/>
      <w:marBottom w:val="0"/>
      <w:divBdr>
        <w:top w:val="none" w:sz="0" w:space="0" w:color="auto"/>
        <w:left w:val="none" w:sz="0" w:space="0" w:color="auto"/>
        <w:bottom w:val="none" w:sz="0" w:space="0" w:color="auto"/>
        <w:right w:val="none" w:sz="0" w:space="0" w:color="auto"/>
      </w:divBdr>
    </w:div>
    <w:div w:id="1355496657">
      <w:bodyDiv w:val="1"/>
      <w:marLeft w:val="0"/>
      <w:marRight w:val="0"/>
      <w:marTop w:val="0"/>
      <w:marBottom w:val="0"/>
      <w:divBdr>
        <w:top w:val="none" w:sz="0" w:space="0" w:color="auto"/>
        <w:left w:val="none" w:sz="0" w:space="0" w:color="auto"/>
        <w:bottom w:val="none" w:sz="0" w:space="0" w:color="auto"/>
        <w:right w:val="none" w:sz="0" w:space="0" w:color="auto"/>
      </w:divBdr>
    </w:div>
    <w:div w:id="1355767570">
      <w:bodyDiv w:val="1"/>
      <w:marLeft w:val="0"/>
      <w:marRight w:val="0"/>
      <w:marTop w:val="0"/>
      <w:marBottom w:val="0"/>
      <w:divBdr>
        <w:top w:val="none" w:sz="0" w:space="0" w:color="auto"/>
        <w:left w:val="none" w:sz="0" w:space="0" w:color="auto"/>
        <w:bottom w:val="none" w:sz="0" w:space="0" w:color="auto"/>
        <w:right w:val="none" w:sz="0" w:space="0" w:color="auto"/>
      </w:divBdr>
    </w:div>
    <w:div w:id="1355810452">
      <w:bodyDiv w:val="1"/>
      <w:marLeft w:val="0"/>
      <w:marRight w:val="0"/>
      <w:marTop w:val="0"/>
      <w:marBottom w:val="0"/>
      <w:divBdr>
        <w:top w:val="none" w:sz="0" w:space="0" w:color="auto"/>
        <w:left w:val="none" w:sz="0" w:space="0" w:color="auto"/>
        <w:bottom w:val="none" w:sz="0" w:space="0" w:color="auto"/>
        <w:right w:val="none" w:sz="0" w:space="0" w:color="auto"/>
      </w:divBdr>
    </w:div>
    <w:div w:id="1356154757">
      <w:bodyDiv w:val="1"/>
      <w:marLeft w:val="0"/>
      <w:marRight w:val="0"/>
      <w:marTop w:val="0"/>
      <w:marBottom w:val="0"/>
      <w:divBdr>
        <w:top w:val="none" w:sz="0" w:space="0" w:color="auto"/>
        <w:left w:val="none" w:sz="0" w:space="0" w:color="auto"/>
        <w:bottom w:val="none" w:sz="0" w:space="0" w:color="auto"/>
        <w:right w:val="none" w:sz="0" w:space="0" w:color="auto"/>
      </w:divBdr>
    </w:div>
    <w:div w:id="1357538295">
      <w:bodyDiv w:val="1"/>
      <w:marLeft w:val="0"/>
      <w:marRight w:val="0"/>
      <w:marTop w:val="0"/>
      <w:marBottom w:val="0"/>
      <w:divBdr>
        <w:top w:val="none" w:sz="0" w:space="0" w:color="auto"/>
        <w:left w:val="none" w:sz="0" w:space="0" w:color="auto"/>
        <w:bottom w:val="none" w:sz="0" w:space="0" w:color="auto"/>
        <w:right w:val="none" w:sz="0" w:space="0" w:color="auto"/>
      </w:divBdr>
    </w:div>
    <w:div w:id="1358115008">
      <w:bodyDiv w:val="1"/>
      <w:marLeft w:val="0"/>
      <w:marRight w:val="0"/>
      <w:marTop w:val="0"/>
      <w:marBottom w:val="0"/>
      <w:divBdr>
        <w:top w:val="none" w:sz="0" w:space="0" w:color="auto"/>
        <w:left w:val="none" w:sz="0" w:space="0" w:color="auto"/>
        <w:bottom w:val="none" w:sz="0" w:space="0" w:color="auto"/>
        <w:right w:val="none" w:sz="0" w:space="0" w:color="auto"/>
      </w:divBdr>
    </w:div>
    <w:div w:id="1358850721">
      <w:bodyDiv w:val="1"/>
      <w:marLeft w:val="0"/>
      <w:marRight w:val="0"/>
      <w:marTop w:val="0"/>
      <w:marBottom w:val="0"/>
      <w:divBdr>
        <w:top w:val="none" w:sz="0" w:space="0" w:color="auto"/>
        <w:left w:val="none" w:sz="0" w:space="0" w:color="auto"/>
        <w:bottom w:val="none" w:sz="0" w:space="0" w:color="auto"/>
        <w:right w:val="none" w:sz="0" w:space="0" w:color="auto"/>
      </w:divBdr>
    </w:div>
    <w:div w:id="1359116849">
      <w:bodyDiv w:val="1"/>
      <w:marLeft w:val="0"/>
      <w:marRight w:val="0"/>
      <w:marTop w:val="0"/>
      <w:marBottom w:val="0"/>
      <w:divBdr>
        <w:top w:val="none" w:sz="0" w:space="0" w:color="auto"/>
        <w:left w:val="none" w:sz="0" w:space="0" w:color="auto"/>
        <w:bottom w:val="none" w:sz="0" w:space="0" w:color="auto"/>
        <w:right w:val="none" w:sz="0" w:space="0" w:color="auto"/>
      </w:divBdr>
    </w:div>
    <w:div w:id="1359233855">
      <w:bodyDiv w:val="1"/>
      <w:marLeft w:val="0"/>
      <w:marRight w:val="0"/>
      <w:marTop w:val="0"/>
      <w:marBottom w:val="0"/>
      <w:divBdr>
        <w:top w:val="none" w:sz="0" w:space="0" w:color="auto"/>
        <w:left w:val="none" w:sz="0" w:space="0" w:color="auto"/>
        <w:bottom w:val="none" w:sz="0" w:space="0" w:color="auto"/>
        <w:right w:val="none" w:sz="0" w:space="0" w:color="auto"/>
      </w:divBdr>
    </w:div>
    <w:div w:id="1360279700">
      <w:bodyDiv w:val="1"/>
      <w:marLeft w:val="0"/>
      <w:marRight w:val="0"/>
      <w:marTop w:val="0"/>
      <w:marBottom w:val="0"/>
      <w:divBdr>
        <w:top w:val="none" w:sz="0" w:space="0" w:color="auto"/>
        <w:left w:val="none" w:sz="0" w:space="0" w:color="auto"/>
        <w:bottom w:val="none" w:sz="0" w:space="0" w:color="auto"/>
        <w:right w:val="none" w:sz="0" w:space="0" w:color="auto"/>
      </w:divBdr>
    </w:div>
    <w:div w:id="1360621464">
      <w:bodyDiv w:val="1"/>
      <w:marLeft w:val="0"/>
      <w:marRight w:val="0"/>
      <w:marTop w:val="0"/>
      <w:marBottom w:val="0"/>
      <w:divBdr>
        <w:top w:val="none" w:sz="0" w:space="0" w:color="auto"/>
        <w:left w:val="none" w:sz="0" w:space="0" w:color="auto"/>
        <w:bottom w:val="none" w:sz="0" w:space="0" w:color="auto"/>
        <w:right w:val="none" w:sz="0" w:space="0" w:color="auto"/>
      </w:divBdr>
    </w:div>
    <w:div w:id="1360818996">
      <w:bodyDiv w:val="1"/>
      <w:marLeft w:val="0"/>
      <w:marRight w:val="0"/>
      <w:marTop w:val="0"/>
      <w:marBottom w:val="0"/>
      <w:divBdr>
        <w:top w:val="none" w:sz="0" w:space="0" w:color="auto"/>
        <w:left w:val="none" w:sz="0" w:space="0" w:color="auto"/>
        <w:bottom w:val="none" w:sz="0" w:space="0" w:color="auto"/>
        <w:right w:val="none" w:sz="0" w:space="0" w:color="auto"/>
      </w:divBdr>
    </w:div>
    <w:div w:id="1360935935">
      <w:bodyDiv w:val="1"/>
      <w:marLeft w:val="0"/>
      <w:marRight w:val="0"/>
      <w:marTop w:val="0"/>
      <w:marBottom w:val="0"/>
      <w:divBdr>
        <w:top w:val="none" w:sz="0" w:space="0" w:color="auto"/>
        <w:left w:val="none" w:sz="0" w:space="0" w:color="auto"/>
        <w:bottom w:val="none" w:sz="0" w:space="0" w:color="auto"/>
        <w:right w:val="none" w:sz="0" w:space="0" w:color="auto"/>
      </w:divBdr>
    </w:div>
    <w:div w:id="1361081090">
      <w:bodyDiv w:val="1"/>
      <w:marLeft w:val="0"/>
      <w:marRight w:val="0"/>
      <w:marTop w:val="0"/>
      <w:marBottom w:val="0"/>
      <w:divBdr>
        <w:top w:val="none" w:sz="0" w:space="0" w:color="auto"/>
        <w:left w:val="none" w:sz="0" w:space="0" w:color="auto"/>
        <w:bottom w:val="none" w:sz="0" w:space="0" w:color="auto"/>
        <w:right w:val="none" w:sz="0" w:space="0" w:color="auto"/>
      </w:divBdr>
    </w:div>
    <w:div w:id="1361123635">
      <w:bodyDiv w:val="1"/>
      <w:marLeft w:val="0"/>
      <w:marRight w:val="0"/>
      <w:marTop w:val="0"/>
      <w:marBottom w:val="0"/>
      <w:divBdr>
        <w:top w:val="none" w:sz="0" w:space="0" w:color="auto"/>
        <w:left w:val="none" w:sz="0" w:space="0" w:color="auto"/>
        <w:bottom w:val="none" w:sz="0" w:space="0" w:color="auto"/>
        <w:right w:val="none" w:sz="0" w:space="0" w:color="auto"/>
      </w:divBdr>
    </w:div>
    <w:div w:id="1361515506">
      <w:bodyDiv w:val="1"/>
      <w:marLeft w:val="0"/>
      <w:marRight w:val="0"/>
      <w:marTop w:val="0"/>
      <w:marBottom w:val="0"/>
      <w:divBdr>
        <w:top w:val="none" w:sz="0" w:space="0" w:color="auto"/>
        <w:left w:val="none" w:sz="0" w:space="0" w:color="auto"/>
        <w:bottom w:val="none" w:sz="0" w:space="0" w:color="auto"/>
        <w:right w:val="none" w:sz="0" w:space="0" w:color="auto"/>
      </w:divBdr>
    </w:div>
    <w:div w:id="1361666580">
      <w:bodyDiv w:val="1"/>
      <w:marLeft w:val="0"/>
      <w:marRight w:val="0"/>
      <w:marTop w:val="0"/>
      <w:marBottom w:val="0"/>
      <w:divBdr>
        <w:top w:val="none" w:sz="0" w:space="0" w:color="auto"/>
        <w:left w:val="none" w:sz="0" w:space="0" w:color="auto"/>
        <w:bottom w:val="none" w:sz="0" w:space="0" w:color="auto"/>
        <w:right w:val="none" w:sz="0" w:space="0" w:color="auto"/>
      </w:divBdr>
    </w:div>
    <w:div w:id="1361853080">
      <w:bodyDiv w:val="1"/>
      <w:marLeft w:val="0"/>
      <w:marRight w:val="0"/>
      <w:marTop w:val="0"/>
      <w:marBottom w:val="0"/>
      <w:divBdr>
        <w:top w:val="none" w:sz="0" w:space="0" w:color="auto"/>
        <w:left w:val="none" w:sz="0" w:space="0" w:color="auto"/>
        <w:bottom w:val="none" w:sz="0" w:space="0" w:color="auto"/>
        <w:right w:val="none" w:sz="0" w:space="0" w:color="auto"/>
      </w:divBdr>
    </w:div>
    <w:div w:id="1362248586">
      <w:bodyDiv w:val="1"/>
      <w:marLeft w:val="0"/>
      <w:marRight w:val="0"/>
      <w:marTop w:val="0"/>
      <w:marBottom w:val="0"/>
      <w:divBdr>
        <w:top w:val="none" w:sz="0" w:space="0" w:color="auto"/>
        <w:left w:val="none" w:sz="0" w:space="0" w:color="auto"/>
        <w:bottom w:val="none" w:sz="0" w:space="0" w:color="auto"/>
        <w:right w:val="none" w:sz="0" w:space="0" w:color="auto"/>
      </w:divBdr>
    </w:div>
    <w:div w:id="1362391650">
      <w:bodyDiv w:val="1"/>
      <w:marLeft w:val="0"/>
      <w:marRight w:val="0"/>
      <w:marTop w:val="0"/>
      <w:marBottom w:val="0"/>
      <w:divBdr>
        <w:top w:val="none" w:sz="0" w:space="0" w:color="auto"/>
        <w:left w:val="none" w:sz="0" w:space="0" w:color="auto"/>
        <w:bottom w:val="none" w:sz="0" w:space="0" w:color="auto"/>
        <w:right w:val="none" w:sz="0" w:space="0" w:color="auto"/>
      </w:divBdr>
    </w:div>
    <w:div w:id="1363169114">
      <w:bodyDiv w:val="1"/>
      <w:marLeft w:val="0"/>
      <w:marRight w:val="0"/>
      <w:marTop w:val="0"/>
      <w:marBottom w:val="0"/>
      <w:divBdr>
        <w:top w:val="none" w:sz="0" w:space="0" w:color="auto"/>
        <w:left w:val="none" w:sz="0" w:space="0" w:color="auto"/>
        <w:bottom w:val="none" w:sz="0" w:space="0" w:color="auto"/>
        <w:right w:val="none" w:sz="0" w:space="0" w:color="auto"/>
      </w:divBdr>
    </w:div>
    <w:div w:id="1363555897">
      <w:bodyDiv w:val="1"/>
      <w:marLeft w:val="0"/>
      <w:marRight w:val="0"/>
      <w:marTop w:val="0"/>
      <w:marBottom w:val="0"/>
      <w:divBdr>
        <w:top w:val="none" w:sz="0" w:space="0" w:color="auto"/>
        <w:left w:val="none" w:sz="0" w:space="0" w:color="auto"/>
        <w:bottom w:val="none" w:sz="0" w:space="0" w:color="auto"/>
        <w:right w:val="none" w:sz="0" w:space="0" w:color="auto"/>
      </w:divBdr>
    </w:div>
    <w:div w:id="1364211836">
      <w:bodyDiv w:val="1"/>
      <w:marLeft w:val="0"/>
      <w:marRight w:val="0"/>
      <w:marTop w:val="0"/>
      <w:marBottom w:val="0"/>
      <w:divBdr>
        <w:top w:val="none" w:sz="0" w:space="0" w:color="auto"/>
        <w:left w:val="none" w:sz="0" w:space="0" w:color="auto"/>
        <w:bottom w:val="none" w:sz="0" w:space="0" w:color="auto"/>
        <w:right w:val="none" w:sz="0" w:space="0" w:color="auto"/>
      </w:divBdr>
    </w:div>
    <w:div w:id="1364555039">
      <w:bodyDiv w:val="1"/>
      <w:marLeft w:val="0"/>
      <w:marRight w:val="0"/>
      <w:marTop w:val="0"/>
      <w:marBottom w:val="0"/>
      <w:divBdr>
        <w:top w:val="none" w:sz="0" w:space="0" w:color="auto"/>
        <w:left w:val="none" w:sz="0" w:space="0" w:color="auto"/>
        <w:bottom w:val="none" w:sz="0" w:space="0" w:color="auto"/>
        <w:right w:val="none" w:sz="0" w:space="0" w:color="auto"/>
      </w:divBdr>
    </w:div>
    <w:div w:id="1364944399">
      <w:bodyDiv w:val="1"/>
      <w:marLeft w:val="0"/>
      <w:marRight w:val="0"/>
      <w:marTop w:val="0"/>
      <w:marBottom w:val="0"/>
      <w:divBdr>
        <w:top w:val="none" w:sz="0" w:space="0" w:color="auto"/>
        <w:left w:val="none" w:sz="0" w:space="0" w:color="auto"/>
        <w:bottom w:val="none" w:sz="0" w:space="0" w:color="auto"/>
        <w:right w:val="none" w:sz="0" w:space="0" w:color="auto"/>
      </w:divBdr>
    </w:div>
    <w:div w:id="1364984647">
      <w:bodyDiv w:val="1"/>
      <w:marLeft w:val="0"/>
      <w:marRight w:val="0"/>
      <w:marTop w:val="0"/>
      <w:marBottom w:val="0"/>
      <w:divBdr>
        <w:top w:val="none" w:sz="0" w:space="0" w:color="auto"/>
        <w:left w:val="none" w:sz="0" w:space="0" w:color="auto"/>
        <w:bottom w:val="none" w:sz="0" w:space="0" w:color="auto"/>
        <w:right w:val="none" w:sz="0" w:space="0" w:color="auto"/>
      </w:divBdr>
    </w:div>
    <w:div w:id="1365446097">
      <w:bodyDiv w:val="1"/>
      <w:marLeft w:val="0"/>
      <w:marRight w:val="0"/>
      <w:marTop w:val="0"/>
      <w:marBottom w:val="0"/>
      <w:divBdr>
        <w:top w:val="none" w:sz="0" w:space="0" w:color="auto"/>
        <w:left w:val="none" w:sz="0" w:space="0" w:color="auto"/>
        <w:bottom w:val="none" w:sz="0" w:space="0" w:color="auto"/>
        <w:right w:val="none" w:sz="0" w:space="0" w:color="auto"/>
      </w:divBdr>
    </w:div>
    <w:div w:id="1365641123">
      <w:bodyDiv w:val="1"/>
      <w:marLeft w:val="0"/>
      <w:marRight w:val="0"/>
      <w:marTop w:val="0"/>
      <w:marBottom w:val="0"/>
      <w:divBdr>
        <w:top w:val="none" w:sz="0" w:space="0" w:color="auto"/>
        <w:left w:val="none" w:sz="0" w:space="0" w:color="auto"/>
        <w:bottom w:val="none" w:sz="0" w:space="0" w:color="auto"/>
        <w:right w:val="none" w:sz="0" w:space="0" w:color="auto"/>
      </w:divBdr>
    </w:div>
    <w:div w:id="1365709153">
      <w:bodyDiv w:val="1"/>
      <w:marLeft w:val="0"/>
      <w:marRight w:val="0"/>
      <w:marTop w:val="0"/>
      <w:marBottom w:val="0"/>
      <w:divBdr>
        <w:top w:val="none" w:sz="0" w:space="0" w:color="auto"/>
        <w:left w:val="none" w:sz="0" w:space="0" w:color="auto"/>
        <w:bottom w:val="none" w:sz="0" w:space="0" w:color="auto"/>
        <w:right w:val="none" w:sz="0" w:space="0" w:color="auto"/>
      </w:divBdr>
    </w:div>
    <w:div w:id="1365791608">
      <w:bodyDiv w:val="1"/>
      <w:marLeft w:val="0"/>
      <w:marRight w:val="0"/>
      <w:marTop w:val="0"/>
      <w:marBottom w:val="0"/>
      <w:divBdr>
        <w:top w:val="none" w:sz="0" w:space="0" w:color="auto"/>
        <w:left w:val="none" w:sz="0" w:space="0" w:color="auto"/>
        <w:bottom w:val="none" w:sz="0" w:space="0" w:color="auto"/>
        <w:right w:val="none" w:sz="0" w:space="0" w:color="auto"/>
      </w:divBdr>
    </w:div>
    <w:div w:id="1366904565">
      <w:bodyDiv w:val="1"/>
      <w:marLeft w:val="0"/>
      <w:marRight w:val="0"/>
      <w:marTop w:val="0"/>
      <w:marBottom w:val="0"/>
      <w:divBdr>
        <w:top w:val="none" w:sz="0" w:space="0" w:color="auto"/>
        <w:left w:val="none" w:sz="0" w:space="0" w:color="auto"/>
        <w:bottom w:val="none" w:sz="0" w:space="0" w:color="auto"/>
        <w:right w:val="none" w:sz="0" w:space="0" w:color="auto"/>
      </w:divBdr>
    </w:div>
    <w:div w:id="1366979786">
      <w:bodyDiv w:val="1"/>
      <w:marLeft w:val="0"/>
      <w:marRight w:val="0"/>
      <w:marTop w:val="0"/>
      <w:marBottom w:val="0"/>
      <w:divBdr>
        <w:top w:val="none" w:sz="0" w:space="0" w:color="auto"/>
        <w:left w:val="none" w:sz="0" w:space="0" w:color="auto"/>
        <w:bottom w:val="none" w:sz="0" w:space="0" w:color="auto"/>
        <w:right w:val="none" w:sz="0" w:space="0" w:color="auto"/>
      </w:divBdr>
    </w:div>
    <w:div w:id="1367022990">
      <w:bodyDiv w:val="1"/>
      <w:marLeft w:val="0"/>
      <w:marRight w:val="0"/>
      <w:marTop w:val="0"/>
      <w:marBottom w:val="0"/>
      <w:divBdr>
        <w:top w:val="none" w:sz="0" w:space="0" w:color="auto"/>
        <w:left w:val="none" w:sz="0" w:space="0" w:color="auto"/>
        <w:bottom w:val="none" w:sz="0" w:space="0" w:color="auto"/>
        <w:right w:val="none" w:sz="0" w:space="0" w:color="auto"/>
      </w:divBdr>
    </w:div>
    <w:div w:id="1368142218">
      <w:bodyDiv w:val="1"/>
      <w:marLeft w:val="0"/>
      <w:marRight w:val="0"/>
      <w:marTop w:val="0"/>
      <w:marBottom w:val="0"/>
      <w:divBdr>
        <w:top w:val="none" w:sz="0" w:space="0" w:color="auto"/>
        <w:left w:val="none" w:sz="0" w:space="0" w:color="auto"/>
        <w:bottom w:val="none" w:sz="0" w:space="0" w:color="auto"/>
        <w:right w:val="none" w:sz="0" w:space="0" w:color="auto"/>
      </w:divBdr>
    </w:div>
    <w:div w:id="1369909978">
      <w:bodyDiv w:val="1"/>
      <w:marLeft w:val="0"/>
      <w:marRight w:val="0"/>
      <w:marTop w:val="0"/>
      <w:marBottom w:val="0"/>
      <w:divBdr>
        <w:top w:val="none" w:sz="0" w:space="0" w:color="auto"/>
        <w:left w:val="none" w:sz="0" w:space="0" w:color="auto"/>
        <w:bottom w:val="none" w:sz="0" w:space="0" w:color="auto"/>
        <w:right w:val="none" w:sz="0" w:space="0" w:color="auto"/>
      </w:divBdr>
    </w:div>
    <w:div w:id="1369918828">
      <w:bodyDiv w:val="1"/>
      <w:marLeft w:val="0"/>
      <w:marRight w:val="0"/>
      <w:marTop w:val="0"/>
      <w:marBottom w:val="0"/>
      <w:divBdr>
        <w:top w:val="none" w:sz="0" w:space="0" w:color="auto"/>
        <w:left w:val="none" w:sz="0" w:space="0" w:color="auto"/>
        <w:bottom w:val="none" w:sz="0" w:space="0" w:color="auto"/>
        <w:right w:val="none" w:sz="0" w:space="0" w:color="auto"/>
      </w:divBdr>
    </w:div>
    <w:div w:id="1370884977">
      <w:bodyDiv w:val="1"/>
      <w:marLeft w:val="0"/>
      <w:marRight w:val="0"/>
      <w:marTop w:val="0"/>
      <w:marBottom w:val="0"/>
      <w:divBdr>
        <w:top w:val="none" w:sz="0" w:space="0" w:color="auto"/>
        <w:left w:val="none" w:sz="0" w:space="0" w:color="auto"/>
        <w:bottom w:val="none" w:sz="0" w:space="0" w:color="auto"/>
        <w:right w:val="none" w:sz="0" w:space="0" w:color="auto"/>
      </w:divBdr>
    </w:div>
    <w:div w:id="1372464480">
      <w:bodyDiv w:val="1"/>
      <w:marLeft w:val="0"/>
      <w:marRight w:val="0"/>
      <w:marTop w:val="0"/>
      <w:marBottom w:val="0"/>
      <w:divBdr>
        <w:top w:val="none" w:sz="0" w:space="0" w:color="auto"/>
        <w:left w:val="none" w:sz="0" w:space="0" w:color="auto"/>
        <w:bottom w:val="none" w:sz="0" w:space="0" w:color="auto"/>
        <w:right w:val="none" w:sz="0" w:space="0" w:color="auto"/>
      </w:divBdr>
    </w:div>
    <w:div w:id="1372919280">
      <w:bodyDiv w:val="1"/>
      <w:marLeft w:val="0"/>
      <w:marRight w:val="0"/>
      <w:marTop w:val="0"/>
      <w:marBottom w:val="0"/>
      <w:divBdr>
        <w:top w:val="none" w:sz="0" w:space="0" w:color="auto"/>
        <w:left w:val="none" w:sz="0" w:space="0" w:color="auto"/>
        <w:bottom w:val="none" w:sz="0" w:space="0" w:color="auto"/>
        <w:right w:val="none" w:sz="0" w:space="0" w:color="auto"/>
      </w:divBdr>
    </w:div>
    <w:div w:id="1373118563">
      <w:bodyDiv w:val="1"/>
      <w:marLeft w:val="0"/>
      <w:marRight w:val="0"/>
      <w:marTop w:val="0"/>
      <w:marBottom w:val="0"/>
      <w:divBdr>
        <w:top w:val="none" w:sz="0" w:space="0" w:color="auto"/>
        <w:left w:val="none" w:sz="0" w:space="0" w:color="auto"/>
        <w:bottom w:val="none" w:sz="0" w:space="0" w:color="auto"/>
        <w:right w:val="none" w:sz="0" w:space="0" w:color="auto"/>
      </w:divBdr>
    </w:div>
    <w:div w:id="1373458558">
      <w:bodyDiv w:val="1"/>
      <w:marLeft w:val="0"/>
      <w:marRight w:val="0"/>
      <w:marTop w:val="0"/>
      <w:marBottom w:val="0"/>
      <w:divBdr>
        <w:top w:val="none" w:sz="0" w:space="0" w:color="auto"/>
        <w:left w:val="none" w:sz="0" w:space="0" w:color="auto"/>
        <w:bottom w:val="none" w:sz="0" w:space="0" w:color="auto"/>
        <w:right w:val="none" w:sz="0" w:space="0" w:color="auto"/>
      </w:divBdr>
    </w:div>
    <w:div w:id="1373651854">
      <w:bodyDiv w:val="1"/>
      <w:marLeft w:val="0"/>
      <w:marRight w:val="0"/>
      <w:marTop w:val="0"/>
      <w:marBottom w:val="0"/>
      <w:divBdr>
        <w:top w:val="none" w:sz="0" w:space="0" w:color="auto"/>
        <w:left w:val="none" w:sz="0" w:space="0" w:color="auto"/>
        <w:bottom w:val="none" w:sz="0" w:space="0" w:color="auto"/>
        <w:right w:val="none" w:sz="0" w:space="0" w:color="auto"/>
      </w:divBdr>
    </w:div>
    <w:div w:id="1374186301">
      <w:bodyDiv w:val="1"/>
      <w:marLeft w:val="0"/>
      <w:marRight w:val="0"/>
      <w:marTop w:val="0"/>
      <w:marBottom w:val="0"/>
      <w:divBdr>
        <w:top w:val="none" w:sz="0" w:space="0" w:color="auto"/>
        <w:left w:val="none" w:sz="0" w:space="0" w:color="auto"/>
        <w:bottom w:val="none" w:sz="0" w:space="0" w:color="auto"/>
        <w:right w:val="none" w:sz="0" w:space="0" w:color="auto"/>
      </w:divBdr>
    </w:div>
    <w:div w:id="1374311243">
      <w:bodyDiv w:val="1"/>
      <w:marLeft w:val="0"/>
      <w:marRight w:val="0"/>
      <w:marTop w:val="0"/>
      <w:marBottom w:val="0"/>
      <w:divBdr>
        <w:top w:val="none" w:sz="0" w:space="0" w:color="auto"/>
        <w:left w:val="none" w:sz="0" w:space="0" w:color="auto"/>
        <w:bottom w:val="none" w:sz="0" w:space="0" w:color="auto"/>
        <w:right w:val="none" w:sz="0" w:space="0" w:color="auto"/>
      </w:divBdr>
    </w:div>
    <w:div w:id="1374378752">
      <w:bodyDiv w:val="1"/>
      <w:marLeft w:val="0"/>
      <w:marRight w:val="0"/>
      <w:marTop w:val="0"/>
      <w:marBottom w:val="0"/>
      <w:divBdr>
        <w:top w:val="none" w:sz="0" w:space="0" w:color="auto"/>
        <w:left w:val="none" w:sz="0" w:space="0" w:color="auto"/>
        <w:bottom w:val="none" w:sz="0" w:space="0" w:color="auto"/>
        <w:right w:val="none" w:sz="0" w:space="0" w:color="auto"/>
      </w:divBdr>
    </w:div>
    <w:div w:id="1375689191">
      <w:bodyDiv w:val="1"/>
      <w:marLeft w:val="0"/>
      <w:marRight w:val="0"/>
      <w:marTop w:val="0"/>
      <w:marBottom w:val="0"/>
      <w:divBdr>
        <w:top w:val="none" w:sz="0" w:space="0" w:color="auto"/>
        <w:left w:val="none" w:sz="0" w:space="0" w:color="auto"/>
        <w:bottom w:val="none" w:sz="0" w:space="0" w:color="auto"/>
        <w:right w:val="none" w:sz="0" w:space="0" w:color="auto"/>
      </w:divBdr>
    </w:div>
    <w:div w:id="1375816228">
      <w:bodyDiv w:val="1"/>
      <w:marLeft w:val="0"/>
      <w:marRight w:val="0"/>
      <w:marTop w:val="0"/>
      <w:marBottom w:val="0"/>
      <w:divBdr>
        <w:top w:val="none" w:sz="0" w:space="0" w:color="auto"/>
        <w:left w:val="none" w:sz="0" w:space="0" w:color="auto"/>
        <w:bottom w:val="none" w:sz="0" w:space="0" w:color="auto"/>
        <w:right w:val="none" w:sz="0" w:space="0" w:color="auto"/>
      </w:divBdr>
    </w:div>
    <w:div w:id="1377196803">
      <w:bodyDiv w:val="1"/>
      <w:marLeft w:val="0"/>
      <w:marRight w:val="0"/>
      <w:marTop w:val="0"/>
      <w:marBottom w:val="0"/>
      <w:divBdr>
        <w:top w:val="none" w:sz="0" w:space="0" w:color="auto"/>
        <w:left w:val="none" w:sz="0" w:space="0" w:color="auto"/>
        <w:bottom w:val="none" w:sz="0" w:space="0" w:color="auto"/>
        <w:right w:val="none" w:sz="0" w:space="0" w:color="auto"/>
      </w:divBdr>
    </w:div>
    <w:div w:id="1377393639">
      <w:bodyDiv w:val="1"/>
      <w:marLeft w:val="0"/>
      <w:marRight w:val="0"/>
      <w:marTop w:val="0"/>
      <w:marBottom w:val="0"/>
      <w:divBdr>
        <w:top w:val="none" w:sz="0" w:space="0" w:color="auto"/>
        <w:left w:val="none" w:sz="0" w:space="0" w:color="auto"/>
        <w:bottom w:val="none" w:sz="0" w:space="0" w:color="auto"/>
        <w:right w:val="none" w:sz="0" w:space="0" w:color="auto"/>
      </w:divBdr>
    </w:div>
    <w:div w:id="1378159408">
      <w:bodyDiv w:val="1"/>
      <w:marLeft w:val="0"/>
      <w:marRight w:val="0"/>
      <w:marTop w:val="0"/>
      <w:marBottom w:val="0"/>
      <w:divBdr>
        <w:top w:val="none" w:sz="0" w:space="0" w:color="auto"/>
        <w:left w:val="none" w:sz="0" w:space="0" w:color="auto"/>
        <w:bottom w:val="none" w:sz="0" w:space="0" w:color="auto"/>
        <w:right w:val="none" w:sz="0" w:space="0" w:color="auto"/>
      </w:divBdr>
    </w:div>
    <w:div w:id="1378506519">
      <w:bodyDiv w:val="1"/>
      <w:marLeft w:val="0"/>
      <w:marRight w:val="0"/>
      <w:marTop w:val="0"/>
      <w:marBottom w:val="0"/>
      <w:divBdr>
        <w:top w:val="none" w:sz="0" w:space="0" w:color="auto"/>
        <w:left w:val="none" w:sz="0" w:space="0" w:color="auto"/>
        <w:bottom w:val="none" w:sz="0" w:space="0" w:color="auto"/>
        <w:right w:val="none" w:sz="0" w:space="0" w:color="auto"/>
      </w:divBdr>
    </w:div>
    <w:div w:id="1379469488">
      <w:bodyDiv w:val="1"/>
      <w:marLeft w:val="0"/>
      <w:marRight w:val="0"/>
      <w:marTop w:val="0"/>
      <w:marBottom w:val="0"/>
      <w:divBdr>
        <w:top w:val="none" w:sz="0" w:space="0" w:color="auto"/>
        <w:left w:val="none" w:sz="0" w:space="0" w:color="auto"/>
        <w:bottom w:val="none" w:sz="0" w:space="0" w:color="auto"/>
        <w:right w:val="none" w:sz="0" w:space="0" w:color="auto"/>
      </w:divBdr>
    </w:div>
    <w:div w:id="1379668527">
      <w:bodyDiv w:val="1"/>
      <w:marLeft w:val="0"/>
      <w:marRight w:val="0"/>
      <w:marTop w:val="0"/>
      <w:marBottom w:val="0"/>
      <w:divBdr>
        <w:top w:val="none" w:sz="0" w:space="0" w:color="auto"/>
        <w:left w:val="none" w:sz="0" w:space="0" w:color="auto"/>
        <w:bottom w:val="none" w:sz="0" w:space="0" w:color="auto"/>
        <w:right w:val="none" w:sz="0" w:space="0" w:color="auto"/>
      </w:divBdr>
    </w:div>
    <w:div w:id="1379670088">
      <w:bodyDiv w:val="1"/>
      <w:marLeft w:val="0"/>
      <w:marRight w:val="0"/>
      <w:marTop w:val="0"/>
      <w:marBottom w:val="0"/>
      <w:divBdr>
        <w:top w:val="none" w:sz="0" w:space="0" w:color="auto"/>
        <w:left w:val="none" w:sz="0" w:space="0" w:color="auto"/>
        <w:bottom w:val="none" w:sz="0" w:space="0" w:color="auto"/>
        <w:right w:val="none" w:sz="0" w:space="0" w:color="auto"/>
      </w:divBdr>
    </w:div>
    <w:div w:id="1380517871">
      <w:bodyDiv w:val="1"/>
      <w:marLeft w:val="0"/>
      <w:marRight w:val="0"/>
      <w:marTop w:val="0"/>
      <w:marBottom w:val="0"/>
      <w:divBdr>
        <w:top w:val="none" w:sz="0" w:space="0" w:color="auto"/>
        <w:left w:val="none" w:sz="0" w:space="0" w:color="auto"/>
        <w:bottom w:val="none" w:sz="0" w:space="0" w:color="auto"/>
        <w:right w:val="none" w:sz="0" w:space="0" w:color="auto"/>
      </w:divBdr>
    </w:div>
    <w:div w:id="1380662999">
      <w:bodyDiv w:val="1"/>
      <w:marLeft w:val="0"/>
      <w:marRight w:val="0"/>
      <w:marTop w:val="0"/>
      <w:marBottom w:val="0"/>
      <w:divBdr>
        <w:top w:val="none" w:sz="0" w:space="0" w:color="auto"/>
        <w:left w:val="none" w:sz="0" w:space="0" w:color="auto"/>
        <w:bottom w:val="none" w:sz="0" w:space="0" w:color="auto"/>
        <w:right w:val="none" w:sz="0" w:space="0" w:color="auto"/>
      </w:divBdr>
    </w:div>
    <w:div w:id="1381124170">
      <w:bodyDiv w:val="1"/>
      <w:marLeft w:val="0"/>
      <w:marRight w:val="0"/>
      <w:marTop w:val="0"/>
      <w:marBottom w:val="0"/>
      <w:divBdr>
        <w:top w:val="none" w:sz="0" w:space="0" w:color="auto"/>
        <w:left w:val="none" w:sz="0" w:space="0" w:color="auto"/>
        <w:bottom w:val="none" w:sz="0" w:space="0" w:color="auto"/>
        <w:right w:val="none" w:sz="0" w:space="0" w:color="auto"/>
      </w:divBdr>
    </w:div>
    <w:div w:id="1381830747">
      <w:bodyDiv w:val="1"/>
      <w:marLeft w:val="0"/>
      <w:marRight w:val="0"/>
      <w:marTop w:val="0"/>
      <w:marBottom w:val="0"/>
      <w:divBdr>
        <w:top w:val="none" w:sz="0" w:space="0" w:color="auto"/>
        <w:left w:val="none" w:sz="0" w:space="0" w:color="auto"/>
        <w:bottom w:val="none" w:sz="0" w:space="0" w:color="auto"/>
        <w:right w:val="none" w:sz="0" w:space="0" w:color="auto"/>
      </w:divBdr>
    </w:div>
    <w:div w:id="1382093317">
      <w:bodyDiv w:val="1"/>
      <w:marLeft w:val="0"/>
      <w:marRight w:val="0"/>
      <w:marTop w:val="0"/>
      <w:marBottom w:val="0"/>
      <w:divBdr>
        <w:top w:val="none" w:sz="0" w:space="0" w:color="auto"/>
        <w:left w:val="none" w:sz="0" w:space="0" w:color="auto"/>
        <w:bottom w:val="none" w:sz="0" w:space="0" w:color="auto"/>
        <w:right w:val="none" w:sz="0" w:space="0" w:color="auto"/>
      </w:divBdr>
    </w:div>
    <w:div w:id="1382288416">
      <w:bodyDiv w:val="1"/>
      <w:marLeft w:val="0"/>
      <w:marRight w:val="0"/>
      <w:marTop w:val="0"/>
      <w:marBottom w:val="0"/>
      <w:divBdr>
        <w:top w:val="none" w:sz="0" w:space="0" w:color="auto"/>
        <w:left w:val="none" w:sz="0" w:space="0" w:color="auto"/>
        <w:bottom w:val="none" w:sz="0" w:space="0" w:color="auto"/>
        <w:right w:val="none" w:sz="0" w:space="0" w:color="auto"/>
      </w:divBdr>
    </w:div>
    <w:div w:id="1382437064">
      <w:bodyDiv w:val="1"/>
      <w:marLeft w:val="0"/>
      <w:marRight w:val="0"/>
      <w:marTop w:val="0"/>
      <w:marBottom w:val="0"/>
      <w:divBdr>
        <w:top w:val="none" w:sz="0" w:space="0" w:color="auto"/>
        <w:left w:val="none" w:sz="0" w:space="0" w:color="auto"/>
        <w:bottom w:val="none" w:sz="0" w:space="0" w:color="auto"/>
        <w:right w:val="none" w:sz="0" w:space="0" w:color="auto"/>
      </w:divBdr>
    </w:div>
    <w:div w:id="1382706051">
      <w:bodyDiv w:val="1"/>
      <w:marLeft w:val="0"/>
      <w:marRight w:val="0"/>
      <w:marTop w:val="0"/>
      <w:marBottom w:val="0"/>
      <w:divBdr>
        <w:top w:val="none" w:sz="0" w:space="0" w:color="auto"/>
        <w:left w:val="none" w:sz="0" w:space="0" w:color="auto"/>
        <w:bottom w:val="none" w:sz="0" w:space="0" w:color="auto"/>
        <w:right w:val="none" w:sz="0" w:space="0" w:color="auto"/>
      </w:divBdr>
    </w:div>
    <w:div w:id="1382825035">
      <w:bodyDiv w:val="1"/>
      <w:marLeft w:val="0"/>
      <w:marRight w:val="0"/>
      <w:marTop w:val="0"/>
      <w:marBottom w:val="0"/>
      <w:divBdr>
        <w:top w:val="none" w:sz="0" w:space="0" w:color="auto"/>
        <w:left w:val="none" w:sz="0" w:space="0" w:color="auto"/>
        <w:bottom w:val="none" w:sz="0" w:space="0" w:color="auto"/>
        <w:right w:val="none" w:sz="0" w:space="0" w:color="auto"/>
      </w:divBdr>
    </w:div>
    <w:div w:id="1382903646">
      <w:bodyDiv w:val="1"/>
      <w:marLeft w:val="0"/>
      <w:marRight w:val="0"/>
      <w:marTop w:val="0"/>
      <w:marBottom w:val="0"/>
      <w:divBdr>
        <w:top w:val="none" w:sz="0" w:space="0" w:color="auto"/>
        <w:left w:val="none" w:sz="0" w:space="0" w:color="auto"/>
        <w:bottom w:val="none" w:sz="0" w:space="0" w:color="auto"/>
        <w:right w:val="none" w:sz="0" w:space="0" w:color="auto"/>
      </w:divBdr>
    </w:div>
    <w:div w:id="1383672991">
      <w:bodyDiv w:val="1"/>
      <w:marLeft w:val="0"/>
      <w:marRight w:val="0"/>
      <w:marTop w:val="0"/>
      <w:marBottom w:val="0"/>
      <w:divBdr>
        <w:top w:val="none" w:sz="0" w:space="0" w:color="auto"/>
        <w:left w:val="none" w:sz="0" w:space="0" w:color="auto"/>
        <w:bottom w:val="none" w:sz="0" w:space="0" w:color="auto"/>
        <w:right w:val="none" w:sz="0" w:space="0" w:color="auto"/>
      </w:divBdr>
    </w:div>
    <w:div w:id="1384258181">
      <w:bodyDiv w:val="1"/>
      <w:marLeft w:val="0"/>
      <w:marRight w:val="0"/>
      <w:marTop w:val="0"/>
      <w:marBottom w:val="0"/>
      <w:divBdr>
        <w:top w:val="none" w:sz="0" w:space="0" w:color="auto"/>
        <w:left w:val="none" w:sz="0" w:space="0" w:color="auto"/>
        <w:bottom w:val="none" w:sz="0" w:space="0" w:color="auto"/>
        <w:right w:val="none" w:sz="0" w:space="0" w:color="auto"/>
      </w:divBdr>
    </w:div>
    <w:div w:id="1384451195">
      <w:bodyDiv w:val="1"/>
      <w:marLeft w:val="0"/>
      <w:marRight w:val="0"/>
      <w:marTop w:val="0"/>
      <w:marBottom w:val="0"/>
      <w:divBdr>
        <w:top w:val="none" w:sz="0" w:space="0" w:color="auto"/>
        <w:left w:val="none" w:sz="0" w:space="0" w:color="auto"/>
        <w:bottom w:val="none" w:sz="0" w:space="0" w:color="auto"/>
        <w:right w:val="none" w:sz="0" w:space="0" w:color="auto"/>
      </w:divBdr>
    </w:div>
    <w:div w:id="1385331440">
      <w:bodyDiv w:val="1"/>
      <w:marLeft w:val="0"/>
      <w:marRight w:val="0"/>
      <w:marTop w:val="0"/>
      <w:marBottom w:val="0"/>
      <w:divBdr>
        <w:top w:val="none" w:sz="0" w:space="0" w:color="auto"/>
        <w:left w:val="none" w:sz="0" w:space="0" w:color="auto"/>
        <w:bottom w:val="none" w:sz="0" w:space="0" w:color="auto"/>
        <w:right w:val="none" w:sz="0" w:space="0" w:color="auto"/>
      </w:divBdr>
    </w:div>
    <w:div w:id="1386218383">
      <w:bodyDiv w:val="1"/>
      <w:marLeft w:val="0"/>
      <w:marRight w:val="0"/>
      <w:marTop w:val="0"/>
      <w:marBottom w:val="0"/>
      <w:divBdr>
        <w:top w:val="none" w:sz="0" w:space="0" w:color="auto"/>
        <w:left w:val="none" w:sz="0" w:space="0" w:color="auto"/>
        <w:bottom w:val="none" w:sz="0" w:space="0" w:color="auto"/>
        <w:right w:val="none" w:sz="0" w:space="0" w:color="auto"/>
      </w:divBdr>
    </w:div>
    <w:div w:id="1386218386">
      <w:bodyDiv w:val="1"/>
      <w:marLeft w:val="0"/>
      <w:marRight w:val="0"/>
      <w:marTop w:val="0"/>
      <w:marBottom w:val="0"/>
      <w:divBdr>
        <w:top w:val="none" w:sz="0" w:space="0" w:color="auto"/>
        <w:left w:val="none" w:sz="0" w:space="0" w:color="auto"/>
        <w:bottom w:val="none" w:sz="0" w:space="0" w:color="auto"/>
        <w:right w:val="none" w:sz="0" w:space="0" w:color="auto"/>
      </w:divBdr>
    </w:div>
    <w:div w:id="1386224242">
      <w:bodyDiv w:val="1"/>
      <w:marLeft w:val="0"/>
      <w:marRight w:val="0"/>
      <w:marTop w:val="0"/>
      <w:marBottom w:val="0"/>
      <w:divBdr>
        <w:top w:val="none" w:sz="0" w:space="0" w:color="auto"/>
        <w:left w:val="none" w:sz="0" w:space="0" w:color="auto"/>
        <w:bottom w:val="none" w:sz="0" w:space="0" w:color="auto"/>
        <w:right w:val="none" w:sz="0" w:space="0" w:color="auto"/>
      </w:divBdr>
    </w:div>
    <w:div w:id="1388794994">
      <w:bodyDiv w:val="1"/>
      <w:marLeft w:val="0"/>
      <w:marRight w:val="0"/>
      <w:marTop w:val="0"/>
      <w:marBottom w:val="0"/>
      <w:divBdr>
        <w:top w:val="none" w:sz="0" w:space="0" w:color="auto"/>
        <w:left w:val="none" w:sz="0" w:space="0" w:color="auto"/>
        <w:bottom w:val="none" w:sz="0" w:space="0" w:color="auto"/>
        <w:right w:val="none" w:sz="0" w:space="0" w:color="auto"/>
      </w:divBdr>
    </w:div>
    <w:div w:id="1389181046">
      <w:bodyDiv w:val="1"/>
      <w:marLeft w:val="0"/>
      <w:marRight w:val="0"/>
      <w:marTop w:val="0"/>
      <w:marBottom w:val="0"/>
      <w:divBdr>
        <w:top w:val="none" w:sz="0" w:space="0" w:color="auto"/>
        <w:left w:val="none" w:sz="0" w:space="0" w:color="auto"/>
        <w:bottom w:val="none" w:sz="0" w:space="0" w:color="auto"/>
        <w:right w:val="none" w:sz="0" w:space="0" w:color="auto"/>
      </w:divBdr>
    </w:div>
    <w:div w:id="1389721950">
      <w:bodyDiv w:val="1"/>
      <w:marLeft w:val="0"/>
      <w:marRight w:val="0"/>
      <w:marTop w:val="0"/>
      <w:marBottom w:val="0"/>
      <w:divBdr>
        <w:top w:val="none" w:sz="0" w:space="0" w:color="auto"/>
        <w:left w:val="none" w:sz="0" w:space="0" w:color="auto"/>
        <w:bottom w:val="none" w:sz="0" w:space="0" w:color="auto"/>
        <w:right w:val="none" w:sz="0" w:space="0" w:color="auto"/>
      </w:divBdr>
    </w:div>
    <w:div w:id="1390423778">
      <w:bodyDiv w:val="1"/>
      <w:marLeft w:val="0"/>
      <w:marRight w:val="0"/>
      <w:marTop w:val="0"/>
      <w:marBottom w:val="0"/>
      <w:divBdr>
        <w:top w:val="none" w:sz="0" w:space="0" w:color="auto"/>
        <w:left w:val="none" w:sz="0" w:space="0" w:color="auto"/>
        <w:bottom w:val="none" w:sz="0" w:space="0" w:color="auto"/>
        <w:right w:val="none" w:sz="0" w:space="0" w:color="auto"/>
      </w:divBdr>
    </w:div>
    <w:div w:id="1390497616">
      <w:bodyDiv w:val="1"/>
      <w:marLeft w:val="0"/>
      <w:marRight w:val="0"/>
      <w:marTop w:val="0"/>
      <w:marBottom w:val="0"/>
      <w:divBdr>
        <w:top w:val="none" w:sz="0" w:space="0" w:color="auto"/>
        <w:left w:val="none" w:sz="0" w:space="0" w:color="auto"/>
        <w:bottom w:val="none" w:sz="0" w:space="0" w:color="auto"/>
        <w:right w:val="none" w:sz="0" w:space="0" w:color="auto"/>
      </w:divBdr>
    </w:div>
    <w:div w:id="1391926817">
      <w:bodyDiv w:val="1"/>
      <w:marLeft w:val="0"/>
      <w:marRight w:val="0"/>
      <w:marTop w:val="0"/>
      <w:marBottom w:val="0"/>
      <w:divBdr>
        <w:top w:val="none" w:sz="0" w:space="0" w:color="auto"/>
        <w:left w:val="none" w:sz="0" w:space="0" w:color="auto"/>
        <w:bottom w:val="none" w:sz="0" w:space="0" w:color="auto"/>
        <w:right w:val="none" w:sz="0" w:space="0" w:color="auto"/>
      </w:divBdr>
    </w:div>
    <w:div w:id="1392458450">
      <w:bodyDiv w:val="1"/>
      <w:marLeft w:val="0"/>
      <w:marRight w:val="0"/>
      <w:marTop w:val="0"/>
      <w:marBottom w:val="0"/>
      <w:divBdr>
        <w:top w:val="none" w:sz="0" w:space="0" w:color="auto"/>
        <w:left w:val="none" w:sz="0" w:space="0" w:color="auto"/>
        <w:bottom w:val="none" w:sz="0" w:space="0" w:color="auto"/>
        <w:right w:val="none" w:sz="0" w:space="0" w:color="auto"/>
      </w:divBdr>
    </w:div>
    <w:div w:id="1392459530">
      <w:bodyDiv w:val="1"/>
      <w:marLeft w:val="0"/>
      <w:marRight w:val="0"/>
      <w:marTop w:val="0"/>
      <w:marBottom w:val="0"/>
      <w:divBdr>
        <w:top w:val="none" w:sz="0" w:space="0" w:color="auto"/>
        <w:left w:val="none" w:sz="0" w:space="0" w:color="auto"/>
        <w:bottom w:val="none" w:sz="0" w:space="0" w:color="auto"/>
        <w:right w:val="none" w:sz="0" w:space="0" w:color="auto"/>
      </w:divBdr>
    </w:div>
    <w:div w:id="1392653208">
      <w:bodyDiv w:val="1"/>
      <w:marLeft w:val="0"/>
      <w:marRight w:val="0"/>
      <w:marTop w:val="0"/>
      <w:marBottom w:val="0"/>
      <w:divBdr>
        <w:top w:val="none" w:sz="0" w:space="0" w:color="auto"/>
        <w:left w:val="none" w:sz="0" w:space="0" w:color="auto"/>
        <w:bottom w:val="none" w:sz="0" w:space="0" w:color="auto"/>
        <w:right w:val="none" w:sz="0" w:space="0" w:color="auto"/>
      </w:divBdr>
    </w:div>
    <w:div w:id="1393625024">
      <w:bodyDiv w:val="1"/>
      <w:marLeft w:val="0"/>
      <w:marRight w:val="0"/>
      <w:marTop w:val="0"/>
      <w:marBottom w:val="0"/>
      <w:divBdr>
        <w:top w:val="none" w:sz="0" w:space="0" w:color="auto"/>
        <w:left w:val="none" w:sz="0" w:space="0" w:color="auto"/>
        <w:bottom w:val="none" w:sz="0" w:space="0" w:color="auto"/>
        <w:right w:val="none" w:sz="0" w:space="0" w:color="auto"/>
      </w:divBdr>
    </w:div>
    <w:div w:id="1393650909">
      <w:bodyDiv w:val="1"/>
      <w:marLeft w:val="0"/>
      <w:marRight w:val="0"/>
      <w:marTop w:val="0"/>
      <w:marBottom w:val="0"/>
      <w:divBdr>
        <w:top w:val="none" w:sz="0" w:space="0" w:color="auto"/>
        <w:left w:val="none" w:sz="0" w:space="0" w:color="auto"/>
        <w:bottom w:val="none" w:sz="0" w:space="0" w:color="auto"/>
        <w:right w:val="none" w:sz="0" w:space="0" w:color="auto"/>
      </w:divBdr>
    </w:div>
    <w:div w:id="1394036375">
      <w:bodyDiv w:val="1"/>
      <w:marLeft w:val="0"/>
      <w:marRight w:val="0"/>
      <w:marTop w:val="0"/>
      <w:marBottom w:val="0"/>
      <w:divBdr>
        <w:top w:val="none" w:sz="0" w:space="0" w:color="auto"/>
        <w:left w:val="none" w:sz="0" w:space="0" w:color="auto"/>
        <w:bottom w:val="none" w:sz="0" w:space="0" w:color="auto"/>
        <w:right w:val="none" w:sz="0" w:space="0" w:color="auto"/>
      </w:divBdr>
    </w:div>
    <w:div w:id="1395349150">
      <w:bodyDiv w:val="1"/>
      <w:marLeft w:val="0"/>
      <w:marRight w:val="0"/>
      <w:marTop w:val="0"/>
      <w:marBottom w:val="0"/>
      <w:divBdr>
        <w:top w:val="none" w:sz="0" w:space="0" w:color="auto"/>
        <w:left w:val="none" w:sz="0" w:space="0" w:color="auto"/>
        <w:bottom w:val="none" w:sz="0" w:space="0" w:color="auto"/>
        <w:right w:val="none" w:sz="0" w:space="0" w:color="auto"/>
      </w:divBdr>
    </w:div>
    <w:div w:id="1395813915">
      <w:bodyDiv w:val="1"/>
      <w:marLeft w:val="0"/>
      <w:marRight w:val="0"/>
      <w:marTop w:val="0"/>
      <w:marBottom w:val="0"/>
      <w:divBdr>
        <w:top w:val="none" w:sz="0" w:space="0" w:color="auto"/>
        <w:left w:val="none" w:sz="0" w:space="0" w:color="auto"/>
        <w:bottom w:val="none" w:sz="0" w:space="0" w:color="auto"/>
        <w:right w:val="none" w:sz="0" w:space="0" w:color="auto"/>
      </w:divBdr>
    </w:div>
    <w:div w:id="1396077888">
      <w:bodyDiv w:val="1"/>
      <w:marLeft w:val="0"/>
      <w:marRight w:val="0"/>
      <w:marTop w:val="0"/>
      <w:marBottom w:val="0"/>
      <w:divBdr>
        <w:top w:val="none" w:sz="0" w:space="0" w:color="auto"/>
        <w:left w:val="none" w:sz="0" w:space="0" w:color="auto"/>
        <w:bottom w:val="none" w:sz="0" w:space="0" w:color="auto"/>
        <w:right w:val="none" w:sz="0" w:space="0" w:color="auto"/>
      </w:divBdr>
    </w:div>
    <w:div w:id="1396199421">
      <w:bodyDiv w:val="1"/>
      <w:marLeft w:val="0"/>
      <w:marRight w:val="0"/>
      <w:marTop w:val="0"/>
      <w:marBottom w:val="0"/>
      <w:divBdr>
        <w:top w:val="none" w:sz="0" w:space="0" w:color="auto"/>
        <w:left w:val="none" w:sz="0" w:space="0" w:color="auto"/>
        <w:bottom w:val="none" w:sz="0" w:space="0" w:color="auto"/>
        <w:right w:val="none" w:sz="0" w:space="0" w:color="auto"/>
      </w:divBdr>
    </w:div>
    <w:div w:id="1396272958">
      <w:bodyDiv w:val="1"/>
      <w:marLeft w:val="0"/>
      <w:marRight w:val="0"/>
      <w:marTop w:val="0"/>
      <w:marBottom w:val="0"/>
      <w:divBdr>
        <w:top w:val="none" w:sz="0" w:space="0" w:color="auto"/>
        <w:left w:val="none" w:sz="0" w:space="0" w:color="auto"/>
        <w:bottom w:val="none" w:sz="0" w:space="0" w:color="auto"/>
        <w:right w:val="none" w:sz="0" w:space="0" w:color="auto"/>
      </w:divBdr>
    </w:div>
    <w:div w:id="1397976926">
      <w:bodyDiv w:val="1"/>
      <w:marLeft w:val="0"/>
      <w:marRight w:val="0"/>
      <w:marTop w:val="0"/>
      <w:marBottom w:val="0"/>
      <w:divBdr>
        <w:top w:val="none" w:sz="0" w:space="0" w:color="auto"/>
        <w:left w:val="none" w:sz="0" w:space="0" w:color="auto"/>
        <w:bottom w:val="none" w:sz="0" w:space="0" w:color="auto"/>
        <w:right w:val="none" w:sz="0" w:space="0" w:color="auto"/>
      </w:divBdr>
    </w:div>
    <w:div w:id="1398212164">
      <w:bodyDiv w:val="1"/>
      <w:marLeft w:val="0"/>
      <w:marRight w:val="0"/>
      <w:marTop w:val="0"/>
      <w:marBottom w:val="0"/>
      <w:divBdr>
        <w:top w:val="none" w:sz="0" w:space="0" w:color="auto"/>
        <w:left w:val="none" w:sz="0" w:space="0" w:color="auto"/>
        <w:bottom w:val="none" w:sz="0" w:space="0" w:color="auto"/>
        <w:right w:val="none" w:sz="0" w:space="0" w:color="auto"/>
      </w:divBdr>
    </w:div>
    <w:div w:id="1398438323">
      <w:bodyDiv w:val="1"/>
      <w:marLeft w:val="0"/>
      <w:marRight w:val="0"/>
      <w:marTop w:val="0"/>
      <w:marBottom w:val="0"/>
      <w:divBdr>
        <w:top w:val="none" w:sz="0" w:space="0" w:color="auto"/>
        <w:left w:val="none" w:sz="0" w:space="0" w:color="auto"/>
        <w:bottom w:val="none" w:sz="0" w:space="0" w:color="auto"/>
        <w:right w:val="none" w:sz="0" w:space="0" w:color="auto"/>
      </w:divBdr>
    </w:div>
    <w:div w:id="1398741996">
      <w:bodyDiv w:val="1"/>
      <w:marLeft w:val="0"/>
      <w:marRight w:val="0"/>
      <w:marTop w:val="0"/>
      <w:marBottom w:val="0"/>
      <w:divBdr>
        <w:top w:val="none" w:sz="0" w:space="0" w:color="auto"/>
        <w:left w:val="none" w:sz="0" w:space="0" w:color="auto"/>
        <w:bottom w:val="none" w:sz="0" w:space="0" w:color="auto"/>
        <w:right w:val="none" w:sz="0" w:space="0" w:color="auto"/>
      </w:divBdr>
    </w:div>
    <w:div w:id="1400443602">
      <w:bodyDiv w:val="1"/>
      <w:marLeft w:val="0"/>
      <w:marRight w:val="0"/>
      <w:marTop w:val="0"/>
      <w:marBottom w:val="0"/>
      <w:divBdr>
        <w:top w:val="none" w:sz="0" w:space="0" w:color="auto"/>
        <w:left w:val="none" w:sz="0" w:space="0" w:color="auto"/>
        <w:bottom w:val="none" w:sz="0" w:space="0" w:color="auto"/>
        <w:right w:val="none" w:sz="0" w:space="0" w:color="auto"/>
      </w:divBdr>
    </w:div>
    <w:div w:id="1400593697">
      <w:bodyDiv w:val="1"/>
      <w:marLeft w:val="0"/>
      <w:marRight w:val="0"/>
      <w:marTop w:val="0"/>
      <w:marBottom w:val="0"/>
      <w:divBdr>
        <w:top w:val="none" w:sz="0" w:space="0" w:color="auto"/>
        <w:left w:val="none" w:sz="0" w:space="0" w:color="auto"/>
        <w:bottom w:val="none" w:sz="0" w:space="0" w:color="auto"/>
        <w:right w:val="none" w:sz="0" w:space="0" w:color="auto"/>
      </w:divBdr>
    </w:div>
    <w:div w:id="1400712896">
      <w:bodyDiv w:val="1"/>
      <w:marLeft w:val="0"/>
      <w:marRight w:val="0"/>
      <w:marTop w:val="0"/>
      <w:marBottom w:val="0"/>
      <w:divBdr>
        <w:top w:val="none" w:sz="0" w:space="0" w:color="auto"/>
        <w:left w:val="none" w:sz="0" w:space="0" w:color="auto"/>
        <w:bottom w:val="none" w:sz="0" w:space="0" w:color="auto"/>
        <w:right w:val="none" w:sz="0" w:space="0" w:color="auto"/>
      </w:divBdr>
    </w:div>
    <w:div w:id="1400857790">
      <w:bodyDiv w:val="1"/>
      <w:marLeft w:val="0"/>
      <w:marRight w:val="0"/>
      <w:marTop w:val="0"/>
      <w:marBottom w:val="0"/>
      <w:divBdr>
        <w:top w:val="none" w:sz="0" w:space="0" w:color="auto"/>
        <w:left w:val="none" w:sz="0" w:space="0" w:color="auto"/>
        <w:bottom w:val="none" w:sz="0" w:space="0" w:color="auto"/>
        <w:right w:val="none" w:sz="0" w:space="0" w:color="auto"/>
      </w:divBdr>
    </w:div>
    <w:div w:id="1401098269">
      <w:bodyDiv w:val="1"/>
      <w:marLeft w:val="0"/>
      <w:marRight w:val="0"/>
      <w:marTop w:val="0"/>
      <w:marBottom w:val="0"/>
      <w:divBdr>
        <w:top w:val="none" w:sz="0" w:space="0" w:color="auto"/>
        <w:left w:val="none" w:sz="0" w:space="0" w:color="auto"/>
        <w:bottom w:val="none" w:sz="0" w:space="0" w:color="auto"/>
        <w:right w:val="none" w:sz="0" w:space="0" w:color="auto"/>
      </w:divBdr>
    </w:div>
    <w:div w:id="1401169241">
      <w:bodyDiv w:val="1"/>
      <w:marLeft w:val="0"/>
      <w:marRight w:val="0"/>
      <w:marTop w:val="0"/>
      <w:marBottom w:val="0"/>
      <w:divBdr>
        <w:top w:val="none" w:sz="0" w:space="0" w:color="auto"/>
        <w:left w:val="none" w:sz="0" w:space="0" w:color="auto"/>
        <w:bottom w:val="none" w:sz="0" w:space="0" w:color="auto"/>
        <w:right w:val="none" w:sz="0" w:space="0" w:color="auto"/>
      </w:divBdr>
    </w:div>
    <w:div w:id="1401177127">
      <w:bodyDiv w:val="1"/>
      <w:marLeft w:val="0"/>
      <w:marRight w:val="0"/>
      <w:marTop w:val="0"/>
      <w:marBottom w:val="0"/>
      <w:divBdr>
        <w:top w:val="none" w:sz="0" w:space="0" w:color="auto"/>
        <w:left w:val="none" w:sz="0" w:space="0" w:color="auto"/>
        <w:bottom w:val="none" w:sz="0" w:space="0" w:color="auto"/>
        <w:right w:val="none" w:sz="0" w:space="0" w:color="auto"/>
      </w:divBdr>
    </w:div>
    <w:div w:id="1401440448">
      <w:bodyDiv w:val="1"/>
      <w:marLeft w:val="0"/>
      <w:marRight w:val="0"/>
      <w:marTop w:val="0"/>
      <w:marBottom w:val="0"/>
      <w:divBdr>
        <w:top w:val="none" w:sz="0" w:space="0" w:color="auto"/>
        <w:left w:val="none" w:sz="0" w:space="0" w:color="auto"/>
        <w:bottom w:val="none" w:sz="0" w:space="0" w:color="auto"/>
        <w:right w:val="none" w:sz="0" w:space="0" w:color="auto"/>
      </w:divBdr>
    </w:div>
    <w:div w:id="1402023340">
      <w:bodyDiv w:val="1"/>
      <w:marLeft w:val="0"/>
      <w:marRight w:val="0"/>
      <w:marTop w:val="0"/>
      <w:marBottom w:val="0"/>
      <w:divBdr>
        <w:top w:val="none" w:sz="0" w:space="0" w:color="auto"/>
        <w:left w:val="none" w:sz="0" w:space="0" w:color="auto"/>
        <w:bottom w:val="none" w:sz="0" w:space="0" w:color="auto"/>
        <w:right w:val="none" w:sz="0" w:space="0" w:color="auto"/>
      </w:divBdr>
    </w:div>
    <w:div w:id="1402291175">
      <w:bodyDiv w:val="1"/>
      <w:marLeft w:val="0"/>
      <w:marRight w:val="0"/>
      <w:marTop w:val="0"/>
      <w:marBottom w:val="0"/>
      <w:divBdr>
        <w:top w:val="none" w:sz="0" w:space="0" w:color="auto"/>
        <w:left w:val="none" w:sz="0" w:space="0" w:color="auto"/>
        <w:bottom w:val="none" w:sz="0" w:space="0" w:color="auto"/>
        <w:right w:val="none" w:sz="0" w:space="0" w:color="auto"/>
      </w:divBdr>
    </w:div>
    <w:div w:id="1403065657">
      <w:bodyDiv w:val="1"/>
      <w:marLeft w:val="0"/>
      <w:marRight w:val="0"/>
      <w:marTop w:val="0"/>
      <w:marBottom w:val="0"/>
      <w:divBdr>
        <w:top w:val="none" w:sz="0" w:space="0" w:color="auto"/>
        <w:left w:val="none" w:sz="0" w:space="0" w:color="auto"/>
        <w:bottom w:val="none" w:sz="0" w:space="0" w:color="auto"/>
        <w:right w:val="none" w:sz="0" w:space="0" w:color="auto"/>
      </w:divBdr>
    </w:div>
    <w:div w:id="1403672502">
      <w:bodyDiv w:val="1"/>
      <w:marLeft w:val="0"/>
      <w:marRight w:val="0"/>
      <w:marTop w:val="0"/>
      <w:marBottom w:val="0"/>
      <w:divBdr>
        <w:top w:val="none" w:sz="0" w:space="0" w:color="auto"/>
        <w:left w:val="none" w:sz="0" w:space="0" w:color="auto"/>
        <w:bottom w:val="none" w:sz="0" w:space="0" w:color="auto"/>
        <w:right w:val="none" w:sz="0" w:space="0" w:color="auto"/>
      </w:divBdr>
    </w:div>
    <w:div w:id="1403721018">
      <w:bodyDiv w:val="1"/>
      <w:marLeft w:val="0"/>
      <w:marRight w:val="0"/>
      <w:marTop w:val="0"/>
      <w:marBottom w:val="0"/>
      <w:divBdr>
        <w:top w:val="none" w:sz="0" w:space="0" w:color="auto"/>
        <w:left w:val="none" w:sz="0" w:space="0" w:color="auto"/>
        <w:bottom w:val="none" w:sz="0" w:space="0" w:color="auto"/>
        <w:right w:val="none" w:sz="0" w:space="0" w:color="auto"/>
      </w:divBdr>
    </w:div>
    <w:div w:id="1403868172">
      <w:bodyDiv w:val="1"/>
      <w:marLeft w:val="0"/>
      <w:marRight w:val="0"/>
      <w:marTop w:val="0"/>
      <w:marBottom w:val="0"/>
      <w:divBdr>
        <w:top w:val="none" w:sz="0" w:space="0" w:color="auto"/>
        <w:left w:val="none" w:sz="0" w:space="0" w:color="auto"/>
        <w:bottom w:val="none" w:sz="0" w:space="0" w:color="auto"/>
        <w:right w:val="none" w:sz="0" w:space="0" w:color="auto"/>
      </w:divBdr>
    </w:div>
    <w:div w:id="1404335009">
      <w:bodyDiv w:val="1"/>
      <w:marLeft w:val="0"/>
      <w:marRight w:val="0"/>
      <w:marTop w:val="0"/>
      <w:marBottom w:val="0"/>
      <w:divBdr>
        <w:top w:val="none" w:sz="0" w:space="0" w:color="auto"/>
        <w:left w:val="none" w:sz="0" w:space="0" w:color="auto"/>
        <w:bottom w:val="none" w:sz="0" w:space="0" w:color="auto"/>
        <w:right w:val="none" w:sz="0" w:space="0" w:color="auto"/>
      </w:divBdr>
    </w:div>
    <w:div w:id="1404646992">
      <w:bodyDiv w:val="1"/>
      <w:marLeft w:val="0"/>
      <w:marRight w:val="0"/>
      <w:marTop w:val="0"/>
      <w:marBottom w:val="0"/>
      <w:divBdr>
        <w:top w:val="none" w:sz="0" w:space="0" w:color="auto"/>
        <w:left w:val="none" w:sz="0" w:space="0" w:color="auto"/>
        <w:bottom w:val="none" w:sz="0" w:space="0" w:color="auto"/>
        <w:right w:val="none" w:sz="0" w:space="0" w:color="auto"/>
      </w:divBdr>
    </w:div>
    <w:div w:id="1407339103">
      <w:bodyDiv w:val="1"/>
      <w:marLeft w:val="0"/>
      <w:marRight w:val="0"/>
      <w:marTop w:val="0"/>
      <w:marBottom w:val="0"/>
      <w:divBdr>
        <w:top w:val="none" w:sz="0" w:space="0" w:color="auto"/>
        <w:left w:val="none" w:sz="0" w:space="0" w:color="auto"/>
        <w:bottom w:val="none" w:sz="0" w:space="0" w:color="auto"/>
        <w:right w:val="none" w:sz="0" w:space="0" w:color="auto"/>
      </w:divBdr>
    </w:div>
    <w:div w:id="1407847283">
      <w:bodyDiv w:val="1"/>
      <w:marLeft w:val="0"/>
      <w:marRight w:val="0"/>
      <w:marTop w:val="0"/>
      <w:marBottom w:val="0"/>
      <w:divBdr>
        <w:top w:val="none" w:sz="0" w:space="0" w:color="auto"/>
        <w:left w:val="none" w:sz="0" w:space="0" w:color="auto"/>
        <w:bottom w:val="none" w:sz="0" w:space="0" w:color="auto"/>
        <w:right w:val="none" w:sz="0" w:space="0" w:color="auto"/>
      </w:divBdr>
    </w:div>
    <w:div w:id="1408117427">
      <w:bodyDiv w:val="1"/>
      <w:marLeft w:val="0"/>
      <w:marRight w:val="0"/>
      <w:marTop w:val="0"/>
      <w:marBottom w:val="0"/>
      <w:divBdr>
        <w:top w:val="none" w:sz="0" w:space="0" w:color="auto"/>
        <w:left w:val="none" w:sz="0" w:space="0" w:color="auto"/>
        <w:bottom w:val="none" w:sz="0" w:space="0" w:color="auto"/>
        <w:right w:val="none" w:sz="0" w:space="0" w:color="auto"/>
      </w:divBdr>
    </w:div>
    <w:div w:id="1409762884">
      <w:bodyDiv w:val="1"/>
      <w:marLeft w:val="0"/>
      <w:marRight w:val="0"/>
      <w:marTop w:val="0"/>
      <w:marBottom w:val="0"/>
      <w:divBdr>
        <w:top w:val="none" w:sz="0" w:space="0" w:color="auto"/>
        <w:left w:val="none" w:sz="0" w:space="0" w:color="auto"/>
        <w:bottom w:val="none" w:sz="0" w:space="0" w:color="auto"/>
        <w:right w:val="none" w:sz="0" w:space="0" w:color="auto"/>
      </w:divBdr>
    </w:div>
    <w:div w:id="1409839870">
      <w:bodyDiv w:val="1"/>
      <w:marLeft w:val="0"/>
      <w:marRight w:val="0"/>
      <w:marTop w:val="0"/>
      <w:marBottom w:val="0"/>
      <w:divBdr>
        <w:top w:val="none" w:sz="0" w:space="0" w:color="auto"/>
        <w:left w:val="none" w:sz="0" w:space="0" w:color="auto"/>
        <w:bottom w:val="none" w:sz="0" w:space="0" w:color="auto"/>
        <w:right w:val="none" w:sz="0" w:space="0" w:color="auto"/>
      </w:divBdr>
    </w:div>
    <w:div w:id="1410036028">
      <w:bodyDiv w:val="1"/>
      <w:marLeft w:val="0"/>
      <w:marRight w:val="0"/>
      <w:marTop w:val="0"/>
      <w:marBottom w:val="0"/>
      <w:divBdr>
        <w:top w:val="none" w:sz="0" w:space="0" w:color="auto"/>
        <w:left w:val="none" w:sz="0" w:space="0" w:color="auto"/>
        <w:bottom w:val="none" w:sz="0" w:space="0" w:color="auto"/>
        <w:right w:val="none" w:sz="0" w:space="0" w:color="auto"/>
      </w:divBdr>
    </w:div>
    <w:div w:id="1410077984">
      <w:bodyDiv w:val="1"/>
      <w:marLeft w:val="0"/>
      <w:marRight w:val="0"/>
      <w:marTop w:val="0"/>
      <w:marBottom w:val="0"/>
      <w:divBdr>
        <w:top w:val="none" w:sz="0" w:space="0" w:color="auto"/>
        <w:left w:val="none" w:sz="0" w:space="0" w:color="auto"/>
        <w:bottom w:val="none" w:sz="0" w:space="0" w:color="auto"/>
        <w:right w:val="none" w:sz="0" w:space="0" w:color="auto"/>
      </w:divBdr>
    </w:div>
    <w:div w:id="1410081515">
      <w:bodyDiv w:val="1"/>
      <w:marLeft w:val="0"/>
      <w:marRight w:val="0"/>
      <w:marTop w:val="0"/>
      <w:marBottom w:val="0"/>
      <w:divBdr>
        <w:top w:val="none" w:sz="0" w:space="0" w:color="auto"/>
        <w:left w:val="none" w:sz="0" w:space="0" w:color="auto"/>
        <w:bottom w:val="none" w:sz="0" w:space="0" w:color="auto"/>
        <w:right w:val="none" w:sz="0" w:space="0" w:color="auto"/>
      </w:divBdr>
    </w:div>
    <w:div w:id="1410344215">
      <w:bodyDiv w:val="1"/>
      <w:marLeft w:val="0"/>
      <w:marRight w:val="0"/>
      <w:marTop w:val="0"/>
      <w:marBottom w:val="0"/>
      <w:divBdr>
        <w:top w:val="none" w:sz="0" w:space="0" w:color="auto"/>
        <w:left w:val="none" w:sz="0" w:space="0" w:color="auto"/>
        <w:bottom w:val="none" w:sz="0" w:space="0" w:color="auto"/>
        <w:right w:val="none" w:sz="0" w:space="0" w:color="auto"/>
      </w:divBdr>
    </w:div>
    <w:div w:id="1410544173">
      <w:bodyDiv w:val="1"/>
      <w:marLeft w:val="0"/>
      <w:marRight w:val="0"/>
      <w:marTop w:val="0"/>
      <w:marBottom w:val="0"/>
      <w:divBdr>
        <w:top w:val="none" w:sz="0" w:space="0" w:color="auto"/>
        <w:left w:val="none" w:sz="0" w:space="0" w:color="auto"/>
        <w:bottom w:val="none" w:sz="0" w:space="0" w:color="auto"/>
        <w:right w:val="none" w:sz="0" w:space="0" w:color="auto"/>
      </w:divBdr>
    </w:div>
    <w:div w:id="1410810115">
      <w:bodyDiv w:val="1"/>
      <w:marLeft w:val="0"/>
      <w:marRight w:val="0"/>
      <w:marTop w:val="0"/>
      <w:marBottom w:val="0"/>
      <w:divBdr>
        <w:top w:val="none" w:sz="0" w:space="0" w:color="auto"/>
        <w:left w:val="none" w:sz="0" w:space="0" w:color="auto"/>
        <w:bottom w:val="none" w:sz="0" w:space="0" w:color="auto"/>
        <w:right w:val="none" w:sz="0" w:space="0" w:color="auto"/>
      </w:divBdr>
    </w:div>
    <w:div w:id="1410926988">
      <w:bodyDiv w:val="1"/>
      <w:marLeft w:val="0"/>
      <w:marRight w:val="0"/>
      <w:marTop w:val="0"/>
      <w:marBottom w:val="0"/>
      <w:divBdr>
        <w:top w:val="none" w:sz="0" w:space="0" w:color="auto"/>
        <w:left w:val="none" w:sz="0" w:space="0" w:color="auto"/>
        <w:bottom w:val="none" w:sz="0" w:space="0" w:color="auto"/>
        <w:right w:val="none" w:sz="0" w:space="0" w:color="auto"/>
      </w:divBdr>
    </w:div>
    <w:div w:id="1411535252">
      <w:bodyDiv w:val="1"/>
      <w:marLeft w:val="0"/>
      <w:marRight w:val="0"/>
      <w:marTop w:val="0"/>
      <w:marBottom w:val="0"/>
      <w:divBdr>
        <w:top w:val="none" w:sz="0" w:space="0" w:color="auto"/>
        <w:left w:val="none" w:sz="0" w:space="0" w:color="auto"/>
        <w:bottom w:val="none" w:sz="0" w:space="0" w:color="auto"/>
        <w:right w:val="none" w:sz="0" w:space="0" w:color="auto"/>
      </w:divBdr>
    </w:div>
    <w:div w:id="1412124444">
      <w:bodyDiv w:val="1"/>
      <w:marLeft w:val="0"/>
      <w:marRight w:val="0"/>
      <w:marTop w:val="0"/>
      <w:marBottom w:val="0"/>
      <w:divBdr>
        <w:top w:val="none" w:sz="0" w:space="0" w:color="auto"/>
        <w:left w:val="none" w:sz="0" w:space="0" w:color="auto"/>
        <w:bottom w:val="none" w:sz="0" w:space="0" w:color="auto"/>
        <w:right w:val="none" w:sz="0" w:space="0" w:color="auto"/>
      </w:divBdr>
    </w:div>
    <w:div w:id="1413042032">
      <w:bodyDiv w:val="1"/>
      <w:marLeft w:val="0"/>
      <w:marRight w:val="0"/>
      <w:marTop w:val="0"/>
      <w:marBottom w:val="0"/>
      <w:divBdr>
        <w:top w:val="none" w:sz="0" w:space="0" w:color="auto"/>
        <w:left w:val="none" w:sz="0" w:space="0" w:color="auto"/>
        <w:bottom w:val="none" w:sz="0" w:space="0" w:color="auto"/>
        <w:right w:val="none" w:sz="0" w:space="0" w:color="auto"/>
      </w:divBdr>
    </w:div>
    <w:div w:id="1413311842">
      <w:bodyDiv w:val="1"/>
      <w:marLeft w:val="0"/>
      <w:marRight w:val="0"/>
      <w:marTop w:val="0"/>
      <w:marBottom w:val="0"/>
      <w:divBdr>
        <w:top w:val="none" w:sz="0" w:space="0" w:color="auto"/>
        <w:left w:val="none" w:sz="0" w:space="0" w:color="auto"/>
        <w:bottom w:val="none" w:sz="0" w:space="0" w:color="auto"/>
        <w:right w:val="none" w:sz="0" w:space="0" w:color="auto"/>
      </w:divBdr>
    </w:div>
    <w:div w:id="1413694207">
      <w:bodyDiv w:val="1"/>
      <w:marLeft w:val="0"/>
      <w:marRight w:val="0"/>
      <w:marTop w:val="0"/>
      <w:marBottom w:val="0"/>
      <w:divBdr>
        <w:top w:val="none" w:sz="0" w:space="0" w:color="auto"/>
        <w:left w:val="none" w:sz="0" w:space="0" w:color="auto"/>
        <w:bottom w:val="none" w:sz="0" w:space="0" w:color="auto"/>
        <w:right w:val="none" w:sz="0" w:space="0" w:color="auto"/>
      </w:divBdr>
    </w:div>
    <w:div w:id="1414426122">
      <w:bodyDiv w:val="1"/>
      <w:marLeft w:val="0"/>
      <w:marRight w:val="0"/>
      <w:marTop w:val="0"/>
      <w:marBottom w:val="0"/>
      <w:divBdr>
        <w:top w:val="none" w:sz="0" w:space="0" w:color="auto"/>
        <w:left w:val="none" w:sz="0" w:space="0" w:color="auto"/>
        <w:bottom w:val="none" w:sz="0" w:space="0" w:color="auto"/>
        <w:right w:val="none" w:sz="0" w:space="0" w:color="auto"/>
      </w:divBdr>
    </w:div>
    <w:div w:id="1414619801">
      <w:bodyDiv w:val="1"/>
      <w:marLeft w:val="0"/>
      <w:marRight w:val="0"/>
      <w:marTop w:val="0"/>
      <w:marBottom w:val="0"/>
      <w:divBdr>
        <w:top w:val="none" w:sz="0" w:space="0" w:color="auto"/>
        <w:left w:val="none" w:sz="0" w:space="0" w:color="auto"/>
        <w:bottom w:val="none" w:sz="0" w:space="0" w:color="auto"/>
        <w:right w:val="none" w:sz="0" w:space="0" w:color="auto"/>
      </w:divBdr>
    </w:div>
    <w:div w:id="1415276053">
      <w:bodyDiv w:val="1"/>
      <w:marLeft w:val="0"/>
      <w:marRight w:val="0"/>
      <w:marTop w:val="0"/>
      <w:marBottom w:val="0"/>
      <w:divBdr>
        <w:top w:val="none" w:sz="0" w:space="0" w:color="auto"/>
        <w:left w:val="none" w:sz="0" w:space="0" w:color="auto"/>
        <w:bottom w:val="none" w:sz="0" w:space="0" w:color="auto"/>
        <w:right w:val="none" w:sz="0" w:space="0" w:color="auto"/>
      </w:divBdr>
    </w:div>
    <w:div w:id="1417046418">
      <w:bodyDiv w:val="1"/>
      <w:marLeft w:val="0"/>
      <w:marRight w:val="0"/>
      <w:marTop w:val="0"/>
      <w:marBottom w:val="0"/>
      <w:divBdr>
        <w:top w:val="none" w:sz="0" w:space="0" w:color="auto"/>
        <w:left w:val="none" w:sz="0" w:space="0" w:color="auto"/>
        <w:bottom w:val="none" w:sz="0" w:space="0" w:color="auto"/>
        <w:right w:val="none" w:sz="0" w:space="0" w:color="auto"/>
      </w:divBdr>
    </w:div>
    <w:div w:id="1417090434">
      <w:bodyDiv w:val="1"/>
      <w:marLeft w:val="0"/>
      <w:marRight w:val="0"/>
      <w:marTop w:val="0"/>
      <w:marBottom w:val="0"/>
      <w:divBdr>
        <w:top w:val="none" w:sz="0" w:space="0" w:color="auto"/>
        <w:left w:val="none" w:sz="0" w:space="0" w:color="auto"/>
        <w:bottom w:val="none" w:sz="0" w:space="0" w:color="auto"/>
        <w:right w:val="none" w:sz="0" w:space="0" w:color="auto"/>
      </w:divBdr>
    </w:div>
    <w:div w:id="1417674799">
      <w:bodyDiv w:val="1"/>
      <w:marLeft w:val="0"/>
      <w:marRight w:val="0"/>
      <w:marTop w:val="0"/>
      <w:marBottom w:val="0"/>
      <w:divBdr>
        <w:top w:val="none" w:sz="0" w:space="0" w:color="auto"/>
        <w:left w:val="none" w:sz="0" w:space="0" w:color="auto"/>
        <w:bottom w:val="none" w:sz="0" w:space="0" w:color="auto"/>
        <w:right w:val="none" w:sz="0" w:space="0" w:color="auto"/>
      </w:divBdr>
    </w:div>
    <w:div w:id="1418164518">
      <w:bodyDiv w:val="1"/>
      <w:marLeft w:val="0"/>
      <w:marRight w:val="0"/>
      <w:marTop w:val="0"/>
      <w:marBottom w:val="0"/>
      <w:divBdr>
        <w:top w:val="none" w:sz="0" w:space="0" w:color="auto"/>
        <w:left w:val="none" w:sz="0" w:space="0" w:color="auto"/>
        <w:bottom w:val="none" w:sz="0" w:space="0" w:color="auto"/>
        <w:right w:val="none" w:sz="0" w:space="0" w:color="auto"/>
      </w:divBdr>
    </w:div>
    <w:div w:id="1418789298">
      <w:bodyDiv w:val="1"/>
      <w:marLeft w:val="0"/>
      <w:marRight w:val="0"/>
      <w:marTop w:val="0"/>
      <w:marBottom w:val="0"/>
      <w:divBdr>
        <w:top w:val="none" w:sz="0" w:space="0" w:color="auto"/>
        <w:left w:val="none" w:sz="0" w:space="0" w:color="auto"/>
        <w:bottom w:val="none" w:sz="0" w:space="0" w:color="auto"/>
        <w:right w:val="none" w:sz="0" w:space="0" w:color="auto"/>
      </w:divBdr>
    </w:div>
    <w:div w:id="1419247946">
      <w:bodyDiv w:val="1"/>
      <w:marLeft w:val="0"/>
      <w:marRight w:val="0"/>
      <w:marTop w:val="0"/>
      <w:marBottom w:val="0"/>
      <w:divBdr>
        <w:top w:val="none" w:sz="0" w:space="0" w:color="auto"/>
        <w:left w:val="none" w:sz="0" w:space="0" w:color="auto"/>
        <w:bottom w:val="none" w:sz="0" w:space="0" w:color="auto"/>
        <w:right w:val="none" w:sz="0" w:space="0" w:color="auto"/>
      </w:divBdr>
    </w:div>
    <w:div w:id="1419400610">
      <w:bodyDiv w:val="1"/>
      <w:marLeft w:val="0"/>
      <w:marRight w:val="0"/>
      <w:marTop w:val="0"/>
      <w:marBottom w:val="0"/>
      <w:divBdr>
        <w:top w:val="none" w:sz="0" w:space="0" w:color="auto"/>
        <w:left w:val="none" w:sz="0" w:space="0" w:color="auto"/>
        <w:bottom w:val="none" w:sz="0" w:space="0" w:color="auto"/>
        <w:right w:val="none" w:sz="0" w:space="0" w:color="auto"/>
      </w:divBdr>
    </w:div>
    <w:div w:id="1419979756">
      <w:bodyDiv w:val="1"/>
      <w:marLeft w:val="0"/>
      <w:marRight w:val="0"/>
      <w:marTop w:val="0"/>
      <w:marBottom w:val="0"/>
      <w:divBdr>
        <w:top w:val="none" w:sz="0" w:space="0" w:color="auto"/>
        <w:left w:val="none" w:sz="0" w:space="0" w:color="auto"/>
        <w:bottom w:val="none" w:sz="0" w:space="0" w:color="auto"/>
        <w:right w:val="none" w:sz="0" w:space="0" w:color="auto"/>
      </w:divBdr>
    </w:div>
    <w:div w:id="1420101023">
      <w:bodyDiv w:val="1"/>
      <w:marLeft w:val="0"/>
      <w:marRight w:val="0"/>
      <w:marTop w:val="0"/>
      <w:marBottom w:val="0"/>
      <w:divBdr>
        <w:top w:val="none" w:sz="0" w:space="0" w:color="auto"/>
        <w:left w:val="none" w:sz="0" w:space="0" w:color="auto"/>
        <w:bottom w:val="none" w:sz="0" w:space="0" w:color="auto"/>
        <w:right w:val="none" w:sz="0" w:space="0" w:color="auto"/>
      </w:divBdr>
    </w:div>
    <w:div w:id="1420323950">
      <w:bodyDiv w:val="1"/>
      <w:marLeft w:val="0"/>
      <w:marRight w:val="0"/>
      <w:marTop w:val="0"/>
      <w:marBottom w:val="0"/>
      <w:divBdr>
        <w:top w:val="none" w:sz="0" w:space="0" w:color="auto"/>
        <w:left w:val="none" w:sz="0" w:space="0" w:color="auto"/>
        <w:bottom w:val="none" w:sz="0" w:space="0" w:color="auto"/>
        <w:right w:val="none" w:sz="0" w:space="0" w:color="auto"/>
      </w:divBdr>
    </w:div>
    <w:div w:id="1421365222">
      <w:bodyDiv w:val="1"/>
      <w:marLeft w:val="0"/>
      <w:marRight w:val="0"/>
      <w:marTop w:val="0"/>
      <w:marBottom w:val="0"/>
      <w:divBdr>
        <w:top w:val="none" w:sz="0" w:space="0" w:color="auto"/>
        <w:left w:val="none" w:sz="0" w:space="0" w:color="auto"/>
        <w:bottom w:val="none" w:sz="0" w:space="0" w:color="auto"/>
        <w:right w:val="none" w:sz="0" w:space="0" w:color="auto"/>
      </w:divBdr>
    </w:div>
    <w:div w:id="1422945236">
      <w:bodyDiv w:val="1"/>
      <w:marLeft w:val="0"/>
      <w:marRight w:val="0"/>
      <w:marTop w:val="0"/>
      <w:marBottom w:val="0"/>
      <w:divBdr>
        <w:top w:val="none" w:sz="0" w:space="0" w:color="auto"/>
        <w:left w:val="none" w:sz="0" w:space="0" w:color="auto"/>
        <w:bottom w:val="none" w:sz="0" w:space="0" w:color="auto"/>
        <w:right w:val="none" w:sz="0" w:space="0" w:color="auto"/>
      </w:divBdr>
    </w:div>
    <w:div w:id="1423601914">
      <w:bodyDiv w:val="1"/>
      <w:marLeft w:val="0"/>
      <w:marRight w:val="0"/>
      <w:marTop w:val="0"/>
      <w:marBottom w:val="0"/>
      <w:divBdr>
        <w:top w:val="none" w:sz="0" w:space="0" w:color="auto"/>
        <w:left w:val="none" w:sz="0" w:space="0" w:color="auto"/>
        <w:bottom w:val="none" w:sz="0" w:space="0" w:color="auto"/>
        <w:right w:val="none" w:sz="0" w:space="0" w:color="auto"/>
      </w:divBdr>
    </w:div>
    <w:div w:id="1423642542">
      <w:bodyDiv w:val="1"/>
      <w:marLeft w:val="0"/>
      <w:marRight w:val="0"/>
      <w:marTop w:val="0"/>
      <w:marBottom w:val="0"/>
      <w:divBdr>
        <w:top w:val="none" w:sz="0" w:space="0" w:color="auto"/>
        <w:left w:val="none" w:sz="0" w:space="0" w:color="auto"/>
        <w:bottom w:val="none" w:sz="0" w:space="0" w:color="auto"/>
        <w:right w:val="none" w:sz="0" w:space="0" w:color="auto"/>
      </w:divBdr>
    </w:div>
    <w:div w:id="1423723407">
      <w:bodyDiv w:val="1"/>
      <w:marLeft w:val="0"/>
      <w:marRight w:val="0"/>
      <w:marTop w:val="0"/>
      <w:marBottom w:val="0"/>
      <w:divBdr>
        <w:top w:val="none" w:sz="0" w:space="0" w:color="auto"/>
        <w:left w:val="none" w:sz="0" w:space="0" w:color="auto"/>
        <w:bottom w:val="none" w:sz="0" w:space="0" w:color="auto"/>
        <w:right w:val="none" w:sz="0" w:space="0" w:color="auto"/>
      </w:divBdr>
    </w:div>
    <w:div w:id="1424033578">
      <w:bodyDiv w:val="1"/>
      <w:marLeft w:val="0"/>
      <w:marRight w:val="0"/>
      <w:marTop w:val="0"/>
      <w:marBottom w:val="0"/>
      <w:divBdr>
        <w:top w:val="none" w:sz="0" w:space="0" w:color="auto"/>
        <w:left w:val="none" w:sz="0" w:space="0" w:color="auto"/>
        <w:bottom w:val="none" w:sz="0" w:space="0" w:color="auto"/>
        <w:right w:val="none" w:sz="0" w:space="0" w:color="auto"/>
      </w:divBdr>
    </w:div>
    <w:div w:id="1424566173">
      <w:bodyDiv w:val="1"/>
      <w:marLeft w:val="0"/>
      <w:marRight w:val="0"/>
      <w:marTop w:val="0"/>
      <w:marBottom w:val="0"/>
      <w:divBdr>
        <w:top w:val="none" w:sz="0" w:space="0" w:color="auto"/>
        <w:left w:val="none" w:sz="0" w:space="0" w:color="auto"/>
        <w:bottom w:val="none" w:sz="0" w:space="0" w:color="auto"/>
        <w:right w:val="none" w:sz="0" w:space="0" w:color="auto"/>
      </w:divBdr>
    </w:div>
    <w:div w:id="1424689035">
      <w:bodyDiv w:val="1"/>
      <w:marLeft w:val="0"/>
      <w:marRight w:val="0"/>
      <w:marTop w:val="0"/>
      <w:marBottom w:val="0"/>
      <w:divBdr>
        <w:top w:val="none" w:sz="0" w:space="0" w:color="auto"/>
        <w:left w:val="none" w:sz="0" w:space="0" w:color="auto"/>
        <w:bottom w:val="none" w:sz="0" w:space="0" w:color="auto"/>
        <w:right w:val="none" w:sz="0" w:space="0" w:color="auto"/>
      </w:divBdr>
    </w:div>
    <w:div w:id="1424842196">
      <w:bodyDiv w:val="1"/>
      <w:marLeft w:val="0"/>
      <w:marRight w:val="0"/>
      <w:marTop w:val="0"/>
      <w:marBottom w:val="0"/>
      <w:divBdr>
        <w:top w:val="none" w:sz="0" w:space="0" w:color="auto"/>
        <w:left w:val="none" w:sz="0" w:space="0" w:color="auto"/>
        <w:bottom w:val="none" w:sz="0" w:space="0" w:color="auto"/>
        <w:right w:val="none" w:sz="0" w:space="0" w:color="auto"/>
      </w:divBdr>
    </w:div>
    <w:div w:id="1424913399">
      <w:bodyDiv w:val="1"/>
      <w:marLeft w:val="0"/>
      <w:marRight w:val="0"/>
      <w:marTop w:val="0"/>
      <w:marBottom w:val="0"/>
      <w:divBdr>
        <w:top w:val="none" w:sz="0" w:space="0" w:color="auto"/>
        <w:left w:val="none" w:sz="0" w:space="0" w:color="auto"/>
        <w:bottom w:val="none" w:sz="0" w:space="0" w:color="auto"/>
        <w:right w:val="none" w:sz="0" w:space="0" w:color="auto"/>
      </w:divBdr>
    </w:div>
    <w:div w:id="1424955905">
      <w:bodyDiv w:val="1"/>
      <w:marLeft w:val="0"/>
      <w:marRight w:val="0"/>
      <w:marTop w:val="0"/>
      <w:marBottom w:val="0"/>
      <w:divBdr>
        <w:top w:val="none" w:sz="0" w:space="0" w:color="auto"/>
        <w:left w:val="none" w:sz="0" w:space="0" w:color="auto"/>
        <w:bottom w:val="none" w:sz="0" w:space="0" w:color="auto"/>
        <w:right w:val="none" w:sz="0" w:space="0" w:color="auto"/>
      </w:divBdr>
    </w:div>
    <w:div w:id="1425564975">
      <w:bodyDiv w:val="1"/>
      <w:marLeft w:val="0"/>
      <w:marRight w:val="0"/>
      <w:marTop w:val="0"/>
      <w:marBottom w:val="0"/>
      <w:divBdr>
        <w:top w:val="none" w:sz="0" w:space="0" w:color="auto"/>
        <w:left w:val="none" w:sz="0" w:space="0" w:color="auto"/>
        <w:bottom w:val="none" w:sz="0" w:space="0" w:color="auto"/>
        <w:right w:val="none" w:sz="0" w:space="0" w:color="auto"/>
      </w:divBdr>
    </w:div>
    <w:div w:id="1425684301">
      <w:bodyDiv w:val="1"/>
      <w:marLeft w:val="0"/>
      <w:marRight w:val="0"/>
      <w:marTop w:val="0"/>
      <w:marBottom w:val="0"/>
      <w:divBdr>
        <w:top w:val="none" w:sz="0" w:space="0" w:color="auto"/>
        <w:left w:val="none" w:sz="0" w:space="0" w:color="auto"/>
        <w:bottom w:val="none" w:sz="0" w:space="0" w:color="auto"/>
        <w:right w:val="none" w:sz="0" w:space="0" w:color="auto"/>
      </w:divBdr>
    </w:div>
    <w:div w:id="1425882513">
      <w:bodyDiv w:val="1"/>
      <w:marLeft w:val="0"/>
      <w:marRight w:val="0"/>
      <w:marTop w:val="0"/>
      <w:marBottom w:val="0"/>
      <w:divBdr>
        <w:top w:val="none" w:sz="0" w:space="0" w:color="auto"/>
        <w:left w:val="none" w:sz="0" w:space="0" w:color="auto"/>
        <w:bottom w:val="none" w:sz="0" w:space="0" w:color="auto"/>
        <w:right w:val="none" w:sz="0" w:space="0" w:color="auto"/>
      </w:divBdr>
    </w:div>
    <w:div w:id="1425999420">
      <w:bodyDiv w:val="1"/>
      <w:marLeft w:val="0"/>
      <w:marRight w:val="0"/>
      <w:marTop w:val="0"/>
      <w:marBottom w:val="0"/>
      <w:divBdr>
        <w:top w:val="none" w:sz="0" w:space="0" w:color="auto"/>
        <w:left w:val="none" w:sz="0" w:space="0" w:color="auto"/>
        <w:bottom w:val="none" w:sz="0" w:space="0" w:color="auto"/>
        <w:right w:val="none" w:sz="0" w:space="0" w:color="auto"/>
      </w:divBdr>
    </w:div>
    <w:div w:id="1426075026">
      <w:bodyDiv w:val="1"/>
      <w:marLeft w:val="0"/>
      <w:marRight w:val="0"/>
      <w:marTop w:val="0"/>
      <w:marBottom w:val="0"/>
      <w:divBdr>
        <w:top w:val="none" w:sz="0" w:space="0" w:color="auto"/>
        <w:left w:val="none" w:sz="0" w:space="0" w:color="auto"/>
        <w:bottom w:val="none" w:sz="0" w:space="0" w:color="auto"/>
        <w:right w:val="none" w:sz="0" w:space="0" w:color="auto"/>
      </w:divBdr>
    </w:div>
    <w:div w:id="1429960146">
      <w:bodyDiv w:val="1"/>
      <w:marLeft w:val="0"/>
      <w:marRight w:val="0"/>
      <w:marTop w:val="0"/>
      <w:marBottom w:val="0"/>
      <w:divBdr>
        <w:top w:val="none" w:sz="0" w:space="0" w:color="auto"/>
        <w:left w:val="none" w:sz="0" w:space="0" w:color="auto"/>
        <w:bottom w:val="none" w:sz="0" w:space="0" w:color="auto"/>
        <w:right w:val="none" w:sz="0" w:space="0" w:color="auto"/>
      </w:divBdr>
    </w:div>
    <w:div w:id="1430153069">
      <w:bodyDiv w:val="1"/>
      <w:marLeft w:val="0"/>
      <w:marRight w:val="0"/>
      <w:marTop w:val="0"/>
      <w:marBottom w:val="0"/>
      <w:divBdr>
        <w:top w:val="none" w:sz="0" w:space="0" w:color="auto"/>
        <w:left w:val="none" w:sz="0" w:space="0" w:color="auto"/>
        <w:bottom w:val="none" w:sz="0" w:space="0" w:color="auto"/>
        <w:right w:val="none" w:sz="0" w:space="0" w:color="auto"/>
      </w:divBdr>
    </w:div>
    <w:div w:id="1431269500">
      <w:bodyDiv w:val="1"/>
      <w:marLeft w:val="0"/>
      <w:marRight w:val="0"/>
      <w:marTop w:val="0"/>
      <w:marBottom w:val="0"/>
      <w:divBdr>
        <w:top w:val="none" w:sz="0" w:space="0" w:color="auto"/>
        <w:left w:val="none" w:sz="0" w:space="0" w:color="auto"/>
        <w:bottom w:val="none" w:sz="0" w:space="0" w:color="auto"/>
        <w:right w:val="none" w:sz="0" w:space="0" w:color="auto"/>
      </w:divBdr>
    </w:div>
    <w:div w:id="1431702312">
      <w:bodyDiv w:val="1"/>
      <w:marLeft w:val="0"/>
      <w:marRight w:val="0"/>
      <w:marTop w:val="0"/>
      <w:marBottom w:val="0"/>
      <w:divBdr>
        <w:top w:val="none" w:sz="0" w:space="0" w:color="auto"/>
        <w:left w:val="none" w:sz="0" w:space="0" w:color="auto"/>
        <w:bottom w:val="none" w:sz="0" w:space="0" w:color="auto"/>
        <w:right w:val="none" w:sz="0" w:space="0" w:color="auto"/>
      </w:divBdr>
    </w:div>
    <w:div w:id="1431850086">
      <w:bodyDiv w:val="1"/>
      <w:marLeft w:val="0"/>
      <w:marRight w:val="0"/>
      <w:marTop w:val="0"/>
      <w:marBottom w:val="0"/>
      <w:divBdr>
        <w:top w:val="none" w:sz="0" w:space="0" w:color="auto"/>
        <w:left w:val="none" w:sz="0" w:space="0" w:color="auto"/>
        <w:bottom w:val="none" w:sz="0" w:space="0" w:color="auto"/>
        <w:right w:val="none" w:sz="0" w:space="0" w:color="auto"/>
      </w:divBdr>
    </w:div>
    <w:div w:id="1432238168">
      <w:bodyDiv w:val="1"/>
      <w:marLeft w:val="0"/>
      <w:marRight w:val="0"/>
      <w:marTop w:val="0"/>
      <w:marBottom w:val="0"/>
      <w:divBdr>
        <w:top w:val="none" w:sz="0" w:space="0" w:color="auto"/>
        <w:left w:val="none" w:sz="0" w:space="0" w:color="auto"/>
        <w:bottom w:val="none" w:sz="0" w:space="0" w:color="auto"/>
        <w:right w:val="none" w:sz="0" w:space="0" w:color="auto"/>
      </w:divBdr>
    </w:div>
    <w:div w:id="1432361449">
      <w:bodyDiv w:val="1"/>
      <w:marLeft w:val="0"/>
      <w:marRight w:val="0"/>
      <w:marTop w:val="0"/>
      <w:marBottom w:val="0"/>
      <w:divBdr>
        <w:top w:val="none" w:sz="0" w:space="0" w:color="auto"/>
        <w:left w:val="none" w:sz="0" w:space="0" w:color="auto"/>
        <w:bottom w:val="none" w:sz="0" w:space="0" w:color="auto"/>
        <w:right w:val="none" w:sz="0" w:space="0" w:color="auto"/>
      </w:divBdr>
    </w:div>
    <w:div w:id="1432509736">
      <w:bodyDiv w:val="1"/>
      <w:marLeft w:val="0"/>
      <w:marRight w:val="0"/>
      <w:marTop w:val="0"/>
      <w:marBottom w:val="0"/>
      <w:divBdr>
        <w:top w:val="none" w:sz="0" w:space="0" w:color="auto"/>
        <w:left w:val="none" w:sz="0" w:space="0" w:color="auto"/>
        <w:bottom w:val="none" w:sz="0" w:space="0" w:color="auto"/>
        <w:right w:val="none" w:sz="0" w:space="0" w:color="auto"/>
      </w:divBdr>
    </w:div>
    <w:div w:id="1432816204">
      <w:bodyDiv w:val="1"/>
      <w:marLeft w:val="0"/>
      <w:marRight w:val="0"/>
      <w:marTop w:val="0"/>
      <w:marBottom w:val="0"/>
      <w:divBdr>
        <w:top w:val="none" w:sz="0" w:space="0" w:color="auto"/>
        <w:left w:val="none" w:sz="0" w:space="0" w:color="auto"/>
        <w:bottom w:val="none" w:sz="0" w:space="0" w:color="auto"/>
        <w:right w:val="none" w:sz="0" w:space="0" w:color="auto"/>
      </w:divBdr>
    </w:div>
    <w:div w:id="1433014735">
      <w:bodyDiv w:val="1"/>
      <w:marLeft w:val="0"/>
      <w:marRight w:val="0"/>
      <w:marTop w:val="0"/>
      <w:marBottom w:val="0"/>
      <w:divBdr>
        <w:top w:val="none" w:sz="0" w:space="0" w:color="auto"/>
        <w:left w:val="none" w:sz="0" w:space="0" w:color="auto"/>
        <w:bottom w:val="none" w:sz="0" w:space="0" w:color="auto"/>
        <w:right w:val="none" w:sz="0" w:space="0" w:color="auto"/>
      </w:divBdr>
    </w:div>
    <w:div w:id="1434015636">
      <w:bodyDiv w:val="1"/>
      <w:marLeft w:val="0"/>
      <w:marRight w:val="0"/>
      <w:marTop w:val="0"/>
      <w:marBottom w:val="0"/>
      <w:divBdr>
        <w:top w:val="none" w:sz="0" w:space="0" w:color="auto"/>
        <w:left w:val="none" w:sz="0" w:space="0" w:color="auto"/>
        <w:bottom w:val="none" w:sz="0" w:space="0" w:color="auto"/>
        <w:right w:val="none" w:sz="0" w:space="0" w:color="auto"/>
      </w:divBdr>
    </w:div>
    <w:div w:id="1434086121">
      <w:bodyDiv w:val="1"/>
      <w:marLeft w:val="0"/>
      <w:marRight w:val="0"/>
      <w:marTop w:val="0"/>
      <w:marBottom w:val="0"/>
      <w:divBdr>
        <w:top w:val="none" w:sz="0" w:space="0" w:color="auto"/>
        <w:left w:val="none" w:sz="0" w:space="0" w:color="auto"/>
        <w:bottom w:val="none" w:sz="0" w:space="0" w:color="auto"/>
        <w:right w:val="none" w:sz="0" w:space="0" w:color="auto"/>
      </w:divBdr>
    </w:div>
    <w:div w:id="1434281844">
      <w:bodyDiv w:val="1"/>
      <w:marLeft w:val="0"/>
      <w:marRight w:val="0"/>
      <w:marTop w:val="0"/>
      <w:marBottom w:val="0"/>
      <w:divBdr>
        <w:top w:val="none" w:sz="0" w:space="0" w:color="auto"/>
        <w:left w:val="none" w:sz="0" w:space="0" w:color="auto"/>
        <w:bottom w:val="none" w:sz="0" w:space="0" w:color="auto"/>
        <w:right w:val="none" w:sz="0" w:space="0" w:color="auto"/>
      </w:divBdr>
    </w:div>
    <w:div w:id="1434472504">
      <w:bodyDiv w:val="1"/>
      <w:marLeft w:val="0"/>
      <w:marRight w:val="0"/>
      <w:marTop w:val="0"/>
      <w:marBottom w:val="0"/>
      <w:divBdr>
        <w:top w:val="none" w:sz="0" w:space="0" w:color="auto"/>
        <w:left w:val="none" w:sz="0" w:space="0" w:color="auto"/>
        <w:bottom w:val="none" w:sz="0" w:space="0" w:color="auto"/>
        <w:right w:val="none" w:sz="0" w:space="0" w:color="auto"/>
      </w:divBdr>
    </w:div>
    <w:div w:id="1435860833">
      <w:bodyDiv w:val="1"/>
      <w:marLeft w:val="0"/>
      <w:marRight w:val="0"/>
      <w:marTop w:val="0"/>
      <w:marBottom w:val="0"/>
      <w:divBdr>
        <w:top w:val="none" w:sz="0" w:space="0" w:color="auto"/>
        <w:left w:val="none" w:sz="0" w:space="0" w:color="auto"/>
        <w:bottom w:val="none" w:sz="0" w:space="0" w:color="auto"/>
        <w:right w:val="none" w:sz="0" w:space="0" w:color="auto"/>
      </w:divBdr>
    </w:div>
    <w:div w:id="1436025509">
      <w:bodyDiv w:val="1"/>
      <w:marLeft w:val="0"/>
      <w:marRight w:val="0"/>
      <w:marTop w:val="0"/>
      <w:marBottom w:val="0"/>
      <w:divBdr>
        <w:top w:val="none" w:sz="0" w:space="0" w:color="auto"/>
        <w:left w:val="none" w:sz="0" w:space="0" w:color="auto"/>
        <w:bottom w:val="none" w:sz="0" w:space="0" w:color="auto"/>
        <w:right w:val="none" w:sz="0" w:space="0" w:color="auto"/>
      </w:divBdr>
    </w:div>
    <w:div w:id="1437944759">
      <w:bodyDiv w:val="1"/>
      <w:marLeft w:val="0"/>
      <w:marRight w:val="0"/>
      <w:marTop w:val="0"/>
      <w:marBottom w:val="0"/>
      <w:divBdr>
        <w:top w:val="none" w:sz="0" w:space="0" w:color="auto"/>
        <w:left w:val="none" w:sz="0" w:space="0" w:color="auto"/>
        <w:bottom w:val="none" w:sz="0" w:space="0" w:color="auto"/>
        <w:right w:val="none" w:sz="0" w:space="0" w:color="auto"/>
      </w:divBdr>
    </w:div>
    <w:div w:id="1438253075">
      <w:bodyDiv w:val="1"/>
      <w:marLeft w:val="0"/>
      <w:marRight w:val="0"/>
      <w:marTop w:val="0"/>
      <w:marBottom w:val="0"/>
      <w:divBdr>
        <w:top w:val="none" w:sz="0" w:space="0" w:color="auto"/>
        <w:left w:val="none" w:sz="0" w:space="0" w:color="auto"/>
        <w:bottom w:val="none" w:sz="0" w:space="0" w:color="auto"/>
        <w:right w:val="none" w:sz="0" w:space="0" w:color="auto"/>
      </w:divBdr>
    </w:div>
    <w:div w:id="1438328066">
      <w:bodyDiv w:val="1"/>
      <w:marLeft w:val="0"/>
      <w:marRight w:val="0"/>
      <w:marTop w:val="0"/>
      <w:marBottom w:val="0"/>
      <w:divBdr>
        <w:top w:val="none" w:sz="0" w:space="0" w:color="auto"/>
        <w:left w:val="none" w:sz="0" w:space="0" w:color="auto"/>
        <w:bottom w:val="none" w:sz="0" w:space="0" w:color="auto"/>
        <w:right w:val="none" w:sz="0" w:space="0" w:color="auto"/>
      </w:divBdr>
    </w:div>
    <w:div w:id="1439058193">
      <w:bodyDiv w:val="1"/>
      <w:marLeft w:val="0"/>
      <w:marRight w:val="0"/>
      <w:marTop w:val="0"/>
      <w:marBottom w:val="0"/>
      <w:divBdr>
        <w:top w:val="none" w:sz="0" w:space="0" w:color="auto"/>
        <w:left w:val="none" w:sz="0" w:space="0" w:color="auto"/>
        <w:bottom w:val="none" w:sz="0" w:space="0" w:color="auto"/>
        <w:right w:val="none" w:sz="0" w:space="0" w:color="auto"/>
      </w:divBdr>
    </w:div>
    <w:div w:id="1439445084">
      <w:bodyDiv w:val="1"/>
      <w:marLeft w:val="0"/>
      <w:marRight w:val="0"/>
      <w:marTop w:val="0"/>
      <w:marBottom w:val="0"/>
      <w:divBdr>
        <w:top w:val="none" w:sz="0" w:space="0" w:color="auto"/>
        <w:left w:val="none" w:sz="0" w:space="0" w:color="auto"/>
        <w:bottom w:val="none" w:sz="0" w:space="0" w:color="auto"/>
        <w:right w:val="none" w:sz="0" w:space="0" w:color="auto"/>
      </w:divBdr>
    </w:div>
    <w:div w:id="1439830291">
      <w:bodyDiv w:val="1"/>
      <w:marLeft w:val="0"/>
      <w:marRight w:val="0"/>
      <w:marTop w:val="0"/>
      <w:marBottom w:val="0"/>
      <w:divBdr>
        <w:top w:val="none" w:sz="0" w:space="0" w:color="auto"/>
        <w:left w:val="none" w:sz="0" w:space="0" w:color="auto"/>
        <w:bottom w:val="none" w:sz="0" w:space="0" w:color="auto"/>
        <w:right w:val="none" w:sz="0" w:space="0" w:color="auto"/>
      </w:divBdr>
    </w:div>
    <w:div w:id="1439836048">
      <w:bodyDiv w:val="1"/>
      <w:marLeft w:val="0"/>
      <w:marRight w:val="0"/>
      <w:marTop w:val="0"/>
      <w:marBottom w:val="0"/>
      <w:divBdr>
        <w:top w:val="none" w:sz="0" w:space="0" w:color="auto"/>
        <w:left w:val="none" w:sz="0" w:space="0" w:color="auto"/>
        <w:bottom w:val="none" w:sz="0" w:space="0" w:color="auto"/>
        <w:right w:val="none" w:sz="0" w:space="0" w:color="auto"/>
      </w:divBdr>
    </w:div>
    <w:div w:id="1439982035">
      <w:bodyDiv w:val="1"/>
      <w:marLeft w:val="0"/>
      <w:marRight w:val="0"/>
      <w:marTop w:val="0"/>
      <w:marBottom w:val="0"/>
      <w:divBdr>
        <w:top w:val="none" w:sz="0" w:space="0" w:color="auto"/>
        <w:left w:val="none" w:sz="0" w:space="0" w:color="auto"/>
        <w:bottom w:val="none" w:sz="0" w:space="0" w:color="auto"/>
        <w:right w:val="none" w:sz="0" w:space="0" w:color="auto"/>
      </w:divBdr>
    </w:div>
    <w:div w:id="1440759493">
      <w:bodyDiv w:val="1"/>
      <w:marLeft w:val="0"/>
      <w:marRight w:val="0"/>
      <w:marTop w:val="0"/>
      <w:marBottom w:val="0"/>
      <w:divBdr>
        <w:top w:val="none" w:sz="0" w:space="0" w:color="auto"/>
        <w:left w:val="none" w:sz="0" w:space="0" w:color="auto"/>
        <w:bottom w:val="none" w:sz="0" w:space="0" w:color="auto"/>
        <w:right w:val="none" w:sz="0" w:space="0" w:color="auto"/>
      </w:divBdr>
    </w:div>
    <w:div w:id="1440876119">
      <w:bodyDiv w:val="1"/>
      <w:marLeft w:val="0"/>
      <w:marRight w:val="0"/>
      <w:marTop w:val="0"/>
      <w:marBottom w:val="0"/>
      <w:divBdr>
        <w:top w:val="none" w:sz="0" w:space="0" w:color="auto"/>
        <w:left w:val="none" w:sz="0" w:space="0" w:color="auto"/>
        <w:bottom w:val="none" w:sz="0" w:space="0" w:color="auto"/>
        <w:right w:val="none" w:sz="0" w:space="0" w:color="auto"/>
      </w:divBdr>
    </w:div>
    <w:div w:id="1440879070">
      <w:bodyDiv w:val="1"/>
      <w:marLeft w:val="0"/>
      <w:marRight w:val="0"/>
      <w:marTop w:val="0"/>
      <w:marBottom w:val="0"/>
      <w:divBdr>
        <w:top w:val="none" w:sz="0" w:space="0" w:color="auto"/>
        <w:left w:val="none" w:sz="0" w:space="0" w:color="auto"/>
        <w:bottom w:val="none" w:sz="0" w:space="0" w:color="auto"/>
        <w:right w:val="none" w:sz="0" w:space="0" w:color="auto"/>
      </w:divBdr>
    </w:div>
    <w:div w:id="1442261186">
      <w:bodyDiv w:val="1"/>
      <w:marLeft w:val="0"/>
      <w:marRight w:val="0"/>
      <w:marTop w:val="0"/>
      <w:marBottom w:val="0"/>
      <w:divBdr>
        <w:top w:val="none" w:sz="0" w:space="0" w:color="auto"/>
        <w:left w:val="none" w:sz="0" w:space="0" w:color="auto"/>
        <w:bottom w:val="none" w:sz="0" w:space="0" w:color="auto"/>
        <w:right w:val="none" w:sz="0" w:space="0" w:color="auto"/>
      </w:divBdr>
    </w:div>
    <w:div w:id="1442532921">
      <w:bodyDiv w:val="1"/>
      <w:marLeft w:val="0"/>
      <w:marRight w:val="0"/>
      <w:marTop w:val="0"/>
      <w:marBottom w:val="0"/>
      <w:divBdr>
        <w:top w:val="none" w:sz="0" w:space="0" w:color="auto"/>
        <w:left w:val="none" w:sz="0" w:space="0" w:color="auto"/>
        <w:bottom w:val="none" w:sz="0" w:space="0" w:color="auto"/>
        <w:right w:val="none" w:sz="0" w:space="0" w:color="auto"/>
      </w:divBdr>
    </w:div>
    <w:div w:id="1443721573">
      <w:bodyDiv w:val="1"/>
      <w:marLeft w:val="0"/>
      <w:marRight w:val="0"/>
      <w:marTop w:val="0"/>
      <w:marBottom w:val="0"/>
      <w:divBdr>
        <w:top w:val="none" w:sz="0" w:space="0" w:color="auto"/>
        <w:left w:val="none" w:sz="0" w:space="0" w:color="auto"/>
        <w:bottom w:val="none" w:sz="0" w:space="0" w:color="auto"/>
        <w:right w:val="none" w:sz="0" w:space="0" w:color="auto"/>
      </w:divBdr>
    </w:div>
    <w:div w:id="1444224050">
      <w:bodyDiv w:val="1"/>
      <w:marLeft w:val="0"/>
      <w:marRight w:val="0"/>
      <w:marTop w:val="0"/>
      <w:marBottom w:val="0"/>
      <w:divBdr>
        <w:top w:val="none" w:sz="0" w:space="0" w:color="auto"/>
        <w:left w:val="none" w:sz="0" w:space="0" w:color="auto"/>
        <w:bottom w:val="none" w:sz="0" w:space="0" w:color="auto"/>
        <w:right w:val="none" w:sz="0" w:space="0" w:color="auto"/>
      </w:divBdr>
    </w:div>
    <w:div w:id="1444348262">
      <w:bodyDiv w:val="1"/>
      <w:marLeft w:val="0"/>
      <w:marRight w:val="0"/>
      <w:marTop w:val="0"/>
      <w:marBottom w:val="0"/>
      <w:divBdr>
        <w:top w:val="none" w:sz="0" w:space="0" w:color="auto"/>
        <w:left w:val="none" w:sz="0" w:space="0" w:color="auto"/>
        <w:bottom w:val="none" w:sz="0" w:space="0" w:color="auto"/>
        <w:right w:val="none" w:sz="0" w:space="0" w:color="auto"/>
      </w:divBdr>
    </w:div>
    <w:div w:id="1444349578">
      <w:bodyDiv w:val="1"/>
      <w:marLeft w:val="0"/>
      <w:marRight w:val="0"/>
      <w:marTop w:val="0"/>
      <w:marBottom w:val="0"/>
      <w:divBdr>
        <w:top w:val="none" w:sz="0" w:space="0" w:color="auto"/>
        <w:left w:val="none" w:sz="0" w:space="0" w:color="auto"/>
        <w:bottom w:val="none" w:sz="0" w:space="0" w:color="auto"/>
        <w:right w:val="none" w:sz="0" w:space="0" w:color="auto"/>
      </w:divBdr>
    </w:div>
    <w:div w:id="1444807140">
      <w:bodyDiv w:val="1"/>
      <w:marLeft w:val="0"/>
      <w:marRight w:val="0"/>
      <w:marTop w:val="0"/>
      <w:marBottom w:val="0"/>
      <w:divBdr>
        <w:top w:val="none" w:sz="0" w:space="0" w:color="auto"/>
        <w:left w:val="none" w:sz="0" w:space="0" w:color="auto"/>
        <w:bottom w:val="none" w:sz="0" w:space="0" w:color="auto"/>
        <w:right w:val="none" w:sz="0" w:space="0" w:color="auto"/>
      </w:divBdr>
    </w:div>
    <w:div w:id="1444960137">
      <w:bodyDiv w:val="1"/>
      <w:marLeft w:val="0"/>
      <w:marRight w:val="0"/>
      <w:marTop w:val="0"/>
      <w:marBottom w:val="0"/>
      <w:divBdr>
        <w:top w:val="none" w:sz="0" w:space="0" w:color="auto"/>
        <w:left w:val="none" w:sz="0" w:space="0" w:color="auto"/>
        <w:bottom w:val="none" w:sz="0" w:space="0" w:color="auto"/>
        <w:right w:val="none" w:sz="0" w:space="0" w:color="auto"/>
      </w:divBdr>
    </w:div>
    <w:div w:id="1445689587">
      <w:bodyDiv w:val="1"/>
      <w:marLeft w:val="0"/>
      <w:marRight w:val="0"/>
      <w:marTop w:val="0"/>
      <w:marBottom w:val="0"/>
      <w:divBdr>
        <w:top w:val="none" w:sz="0" w:space="0" w:color="auto"/>
        <w:left w:val="none" w:sz="0" w:space="0" w:color="auto"/>
        <w:bottom w:val="none" w:sz="0" w:space="0" w:color="auto"/>
        <w:right w:val="none" w:sz="0" w:space="0" w:color="auto"/>
      </w:divBdr>
    </w:div>
    <w:div w:id="1445929799">
      <w:bodyDiv w:val="1"/>
      <w:marLeft w:val="0"/>
      <w:marRight w:val="0"/>
      <w:marTop w:val="0"/>
      <w:marBottom w:val="0"/>
      <w:divBdr>
        <w:top w:val="none" w:sz="0" w:space="0" w:color="auto"/>
        <w:left w:val="none" w:sz="0" w:space="0" w:color="auto"/>
        <w:bottom w:val="none" w:sz="0" w:space="0" w:color="auto"/>
        <w:right w:val="none" w:sz="0" w:space="0" w:color="auto"/>
      </w:divBdr>
    </w:div>
    <w:div w:id="1446071881">
      <w:bodyDiv w:val="1"/>
      <w:marLeft w:val="0"/>
      <w:marRight w:val="0"/>
      <w:marTop w:val="0"/>
      <w:marBottom w:val="0"/>
      <w:divBdr>
        <w:top w:val="none" w:sz="0" w:space="0" w:color="auto"/>
        <w:left w:val="none" w:sz="0" w:space="0" w:color="auto"/>
        <w:bottom w:val="none" w:sz="0" w:space="0" w:color="auto"/>
        <w:right w:val="none" w:sz="0" w:space="0" w:color="auto"/>
      </w:divBdr>
    </w:div>
    <w:div w:id="1446847655">
      <w:bodyDiv w:val="1"/>
      <w:marLeft w:val="0"/>
      <w:marRight w:val="0"/>
      <w:marTop w:val="0"/>
      <w:marBottom w:val="0"/>
      <w:divBdr>
        <w:top w:val="none" w:sz="0" w:space="0" w:color="auto"/>
        <w:left w:val="none" w:sz="0" w:space="0" w:color="auto"/>
        <w:bottom w:val="none" w:sz="0" w:space="0" w:color="auto"/>
        <w:right w:val="none" w:sz="0" w:space="0" w:color="auto"/>
      </w:divBdr>
    </w:div>
    <w:div w:id="1447039583">
      <w:bodyDiv w:val="1"/>
      <w:marLeft w:val="0"/>
      <w:marRight w:val="0"/>
      <w:marTop w:val="0"/>
      <w:marBottom w:val="0"/>
      <w:divBdr>
        <w:top w:val="none" w:sz="0" w:space="0" w:color="auto"/>
        <w:left w:val="none" w:sz="0" w:space="0" w:color="auto"/>
        <w:bottom w:val="none" w:sz="0" w:space="0" w:color="auto"/>
        <w:right w:val="none" w:sz="0" w:space="0" w:color="auto"/>
      </w:divBdr>
    </w:div>
    <w:div w:id="1447232747">
      <w:bodyDiv w:val="1"/>
      <w:marLeft w:val="0"/>
      <w:marRight w:val="0"/>
      <w:marTop w:val="0"/>
      <w:marBottom w:val="0"/>
      <w:divBdr>
        <w:top w:val="none" w:sz="0" w:space="0" w:color="auto"/>
        <w:left w:val="none" w:sz="0" w:space="0" w:color="auto"/>
        <w:bottom w:val="none" w:sz="0" w:space="0" w:color="auto"/>
        <w:right w:val="none" w:sz="0" w:space="0" w:color="auto"/>
      </w:divBdr>
    </w:div>
    <w:div w:id="1447693398">
      <w:bodyDiv w:val="1"/>
      <w:marLeft w:val="0"/>
      <w:marRight w:val="0"/>
      <w:marTop w:val="0"/>
      <w:marBottom w:val="0"/>
      <w:divBdr>
        <w:top w:val="none" w:sz="0" w:space="0" w:color="auto"/>
        <w:left w:val="none" w:sz="0" w:space="0" w:color="auto"/>
        <w:bottom w:val="none" w:sz="0" w:space="0" w:color="auto"/>
        <w:right w:val="none" w:sz="0" w:space="0" w:color="auto"/>
      </w:divBdr>
    </w:div>
    <w:div w:id="1448238736">
      <w:bodyDiv w:val="1"/>
      <w:marLeft w:val="0"/>
      <w:marRight w:val="0"/>
      <w:marTop w:val="0"/>
      <w:marBottom w:val="0"/>
      <w:divBdr>
        <w:top w:val="none" w:sz="0" w:space="0" w:color="auto"/>
        <w:left w:val="none" w:sz="0" w:space="0" w:color="auto"/>
        <w:bottom w:val="none" w:sz="0" w:space="0" w:color="auto"/>
        <w:right w:val="none" w:sz="0" w:space="0" w:color="auto"/>
      </w:divBdr>
    </w:div>
    <w:div w:id="1448506595">
      <w:bodyDiv w:val="1"/>
      <w:marLeft w:val="0"/>
      <w:marRight w:val="0"/>
      <w:marTop w:val="0"/>
      <w:marBottom w:val="0"/>
      <w:divBdr>
        <w:top w:val="none" w:sz="0" w:space="0" w:color="auto"/>
        <w:left w:val="none" w:sz="0" w:space="0" w:color="auto"/>
        <w:bottom w:val="none" w:sz="0" w:space="0" w:color="auto"/>
        <w:right w:val="none" w:sz="0" w:space="0" w:color="auto"/>
      </w:divBdr>
    </w:div>
    <w:div w:id="1449349057">
      <w:bodyDiv w:val="1"/>
      <w:marLeft w:val="0"/>
      <w:marRight w:val="0"/>
      <w:marTop w:val="0"/>
      <w:marBottom w:val="0"/>
      <w:divBdr>
        <w:top w:val="none" w:sz="0" w:space="0" w:color="auto"/>
        <w:left w:val="none" w:sz="0" w:space="0" w:color="auto"/>
        <w:bottom w:val="none" w:sz="0" w:space="0" w:color="auto"/>
        <w:right w:val="none" w:sz="0" w:space="0" w:color="auto"/>
      </w:divBdr>
    </w:div>
    <w:div w:id="1449397090">
      <w:bodyDiv w:val="1"/>
      <w:marLeft w:val="0"/>
      <w:marRight w:val="0"/>
      <w:marTop w:val="0"/>
      <w:marBottom w:val="0"/>
      <w:divBdr>
        <w:top w:val="none" w:sz="0" w:space="0" w:color="auto"/>
        <w:left w:val="none" w:sz="0" w:space="0" w:color="auto"/>
        <w:bottom w:val="none" w:sz="0" w:space="0" w:color="auto"/>
        <w:right w:val="none" w:sz="0" w:space="0" w:color="auto"/>
      </w:divBdr>
    </w:div>
    <w:div w:id="1450004649">
      <w:bodyDiv w:val="1"/>
      <w:marLeft w:val="0"/>
      <w:marRight w:val="0"/>
      <w:marTop w:val="0"/>
      <w:marBottom w:val="0"/>
      <w:divBdr>
        <w:top w:val="none" w:sz="0" w:space="0" w:color="auto"/>
        <w:left w:val="none" w:sz="0" w:space="0" w:color="auto"/>
        <w:bottom w:val="none" w:sz="0" w:space="0" w:color="auto"/>
        <w:right w:val="none" w:sz="0" w:space="0" w:color="auto"/>
      </w:divBdr>
    </w:div>
    <w:div w:id="1450007643">
      <w:bodyDiv w:val="1"/>
      <w:marLeft w:val="0"/>
      <w:marRight w:val="0"/>
      <w:marTop w:val="0"/>
      <w:marBottom w:val="0"/>
      <w:divBdr>
        <w:top w:val="none" w:sz="0" w:space="0" w:color="auto"/>
        <w:left w:val="none" w:sz="0" w:space="0" w:color="auto"/>
        <w:bottom w:val="none" w:sz="0" w:space="0" w:color="auto"/>
        <w:right w:val="none" w:sz="0" w:space="0" w:color="auto"/>
      </w:divBdr>
    </w:div>
    <w:div w:id="1450540124">
      <w:bodyDiv w:val="1"/>
      <w:marLeft w:val="0"/>
      <w:marRight w:val="0"/>
      <w:marTop w:val="0"/>
      <w:marBottom w:val="0"/>
      <w:divBdr>
        <w:top w:val="none" w:sz="0" w:space="0" w:color="auto"/>
        <w:left w:val="none" w:sz="0" w:space="0" w:color="auto"/>
        <w:bottom w:val="none" w:sz="0" w:space="0" w:color="auto"/>
        <w:right w:val="none" w:sz="0" w:space="0" w:color="auto"/>
      </w:divBdr>
    </w:div>
    <w:div w:id="1450857542">
      <w:bodyDiv w:val="1"/>
      <w:marLeft w:val="0"/>
      <w:marRight w:val="0"/>
      <w:marTop w:val="0"/>
      <w:marBottom w:val="0"/>
      <w:divBdr>
        <w:top w:val="none" w:sz="0" w:space="0" w:color="auto"/>
        <w:left w:val="none" w:sz="0" w:space="0" w:color="auto"/>
        <w:bottom w:val="none" w:sz="0" w:space="0" w:color="auto"/>
        <w:right w:val="none" w:sz="0" w:space="0" w:color="auto"/>
      </w:divBdr>
    </w:div>
    <w:div w:id="1450858961">
      <w:bodyDiv w:val="1"/>
      <w:marLeft w:val="0"/>
      <w:marRight w:val="0"/>
      <w:marTop w:val="0"/>
      <w:marBottom w:val="0"/>
      <w:divBdr>
        <w:top w:val="none" w:sz="0" w:space="0" w:color="auto"/>
        <w:left w:val="none" w:sz="0" w:space="0" w:color="auto"/>
        <w:bottom w:val="none" w:sz="0" w:space="0" w:color="auto"/>
        <w:right w:val="none" w:sz="0" w:space="0" w:color="auto"/>
      </w:divBdr>
    </w:div>
    <w:div w:id="1451821028">
      <w:bodyDiv w:val="1"/>
      <w:marLeft w:val="0"/>
      <w:marRight w:val="0"/>
      <w:marTop w:val="0"/>
      <w:marBottom w:val="0"/>
      <w:divBdr>
        <w:top w:val="none" w:sz="0" w:space="0" w:color="auto"/>
        <w:left w:val="none" w:sz="0" w:space="0" w:color="auto"/>
        <w:bottom w:val="none" w:sz="0" w:space="0" w:color="auto"/>
        <w:right w:val="none" w:sz="0" w:space="0" w:color="auto"/>
      </w:divBdr>
    </w:div>
    <w:div w:id="1451976333">
      <w:bodyDiv w:val="1"/>
      <w:marLeft w:val="0"/>
      <w:marRight w:val="0"/>
      <w:marTop w:val="0"/>
      <w:marBottom w:val="0"/>
      <w:divBdr>
        <w:top w:val="none" w:sz="0" w:space="0" w:color="auto"/>
        <w:left w:val="none" w:sz="0" w:space="0" w:color="auto"/>
        <w:bottom w:val="none" w:sz="0" w:space="0" w:color="auto"/>
        <w:right w:val="none" w:sz="0" w:space="0" w:color="auto"/>
      </w:divBdr>
    </w:div>
    <w:div w:id="1452941468">
      <w:bodyDiv w:val="1"/>
      <w:marLeft w:val="0"/>
      <w:marRight w:val="0"/>
      <w:marTop w:val="0"/>
      <w:marBottom w:val="0"/>
      <w:divBdr>
        <w:top w:val="none" w:sz="0" w:space="0" w:color="auto"/>
        <w:left w:val="none" w:sz="0" w:space="0" w:color="auto"/>
        <w:bottom w:val="none" w:sz="0" w:space="0" w:color="auto"/>
        <w:right w:val="none" w:sz="0" w:space="0" w:color="auto"/>
      </w:divBdr>
    </w:div>
    <w:div w:id="1453088592">
      <w:bodyDiv w:val="1"/>
      <w:marLeft w:val="0"/>
      <w:marRight w:val="0"/>
      <w:marTop w:val="0"/>
      <w:marBottom w:val="0"/>
      <w:divBdr>
        <w:top w:val="none" w:sz="0" w:space="0" w:color="auto"/>
        <w:left w:val="none" w:sz="0" w:space="0" w:color="auto"/>
        <w:bottom w:val="none" w:sz="0" w:space="0" w:color="auto"/>
        <w:right w:val="none" w:sz="0" w:space="0" w:color="auto"/>
      </w:divBdr>
    </w:div>
    <w:div w:id="1453282973">
      <w:bodyDiv w:val="1"/>
      <w:marLeft w:val="0"/>
      <w:marRight w:val="0"/>
      <w:marTop w:val="0"/>
      <w:marBottom w:val="0"/>
      <w:divBdr>
        <w:top w:val="none" w:sz="0" w:space="0" w:color="auto"/>
        <w:left w:val="none" w:sz="0" w:space="0" w:color="auto"/>
        <w:bottom w:val="none" w:sz="0" w:space="0" w:color="auto"/>
        <w:right w:val="none" w:sz="0" w:space="0" w:color="auto"/>
      </w:divBdr>
    </w:div>
    <w:div w:id="1454518594">
      <w:bodyDiv w:val="1"/>
      <w:marLeft w:val="0"/>
      <w:marRight w:val="0"/>
      <w:marTop w:val="0"/>
      <w:marBottom w:val="0"/>
      <w:divBdr>
        <w:top w:val="none" w:sz="0" w:space="0" w:color="auto"/>
        <w:left w:val="none" w:sz="0" w:space="0" w:color="auto"/>
        <w:bottom w:val="none" w:sz="0" w:space="0" w:color="auto"/>
        <w:right w:val="none" w:sz="0" w:space="0" w:color="auto"/>
      </w:divBdr>
    </w:div>
    <w:div w:id="1454861683">
      <w:bodyDiv w:val="1"/>
      <w:marLeft w:val="0"/>
      <w:marRight w:val="0"/>
      <w:marTop w:val="0"/>
      <w:marBottom w:val="0"/>
      <w:divBdr>
        <w:top w:val="none" w:sz="0" w:space="0" w:color="auto"/>
        <w:left w:val="none" w:sz="0" w:space="0" w:color="auto"/>
        <w:bottom w:val="none" w:sz="0" w:space="0" w:color="auto"/>
        <w:right w:val="none" w:sz="0" w:space="0" w:color="auto"/>
      </w:divBdr>
    </w:div>
    <w:div w:id="1455102716">
      <w:bodyDiv w:val="1"/>
      <w:marLeft w:val="0"/>
      <w:marRight w:val="0"/>
      <w:marTop w:val="0"/>
      <w:marBottom w:val="0"/>
      <w:divBdr>
        <w:top w:val="none" w:sz="0" w:space="0" w:color="auto"/>
        <w:left w:val="none" w:sz="0" w:space="0" w:color="auto"/>
        <w:bottom w:val="none" w:sz="0" w:space="0" w:color="auto"/>
        <w:right w:val="none" w:sz="0" w:space="0" w:color="auto"/>
      </w:divBdr>
    </w:div>
    <w:div w:id="1455252074">
      <w:bodyDiv w:val="1"/>
      <w:marLeft w:val="0"/>
      <w:marRight w:val="0"/>
      <w:marTop w:val="0"/>
      <w:marBottom w:val="0"/>
      <w:divBdr>
        <w:top w:val="none" w:sz="0" w:space="0" w:color="auto"/>
        <w:left w:val="none" w:sz="0" w:space="0" w:color="auto"/>
        <w:bottom w:val="none" w:sz="0" w:space="0" w:color="auto"/>
        <w:right w:val="none" w:sz="0" w:space="0" w:color="auto"/>
      </w:divBdr>
    </w:div>
    <w:div w:id="1455367827">
      <w:bodyDiv w:val="1"/>
      <w:marLeft w:val="0"/>
      <w:marRight w:val="0"/>
      <w:marTop w:val="0"/>
      <w:marBottom w:val="0"/>
      <w:divBdr>
        <w:top w:val="none" w:sz="0" w:space="0" w:color="auto"/>
        <w:left w:val="none" w:sz="0" w:space="0" w:color="auto"/>
        <w:bottom w:val="none" w:sz="0" w:space="0" w:color="auto"/>
        <w:right w:val="none" w:sz="0" w:space="0" w:color="auto"/>
      </w:divBdr>
    </w:div>
    <w:div w:id="1455515099">
      <w:bodyDiv w:val="1"/>
      <w:marLeft w:val="0"/>
      <w:marRight w:val="0"/>
      <w:marTop w:val="0"/>
      <w:marBottom w:val="0"/>
      <w:divBdr>
        <w:top w:val="none" w:sz="0" w:space="0" w:color="auto"/>
        <w:left w:val="none" w:sz="0" w:space="0" w:color="auto"/>
        <w:bottom w:val="none" w:sz="0" w:space="0" w:color="auto"/>
        <w:right w:val="none" w:sz="0" w:space="0" w:color="auto"/>
      </w:divBdr>
    </w:div>
    <w:div w:id="1455556269">
      <w:bodyDiv w:val="1"/>
      <w:marLeft w:val="0"/>
      <w:marRight w:val="0"/>
      <w:marTop w:val="0"/>
      <w:marBottom w:val="0"/>
      <w:divBdr>
        <w:top w:val="none" w:sz="0" w:space="0" w:color="auto"/>
        <w:left w:val="none" w:sz="0" w:space="0" w:color="auto"/>
        <w:bottom w:val="none" w:sz="0" w:space="0" w:color="auto"/>
        <w:right w:val="none" w:sz="0" w:space="0" w:color="auto"/>
      </w:divBdr>
    </w:div>
    <w:div w:id="1455639576">
      <w:bodyDiv w:val="1"/>
      <w:marLeft w:val="0"/>
      <w:marRight w:val="0"/>
      <w:marTop w:val="0"/>
      <w:marBottom w:val="0"/>
      <w:divBdr>
        <w:top w:val="none" w:sz="0" w:space="0" w:color="auto"/>
        <w:left w:val="none" w:sz="0" w:space="0" w:color="auto"/>
        <w:bottom w:val="none" w:sz="0" w:space="0" w:color="auto"/>
        <w:right w:val="none" w:sz="0" w:space="0" w:color="auto"/>
      </w:divBdr>
    </w:div>
    <w:div w:id="1455714098">
      <w:bodyDiv w:val="1"/>
      <w:marLeft w:val="0"/>
      <w:marRight w:val="0"/>
      <w:marTop w:val="0"/>
      <w:marBottom w:val="0"/>
      <w:divBdr>
        <w:top w:val="none" w:sz="0" w:space="0" w:color="auto"/>
        <w:left w:val="none" w:sz="0" w:space="0" w:color="auto"/>
        <w:bottom w:val="none" w:sz="0" w:space="0" w:color="auto"/>
        <w:right w:val="none" w:sz="0" w:space="0" w:color="auto"/>
      </w:divBdr>
    </w:div>
    <w:div w:id="1455752489">
      <w:bodyDiv w:val="1"/>
      <w:marLeft w:val="0"/>
      <w:marRight w:val="0"/>
      <w:marTop w:val="0"/>
      <w:marBottom w:val="0"/>
      <w:divBdr>
        <w:top w:val="none" w:sz="0" w:space="0" w:color="auto"/>
        <w:left w:val="none" w:sz="0" w:space="0" w:color="auto"/>
        <w:bottom w:val="none" w:sz="0" w:space="0" w:color="auto"/>
        <w:right w:val="none" w:sz="0" w:space="0" w:color="auto"/>
      </w:divBdr>
    </w:div>
    <w:div w:id="1455907186">
      <w:bodyDiv w:val="1"/>
      <w:marLeft w:val="0"/>
      <w:marRight w:val="0"/>
      <w:marTop w:val="0"/>
      <w:marBottom w:val="0"/>
      <w:divBdr>
        <w:top w:val="none" w:sz="0" w:space="0" w:color="auto"/>
        <w:left w:val="none" w:sz="0" w:space="0" w:color="auto"/>
        <w:bottom w:val="none" w:sz="0" w:space="0" w:color="auto"/>
        <w:right w:val="none" w:sz="0" w:space="0" w:color="auto"/>
      </w:divBdr>
    </w:div>
    <w:div w:id="1456556457">
      <w:bodyDiv w:val="1"/>
      <w:marLeft w:val="0"/>
      <w:marRight w:val="0"/>
      <w:marTop w:val="0"/>
      <w:marBottom w:val="0"/>
      <w:divBdr>
        <w:top w:val="none" w:sz="0" w:space="0" w:color="auto"/>
        <w:left w:val="none" w:sz="0" w:space="0" w:color="auto"/>
        <w:bottom w:val="none" w:sz="0" w:space="0" w:color="auto"/>
        <w:right w:val="none" w:sz="0" w:space="0" w:color="auto"/>
      </w:divBdr>
    </w:div>
    <w:div w:id="1456558071">
      <w:bodyDiv w:val="1"/>
      <w:marLeft w:val="0"/>
      <w:marRight w:val="0"/>
      <w:marTop w:val="0"/>
      <w:marBottom w:val="0"/>
      <w:divBdr>
        <w:top w:val="none" w:sz="0" w:space="0" w:color="auto"/>
        <w:left w:val="none" w:sz="0" w:space="0" w:color="auto"/>
        <w:bottom w:val="none" w:sz="0" w:space="0" w:color="auto"/>
        <w:right w:val="none" w:sz="0" w:space="0" w:color="auto"/>
      </w:divBdr>
    </w:div>
    <w:div w:id="1457137513">
      <w:bodyDiv w:val="1"/>
      <w:marLeft w:val="0"/>
      <w:marRight w:val="0"/>
      <w:marTop w:val="0"/>
      <w:marBottom w:val="0"/>
      <w:divBdr>
        <w:top w:val="none" w:sz="0" w:space="0" w:color="auto"/>
        <w:left w:val="none" w:sz="0" w:space="0" w:color="auto"/>
        <w:bottom w:val="none" w:sz="0" w:space="0" w:color="auto"/>
        <w:right w:val="none" w:sz="0" w:space="0" w:color="auto"/>
      </w:divBdr>
    </w:div>
    <w:div w:id="1457214934">
      <w:bodyDiv w:val="1"/>
      <w:marLeft w:val="0"/>
      <w:marRight w:val="0"/>
      <w:marTop w:val="0"/>
      <w:marBottom w:val="0"/>
      <w:divBdr>
        <w:top w:val="none" w:sz="0" w:space="0" w:color="auto"/>
        <w:left w:val="none" w:sz="0" w:space="0" w:color="auto"/>
        <w:bottom w:val="none" w:sz="0" w:space="0" w:color="auto"/>
        <w:right w:val="none" w:sz="0" w:space="0" w:color="auto"/>
      </w:divBdr>
    </w:div>
    <w:div w:id="1457599413">
      <w:bodyDiv w:val="1"/>
      <w:marLeft w:val="0"/>
      <w:marRight w:val="0"/>
      <w:marTop w:val="0"/>
      <w:marBottom w:val="0"/>
      <w:divBdr>
        <w:top w:val="none" w:sz="0" w:space="0" w:color="auto"/>
        <w:left w:val="none" w:sz="0" w:space="0" w:color="auto"/>
        <w:bottom w:val="none" w:sz="0" w:space="0" w:color="auto"/>
        <w:right w:val="none" w:sz="0" w:space="0" w:color="auto"/>
      </w:divBdr>
    </w:div>
    <w:div w:id="1457678095">
      <w:bodyDiv w:val="1"/>
      <w:marLeft w:val="0"/>
      <w:marRight w:val="0"/>
      <w:marTop w:val="0"/>
      <w:marBottom w:val="0"/>
      <w:divBdr>
        <w:top w:val="none" w:sz="0" w:space="0" w:color="auto"/>
        <w:left w:val="none" w:sz="0" w:space="0" w:color="auto"/>
        <w:bottom w:val="none" w:sz="0" w:space="0" w:color="auto"/>
        <w:right w:val="none" w:sz="0" w:space="0" w:color="auto"/>
      </w:divBdr>
    </w:div>
    <w:div w:id="1457792044">
      <w:bodyDiv w:val="1"/>
      <w:marLeft w:val="0"/>
      <w:marRight w:val="0"/>
      <w:marTop w:val="0"/>
      <w:marBottom w:val="0"/>
      <w:divBdr>
        <w:top w:val="none" w:sz="0" w:space="0" w:color="auto"/>
        <w:left w:val="none" w:sz="0" w:space="0" w:color="auto"/>
        <w:bottom w:val="none" w:sz="0" w:space="0" w:color="auto"/>
        <w:right w:val="none" w:sz="0" w:space="0" w:color="auto"/>
      </w:divBdr>
    </w:div>
    <w:div w:id="1458141363">
      <w:bodyDiv w:val="1"/>
      <w:marLeft w:val="0"/>
      <w:marRight w:val="0"/>
      <w:marTop w:val="0"/>
      <w:marBottom w:val="0"/>
      <w:divBdr>
        <w:top w:val="none" w:sz="0" w:space="0" w:color="auto"/>
        <w:left w:val="none" w:sz="0" w:space="0" w:color="auto"/>
        <w:bottom w:val="none" w:sz="0" w:space="0" w:color="auto"/>
        <w:right w:val="none" w:sz="0" w:space="0" w:color="auto"/>
      </w:divBdr>
    </w:div>
    <w:div w:id="1458376659">
      <w:bodyDiv w:val="1"/>
      <w:marLeft w:val="0"/>
      <w:marRight w:val="0"/>
      <w:marTop w:val="0"/>
      <w:marBottom w:val="0"/>
      <w:divBdr>
        <w:top w:val="none" w:sz="0" w:space="0" w:color="auto"/>
        <w:left w:val="none" w:sz="0" w:space="0" w:color="auto"/>
        <w:bottom w:val="none" w:sz="0" w:space="0" w:color="auto"/>
        <w:right w:val="none" w:sz="0" w:space="0" w:color="auto"/>
      </w:divBdr>
    </w:div>
    <w:div w:id="1458640927">
      <w:bodyDiv w:val="1"/>
      <w:marLeft w:val="0"/>
      <w:marRight w:val="0"/>
      <w:marTop w:val="0"/>
      <w:marBottom w:val="0"/>
      <w:divBdr>
        <w:top w:val="none" w:sz="0" w:space="0" w:color="auto"/>
        <w:left w:val="none" w:sz="0" w:space="0" w:color="auto"/>
        <w:bottom w:val="none" w:sz="0" w:space="0" w:color="auto"/>
        <w:right w:val="none" w:sz="0" w:space="0" w:color="auto"/>
      </w:divBdr>
    </w:div>
    <w:div w:id="1458834143">
      <w:bodyDiv w:val="1"/>
      <w:marLeft w:val="0"/>
      <w:marRight w:val="0"/>
      <w:marTop w:val="0"/>
      <w:marBottom w:val="0"/>
      <w:divBdr>
        <w:top w:val="none" w:sz="0" w:space="0" w:color="auto"/>
        <w:left w:val="none" w:sz="0" w:space="0" w:color="auto"/>
        <w:bottom w:val="none" w:sz="0" w:space="0" w:color="auto"/>
        <w:right w:val="none" w:sz="0" w:space="0" w:color="auto"/>
      </w:divBdr>
    </w:div>
    <w:div w:id="1459374673">
      <w:bodyDiv w:val="1"/>
      <w:marLeft w:val="0"/>
      <w:marRight w:val="0"/>
      <w:marTop w:val="0"/>
      <w:marBottom w:val="0"/>
      <w:divBdr>
        <w:top w:val="none" w:sz="0" w:space="0" w:color="auto"/>
        <w:left w:val="none" w:sz="0" w:space="0" w:color="auto"/>
        <w:bottom w:val="none" w:sz="0" w:space="0" w:color="auto"/>
        <w:right w:val="none" w:sz="0" w:space="0" w:color="auto"/>
      </w:divBdr>
    </w:div>
    <w:div w:id="1459647078">
      <w:bodyDiv w:val="1"/>
      <w:marLeft w:val="0"/>
      <w:marRight w:val="0"/>
      <w:marTop w:val="0"/>
      <w:marBottom w:val="0"/>
      <w:divBdr>
        <w:top w:val="none" w:sz="0" w:space="0" w:color="auto"/>
        <w:left w:val="none" w:sz="0" w:space="0" w:color="auto"/>
        <w:bottom w:val="none" w:sz="0" w:space="0" w:color="auto"/>
        <w:right w:val="none" w:sz="0" w:space="0" w:color="auto"/>
      </w:divBdr>
    </w:div>
    <w:div w:id="1459910232">
      <w:bodyDiv w:val="1"/>
      <w:marLeft w:val="0"/>
      <w:marRight w:val="0"/>
      <w:marTop w:val="0"/>
      <w:marBottom w:val="0"/>
      <w:divBdr>
        <w:top w:val="none" w:sz="0" w:space="0" w:color="auto"/>
        <w:left w:val="none" w:sz="0" w:space="0" w:color="auto"/>
        <w:bottom w:val="none" w:sz="0" w:space="0" w:color="auto"/>
        <w:right w:val="none" w:sz="0" w:space="0" w:color="auto"/>
      </w:divBdr>
    </w:div>
    <w:div w:id="1459955719">
      <w:bodyDiv w:val="1"/>
      <w:marLeft w:val="0"/>
      <w:marRight w:val="0"/>
      <w:marTop w:val="0"/>
      <w:marBottom w:val="0"/>
      <w:divBdr>
        <w:top w:val="none" w:sz="0" w:space="0" w:color="auto"/>
        <w:left w:val="none" w:sz="0" w:space="0" w:color="auto"/>
        <w:bottom w:val="none" w:sz="0" w:space="0" w:color="auto"/>
        <w:right w:val="none" w:sz="0" w:space="0" w:color="auto"/>
      </w:divBdr>
    </w:div>
    <w:div w:id="1460370544">
      <w:bodyDiv w:val="1"/>
      <w:marLeft w:val="0"/>
      <w:marRight w:val="0"/>
      <w:marTop w:val="0"/>
      <w:marBottom w:val="0"/>
      <w:divBdr>
        <w:top w:val="none" w:sz="0" w:space="0" w:color="auto"/>
        <w:left w:val="none" w:sz="0" w:space="0" w:color="auto"/>
        <w:bottom w:val="none" w:sz="0" w:space="0" w:color="auto"/>
        <w:right w:val="none" w:sz="0" w:space="0" w:color="auto"/>
      </w:divBdr>
    </w:div>
    <w:div w:id="1460681777">
      <w:bodyDiv w:val="1"/>
      <w:marLeft w:val="0"/>
      <w:marRight w:val="0"/>
      <w:marTop w:val="0"/>
      <w:marBottom w:val="0"/>
      <w:divBdr>
        <w:top w:val="none" w:sz="0" w:space="0" w:color="auto"/>
        <w:left w:val="none" w:sz="0" w:space="0" w:color="auto"/>
        <w:bottom w:val="none" w:sz="0" w:space="0" w:color="auto"/>
        <w:right w:val="none" w:sz="0" w:space="0" w:color="auto"/>
      </w:divBdr>
    </w:div>
    <w:div w:id="1460879882">
      <w:bodyDiv w:val="1"/>
      <w:marLeft w:val="0"/>
      <w:marRight w:val="0"/>
      <w:marTop w:val="0"/>
      <w:marBottom w:val="0"/>
      <w:divBdr>
        <w:top w:val="none" w:sz="0" w:space="0" w:color="auto"/>
        <w:left w:val="none" w:sz="0" w:space="0" w:color="auto"/>
        <w:bottom w:val="none" w:sz="0" w:space="0" w:color="auto"/>
        <w:right w:val="none" w:sz="0" w:space="0" w:color="auto"/>
      </w:divBdr>
    </w:div>
    <w:div w:id="1460955578">
      <w:bodyDiv w:val="1"/>
      <w:marLeft w:val="0"/>
      <w:marRight w:val="0"/>
      <w:marTop w:val="0"/>
      <w:marBottom w:val="0"/>
      <w:divBdr>
        <w:top w:val="none" w:sz="0" w:space="0" w:color="auto"/>
        <w:left w:val="none" w:sz="0" w:space="0" w:color="auto"/>
        <w:bottom w:val="none" w:sz="0" w:space="0" w:color="auto"/>
        <w:right w:val="none" w:sz="0" w:space="0" w:color="auto"/>
      </w:divBdr>
    </w:div>
    <w:div w:id="1461148150">
      <w:bodyDiv w:val="1"/>
      <w:marLeft w:val="0"/>
      <w:marRight w:val="0"/>
      <w:marTop w:val="0"/>
      <w:marBottom w:val="0"/>
      <w:divBdr>
        <w:top w:val="none" w:sz="0" w:space="0" w:color="auto"/>
        <w:left w:val="none" w:sz="0" w:space="0" w:color="auto"/>
        <w:bottom w:val="none" w:sz="0" w:space="0" w:color="auto"/>
        <w:right w:val="none" w:sz="0" w:space="0" w:color="auto"/>
      </w:divBdr>
    </w:div>
    <w:div w:id="1461344724">
      <w:bodyDiv w:val="1"/>
      <w:marLeft w:val="0"/>
      <w:marRight w:val="0"/>
      <w:marTop w:val="0"/>
      <w:marBottom w:val="0"/>
      <w:divBdr>
        <w:top w:val="none" w:sz="0" w:space="0" w:color="auto"/>
        <w:left w:val="none" w:sz="0" w:space="0" w:color="auto"/>
        <w:bottom w:val="none" w:sz="0" w:space="0" w:color="auto"/>
        <w:right w:val="none" w:sz="0" w:space="0" w:color="auto"/>
      </w:divBdr>
    </w:div>
    <w:div w:id="1461653860">
      <w:bodyDiv w:val="1"/>
      <w:marLeft w:val="0"/>
      <w:marRight w:val="0"/>
      <w:marTop w:val="0"/>
      <w:marBottom w:val="0"/>
      <w:divBdr>
        <w:top w:val="none" w:sz="0" w:space="0" w:color="auto"/>
        <w:left w:val="none" w:sz="0" w:space="0" w:color="auto"/>
        <w:bottom w:val="none" w:sz="0" w:space="0" w:color="auto"/>
        <w:right w:val="none" w:sz="0" w:space="0" w:color="auto"/>
      </w:divBdr>
    </w:div>
    <w:div w:id="1461731093">
      <w:bodyDiv w:val="1"/>
      <w:marLeft w:val="0"/>
      <w:marRight w:val="0"/>
      <w:marTop w:val="0"/>
      <w:marBottom w:val="0"/>
      <w:divBdr>
        <w:top w:val="none" w:sz="0" w:space="0" w:color="auto"/>
        <w:left w:val="none" w:sz="0" w:space="0" w:color="auto"/>
        <w:bottom w:val="none" w:sz="0" w:space="0" w:color="auto"/>
        <w:right w:val="none" w:sz="0" w:space="0" w:color="auto"/>
      </w:divBdr>
    </w:div>
    <w:div w:id="1461919633">
      <w:bodyDiv w:val="1"/>
      <w:marLeft w:val="0"/>
      <w:marRight w:val="0"/>
      <w:marTop w:val="0"/>
      <w:marBottom w:val="0"/>
      <w:divBdr>
        <w:top w:val="none" w:sz="0" w:space="0" w:color="auto"/>
        <w:left w:val="none" w:sz="0" w:space="0" w:color="auto"/>
        <w:bottom w:val="none" w:sz="0" w:space="0" w:color="auto"/>
        <w:right w:val="none" w:sz="0" w:space="0" w:color="auto"/>
      </w:divBdr>
    </w:div>
    <w:div w:id="1462117748">
      <w:bodyDiv w:val="1"/>
      <w:marLeft w:val="0"/>
      <w:marRight w:val="0"/>
      <w:marTop w:val="0"/>
      <w:marBottom w:val="0"/>
      <w:divBdr>
        <w:top w:val="none" w:sz="0" w:space="0" w:color="auto"/>
        <w:left w:val="none" w:sz="0" w:space="0" w:color="auto"/>
        <w:bottom w:val="none" w:sz="0" w:space="0" w:color="auto"/>
        <w:right w:val="none" w:sz="0" w:space="0" w:color="auto"/>
      </w:divBdr>
    </w:div>
    <w:div w:id="1462187212">
      <w:bodyDiv w:val="1"/>
      <w:marLeft w:val="0"/>
      <w:marRight w:val="0"/>
      <w:marTop w:val="0"/>
      <w:marBottom w:val="0"/>
      <w:divBdr>
        <w:top w:val="none" w:sz="0" w:space="0" w:color="auto"/>
        <w:left w:val="none" w:sz="0" w:space="0" w:color="auto"/>
        <w:bottom w:val="none" w:sz="0" w:space="0" w:color="auto"/>
        <w:right w:val="none" w:sz="0" w:space="0" w:color="auto"/>
      </w:divBdr>
    </w:div>
    <w:div w:id="1462991458">
      <w:bodyDiv w:val="1"/>
      <w:marLeft w:val="0"/>
      <w:marRight w:val="0"/>
      <w:marTop w:val="0"/>
      <w:marBottom w:val="0"/>
      <w:divBdr>
        <w:top w:val="none" w:sz="0" w:space="0" w:color="auto"/>
        <w:left w:val="none" w:sz="0" w:space="0" w:color="auto"/>
        <w:bottom w:val="none" w:sz="0" w:space="0" w:color="auto"/>
        <w:right w:val="none" w:sz="0" w:space="0" w:color="auto"/>
      </w:divBdr>
    </w:div>
    <w:div w:id="1463305065">
      <w:bodyDiv w:val="1"/>
      <w:marLeft w:val="0"/>
      <w:marRight w:val="0"/>
      <w:marTop w:val="0"/>
      <w:marBottom w:val="0"/>
      <w:divBdr>
        <w:top w:val="none" w:sz="0" w:space="0" w:color="auto"/>
        <w:left w:val="none" w:sz="0" w:space="0" w:color="auto"/>
        <w:bottom w:val="none" w:sz="0" w:space="0" w:color="auto"/>
        <w:right w:val="none" w:sz="0" w:space="0" w:color="auto"/>
      </w:divBdr>
    </w:div>
    <w:div w:id="1463884777">
      <w:bodyDiv w:val="1"/>
      <w:marLeft w:val="0"/>
      <w:marRight w:val="0"/>
      <w:marTop w:val="0"/>
      <w:marBottom w:val="0"/>
      <w:divBdr>
        <w:top w:val="none" w:sz="0" w:space="0" w:color="auto"/>
        <w:left w:val="none" w:sz="0" w:space="0" w:color="auto"/>
        <w:bottom w:val="none" w:sz="0" w:space="0" w:color="auto"/>
        <w:right w:val="none" w:sz="0" w:space="0" w:color="auto"/>
      </w:divBdr>
    </w:div>
    <w:div w:id="1463959082">
      <w:bodyDiv w:val="1"/>
      <w:marLeft w:val="0"/>
      <w:marRight w:val="0"/>
      <w:marTop w:val="0"/>
      <w:marBottom w:val="0"/>
      <w:divBdr>
        <w:top w:val="none" w:sz="0" w:space="0" w:color="auto"/>
        <w:left w:val="none" w:sz="0" w:space="0" w:color="auto"/>
        <w:bottom w:val="none" w:sz="0" w:space="0" w:color="auto"/>
        <w:right w:val="none" w:sz="0" w:space="0" w:color="auto"/>
      </w:divBdr>
    </w:div>
    <w:div w:id="1464345643">
      <w:bodyDiv w:val="1"/>
      <w:marLeft w:val="0"/>
      <w:marRight w:val="0"/>
      <w:marTop w:val="0"/>
      <w:marBottom w:val="0"/>
      <w:divBdr>
        <w:top w:val="none" w:sz="0" w:space="0" w:color="auto"/>
        <w:left w:val="none" w:sz="0" w:space="0" w:color="auto"/>
        <w:bottom w:val="none" w:sz="0" w:space="0" w:color="auto"/>
        <w:right w:val="none" w:sz="0" w:space="0" w:color="auto"/>
      </w:divBdr>
    </w:div>
    <w:div w:id="1464619922">
      <w:bodyDiv w:val="1"/>
      <w:marLeft w:val="0"/>
      <w:marRight w:val="0"/>
      <w:marTop w:val="0"/>
      <w:marBottom w:val="0"/>
      <w:divBdr>
        <w:top w:val="none" w:sz="0" w:space="0" w:color="auto"/>
        <w:left w:val="none" w:sz="0" w:space="0" w:color="auto"/>
        <w:bottom w:val="none" w:sz="0" w:space="0" w:color="auto"/>
        <w:right w:val="none" w:sz="0" w:space="0" w:color="auto"/>
      </w:divBdr>
    </w:div>
    <w:div w:id="1464687753">
      <w:bodyDiv w:val="1"/>
      <w:marLeft w:val="0"/>
      <w:marRight w:val="0"/>
      <w:marTop w:val="0"/>
      <w:marBottom w:val="0"/>
      <w:divBdr>
        <w:top w:val="none" w:sz="0" w:space="0" w:color="auto"/>
        <w:left w:val="none" w:sz="0" w:space="0" w:color="auto"/>
        <w:bottom w:val="none" w:sz="0" w:space="0" w:color="auto"/>
        <w:right w:val="none" w:sz="0" w:space="0" w:color="auto"/>
      </w:divBdr>
    </w:div>
    <w:div w:id="1464738269">
      <w:bodyDiv w:val="1"/>
      <w:marLeft w:val="0"/>
      <w:marRight w:val="0"/>
      <w:marTop w:val="0"/>
      <w:marBottom w:val="0"/>
      <w:divBdr>
        <w:top w:val="none" w:sz="0" w:space="0" w:color="auto"/>
        <w:left w:val="none" w:sz="0" w:space="0" w:color="auto"/>
        <w:bottom w:val="none" w:sz="0" w:space="0" w:color="auto"/>
        <w:right w:val="none" w:sz="0" w:space="0" w:color="auto"/>
      </w:divBdr>
    </w:div>
    <w:div w:id="1465200358">
      <w:bodyDiv w:val="1"/>
      <w:marLeft w:val="0"/>
      <w:marRight w:val="0"/>
      <w:marTop w:val="0"/>
      <w:marBottom w:val="0"/>
      <w:divBdr>
        <w:top w:val="none" w:sz="0" w:space="0" w:color="auto"/>
        <w:left w:val="none" w:sz="0" w:space="0" w:color="auto"/>
        <w:bottom w:val="none" w:sz="0" w:space="0" w:color="auto"/>
        <w:right w:val="none" w:sz="0" w:space="0" w:color="auto"/>
      </w:divBdr>
    </w:div>
    <w:div w:id="1465545273">
      <w:bodyDiv w:val="1"/>
      <w:marLeft w:val="0"/>
      <w:marRight w:val="0"/>
      <w:marTop w:val="0"/>
      <w:marBottom w:val="0"/>
      <w:divBdr>
        <w:top w:val="none" w:sz="0" w:space="0" w:color="auto"/>
        <w:left w:val="none" w:sz="0" w:space="0" w:color="auto"/>
        <w:bottom w:val="none" w:sz="0" w:space="0" w:color="auto"/>
        <w:right w:val="none" w:sz="0" w:space="0" w:color="auto"/>
      </w:divBdr>
    </w:div>
    <w:div w:id="1465661440">
      <w:bodyDiv w:val="1"/>
      <w:marLeft w:val="0"/>
      <w:marRight w:val="0"/>
      <w:marTop w:val="0"/>
      <w:marBottom w:val="0"/>
      <w:divBdr>
        <w:top w:val="none" w:sz="0" w:space="0" w:color="auto"/>
        <w:left w:val="none" w:sz="0" w:space="0" w:color="auto"/>
        <w:bottom w:val="none" w:sz="0" w:space="0" w:color="auto"/>
        <w:right w:val="none" w:sz="0" w:space="0" w:color="auto"/>
      </w:divBdr>
    </w:div>
    <w:div w:id="1465923757">
      <w:bodyDiv w:val="1"/>
      <w:marLeft w:val="0"/>
      <w:marRight w:val="0"/>
      <w:marTop w:val="0"/>
      <w:marBottom w:val="0"/>
      <w:divBdr>
        <w:top w:val="none" w:sz="0" w:space="0" w:color="auto"/>
        <w:left w:val="none" w:sz="0" w:space="0" w:color="auto"/>
        <w:bottom w:val="none" w:sz="0" w:space="0" w:color="auto"/>
        <w:right w:val="none" w:sz="0" w:space="0" w:color="auto"/>
      </w:divBdr>
    </w:div>
    <w:div w:id="1466509106">
      <w:bodyDiv w:val="1"/>
      <w:marLeft w:val="0"/>
      <w:marRight w:val="0"/>
      <w:marTop w:val="0"/>
      <w:marBottom w:val="0"/>
      <w:divBdr>
        <w:top w:val="none" w:sz="0" w:space="0" w:color="auto"/>
        <w:left w:val="none" w:sz="0" w:space="0" w:color="auto"/>
        <w:bottom w:val="none" w:sz="0" w:space="0" w:color="auto"/>
        <w:right w:val="none" w:sz="0" w:space="0" w:color="auto"/>
      </w:divBdr>
    </w:div>
    <w:div w:id="1466700183">
      <w:bodyDiv w:val="1"/>
      <w:marLeft w:val="0"/>
      <w:marRight w:val="0"/>
      <w:marTop w:val="0"/>
      <w:marBottom w:val="0"/>
      <w:divBdr>
        <w:top w:val="none" w:sz="0" w:space="0" w:color="auto"/>
        <w:left w:val="none" w:sz="0" w:space="0" w:color="auto"/>
        <w:bottom w:val="none" w:sz="0" w:space="0" w:color="auto"/>
        <w:right w:val="none" w:sz="0" w:space="0" w:color="auto"/>
      </w:divBdr>
    </w:div>
    <w:div w:id="1467313058">
      <w:bodyDiv w:val="1"/>
      <w:marLeft w:val="0"/>
      <w:marRight w:val="0"/>
      <w:marTop w:val="0"/>
      <w:marBottom w:val="0"/>
      <w:divBdr>
        <w:top w:val="none" w:sz="0" w:space="0" w:color="auto"/>
        <w:left w:val="none" w:sz="0" w:space="0" w:color="auto"/>
        <w:bottom w:val="none" w:sz="0" w:space="0" w:color="auto"/>
        <w:right w:val="none" w:sz="0" w:space="0" w:color="auto"/>
      </w:divBdr>
    </w:div>
    <w:div w:id="1467770610">
      <w:bodyDiv w:val="1"/>
      <w:marLeft w:val="0"/>
      <w:marRight w:val="0"/>
      <w:marTop w:val="0"/>
      <w:marBottom w:val="0"/>
      <w:divBdr>
        <w:top w:val="none" w:sz="0" w:space="0" w:color="auto"/>
        <w:left w:val="none" w:sz="0" w:space="0" w:color="auto"/>
        <w:bottom w:val="none" w:sz="0" w:space="0" w:color="auto"/>
        <w:right w:val="none" w:sz="0" w:space="0" w:color="auto"/>
      </w:divBdr>
    </w:div>
    <w:div w:id="1467776682">
      <w:bodyDiv w:val="1"/>
      <w:marLeft w:val="0"/>
      <w:marRight w:val="0"/>
      <w:marTop w:val="0"/>
      <w:marBottom w:val="0"/>
      <w:divBdr>
        <w:top w:val="none" w:sz="0" w:space="0" w:color="auto"/>
        <w:left w:val="none" w:sz="0" w:space="0" w:color="auto"/>
        <w:bottom w:val="none" w:sz="0" w:space="0" w:color="auto"/>
        <w:right w:val="none" w:sz="0" w:space="0" w:color="auto"/>
      </w:divBdr>
    </w:div>
    <w:div w:id="1468205765">
      <w:bodyDiv w:val="1"/>
      <w:marLeft w:val="0"/>
      <w:marRight w:val="0"/>
      <w:marTop w:val="0"/>
      <w:marBottom w:val="0"/>
      <w:divBdr>
        <w:top w:val="none" w:sz="0" w:space="0" w:color="auto"/>
        <w:left w:val="none" w:sz="0" w:space="0" w:color="auto"/>
        <w:bottom w:val="none" w:sz="0" w:space="0" w:color="auto"/>
        <w:right w:val="none" w:sz="0" w:space="0" w:color="auto"/>
      </w:divBdr>
    </w:div>
    <w:div w:id="1468858632">
      <w:bodyDiv w:val="1"/>
      <w:marLeft w:val="0"/>
      <w:marRight w:val="0"/>
      <w:marTop w:val="0"/>
      <w:marBottom w:val="0"/>
      <w:divBdr>
        <w:top w:val="none" w:sz="0" w:space="0" w:color="auto"/>
        <w:left w:val="none" w:sz="0" w:space="0" w:color="auto"/>
        <w:bottom w:val="none" w:sz="0" w:space="0" w:color="auto"/>
        <w:right w:val="none" w:sz="0" w:space="0" w:color="auto"/>
      </w:divBdr>
    </w:div>
    <w:div w:id="1470125079">
      <w:bodyDiv w:val="1"/>
      <w:marLeft w:val="0"/>
      <w:marRight w:val="0"/>
      <w:marTop w:val="0"/>
      <w:marBottom w:val="0"/>
      <w:divBdr>
        <w:top w:val="none" w:sz="0" w:space="0" w:color="auto"/>
        <w:left w:val="none" w:sz="0" w:space="0" w:color="auto"/>
        <w:bottom w:val="none" w:sz="0" w:space="0" w:color="auto"/>
        <w:right w:val="none" w:sz="0" w:space="0" w:color="auto"/>
      </w:divBdr>
    </w:div>
    <w:div w:id="1470392547">
      <w:bodyDiv w:val="1"/>
      <w:marLeft w:val="0"/>
      <w:marRight w:val="0"/>
      <w:marTop w:val="0"/>
      <w:marBottom w:val="0"/>
      <w:divBdr>
        <w:top w:val="none" w:sz="0" w:space="0" w:color="auto"/>
        <w:left w:val="none" w:sz="0" w:space="0" w:color="auto"/>
        <w:bottom w:val="none" w:sz="0" w:space="0" w:color="auto"/>
        <w:right w:val="none" w:sz="0" w:space="0" w:color="auto"/>
      </w:divBdr>
    </w:div>
    <w:div w:id="1470974342">
      <w:bodyDiv w:val="1"/>
      <w:marLeft w:val="0"/>
      <w:marRight w:val="0"/>
      <w:marTop w:val="0"/>
      <w:marBottom w:val="0"/>
      <w:divBdr>
        <w:top w:val="none" w:sz="0" w:space="0" w:color="auto"/>
        <w:left w:val="none" w:sz="0" w:space="0" w:color="auto"/>
        <w:bottom w:val="none" w:sz="0" w:space="0" w:color="auto"/>
        <w:right w:val="none" w:sz="0" w:space="0" w:color="auto"/>
      </w:divBdr>
    </w:div>
    <w:div w:id="1471051082">
      <w:bodyDiv w:val="1"/>
      <w:marLeft w:val="0"/>
      <w:marRight w:val="0"/>
      <w:marTop w:val="0"/>
      <w:marBottom w:val="0"/>
      <w:divBdr>
        <w:top w:val="none" w:sz="0" w:space="0" w:color="auto"/>
        <w:left w:val="none" w:sz="0" w:space="0" w:color="auto"/>
        <w:bottom w:val="none" w:sz="0" w:space="0" w:color="auto"/>
        <w:right w:val="none" w:sz="0" w:space="0" w:color="auto"/>
      </w:divBdr>
    </w:div>
    <w:div w:id="1471748701">
      <w:bodyDiv w:val="1"/>
      <w:marLeft w:val="0"/>
      <w:marRight w:val="0"/>
      <w:marTop w:val="0"/>
      <w:marBottom w:val="0"/>
      <w:divBdr>
        <w:top w:val="none" w:sz="0" w:space="0" w:color="auto"/>
        <w:left w:val="none" w:sz="0" w:space="0" w:color="auto"/>
        <w:bottom w:val="none" w:sz="0" w:space="0" w:color="auto"/>
        <w:right w:val="none" w:sz="0" w:space="0" w:color="auto"/>
      </w:divBdr>
    </w:div>
    <w:div w:id="1473864567">
      <w:bodyDiv w:val="1"/>
      <w:marLeft w:val="0"/>
      <w:marRight w:val="0"/>
      <w:marTop w:val="0"/>
      <w:marBottom w:val="0"/>
      <w:divBdr>
        <w:top w:val="none" w:sz="0" w:space="0" w:color="auto"/>
        <w:left w:val="none" w:sz="0" w:space="0" w:color="auto"/>
        <w:bottom w:val="none" w:sz="0" w:space="0" w:color="auto"/>
        <w:right w:val="none" w:sz="0" w:space="0" w:color="auto"/>
      </w:divBdr>
    </w:div>
    <w:div w:id="1475443087">
      <w:bodyDiv w:val="1"/>
      <w:marLeft w:val="0"/>
      <w:marRight w:val="0"/>
      <w:marTop w:val="0"/>
      <w:marBottom w:val="0"/>
      <w:divBdr>
        <w:top w:val="none" w:sz="0" w:space="0" w:color="auto"/>
        <w:left w:val="none" w:sz="0" w:space="0" w:color="auto"/>
        <w:bottom w:val="none" w:sz="0" w:space="0" w:color="auto"/>
        <w:right w:val="none" w:sz="0" w:space="0" w:color="auto"/>
      </w:divBdr>
    </w:div>
    <w:div w:id="1475945678">
      <w:bodyDiv w:val="1"/>
      <w:marLeft w:val="0"/>
      <w:marRight w:val="0"/>
      <w:marTop w:val="0"/>
      <w:marBottom w:val="0"/>
      <w:divBdr>
        <w:top w:val="none" w:sz="0" w:space="0" w:color="auto"/>
        <w:left w:val="none" w:sz="0" w:space="0" w:color="auto"/>
        <w:bottom w:val="none" w:sz="0" w:space="0" w:color="auto"/>
        <w:right w:val="none" w:sz="0" w:space="0" w:color="auto"/>
      </w:divBdr>
    </w:div>
    <w:div w:id="1476098206">
      <w:bodyDiv w:val="1"/>
      <w:marLeft w:val="0"/>
      <w:marRight w:val="0"/>
      <w:marTop w:val="0"/>
      <w:marBottom w:val="0"/>
      <w:divBdr>
        <w:top w:val="none" w:sz="0" w:space="0" w:color="auto"/>
        <w:left w:val="none" w:sz="0" w:space="0" w:color="auto"/>
        <w:bottom w:val="none" w:sz="0" w:space="0" w:color="auto"/>
        <w:right w:val="none" w:sz="0" w:space="0" w:color="auto"/>
      </w:divBdr>
    </w:div>
    <w:div w:id="1476213590">
      <w:bodyDiv w:val="1"/>
      <w:marLeft w:val="0"/>
      <w:marRight w:val="0"/>
      <w:marTop w:val="0"/>
      <w:marBottom w:val="0"/>
      <w:divBdr>
        <w:top w:val="none" w:sz="0" w:space="0" w:color="auto"/>
        <w:left w:val="none" w:sz="0" w:space="0" w:color="auto"/>
        <w:bottom w:val="none" w:sz="0" w:space="0" w:color="auto"/>
        <w:right w:val="none" w:sz="0" w:space="0" w:color="auto"/>
      </w:divBdr>
    </w:div>
    <w:div w:id="1476869202">
      <w:bodyDiv w:val="1"/>
      <w:marLeft w:val="0"/>
      <w:marRight w:val="0"/>
      <w:marTop w:val="0"/>
      <w:marBottom w:val="0"/>
      <w:divBdr>
        <w:top w:val="none" w:sz="0" w:space="0" w:color="auto"/>
        <w:left w:val="none" w:sz="0" w:space="0" w:color="auto"/>
        <w:bottom w:val="none" w:sz="0" w:space="0" w:color="auto"/>
        <w:right w:val="none" w:sz="0" w:space="0" w:color="auto"/>
      </w:divBdr>
    </w:div>
    <w:div w:id="1477408716">
      <w:bodyDiv w:val="1"/>
      <w:marLeft w:val="0"/>
      <w:marRight w:val="0"/>
      <w:marTop w:val="0"/>
      <w:marBottom w:val="0"/>
      <w:divBdr>
        <w:top w:val="none" w:sz="0" w:space="0" w:color="auto"/>
        <w:left w:val="none" w:sz="0" w:space="0" w:color="auto"/>
        <w:bottom w:val="none" w:sz="0" w:space="0" w:color="auto"/>
        <w:right w:val="none" w:sz="0" w:space="0" w:color="auto"/>
      </w:divBdr>
    </w:div>
    <w:div w:id="1477529477">
      <w:bodyDiv w:val="1"/>
      <w:marLeft w:val="0"/>
      <w:marRight w:val="0"/>
      <w:marTop w:val="0"/>
      <w:marBottom w:val="0"/>
      <w:divBdr>
        <w:top w:val="none" w:sz="0" w:space="0" w:color="auto"/>
        <w:left w:val="none" w:sz="0" w:space="0" w:color="auto"/>
        <w:bottom w:val="none" w:sz="0" w:space="0" w:color="auto"/>
        <w:right w:val="none" w:sz="0" w:space="0" w:color="auto"/>
      </w:divBdr>
    </w:div>
    <w:div w:id="1477602877">
      <w:bodyDiv w:val="1"/>
      <w:marLeft w:val="0"/>
      <w:marRight w:val="0"/>
      <w:marTop w:val="0"/>
      <w:marBottom w:val="0"/>
      <w:divBdr>
        <w:top w:val="none" w:sz="0" w:space="0" w:color="auto"/>
        <w:left w:val="none" w:sz="0" w:space="0" w:color="auto"/>
        <w:bottom w:val="none" w:sz="0" w:space="0" w:color="auto"/>
        <w:right w:val="none" w:sz="0" w:space="0" w:color="auto"/>
      </w:divBdr>
    </w:div>
    <w:div w:id="1478034558">
      <w:bodyDiv w:val="1"/>
      <w:marLeft w:val="0"/>
      <w:marRight w:val="0"/>
      <w:marTop w:val="0"/>
      <w:marBottom w:val="0"/>
      <w:divBdr>
        <w:top w:val="none" w:sz="0" w:space="0" w:color="auto"/>
        <w:left w:val="none" w:sz="0" w:space="0" w:color="auto"/>
        <w:bottom w:val="none" w:sz="0" w:space="0" w:color="auto"/>
        <w:right w:val="none" w:sz="0" w:space="0" w:color="auto"/>
      </w:divBdr>
    </w:div>
    <w:div w:id="1478108275">
      <w:bodyDiv w:val="1"/>
      <w:marLeft w:val="0"/>
      <w:marRight w:val="0"/>
      <w:marTop w:val="0"/>
      <w:marBottom w:val="0"/>
      <w:divBdr>
        <w:top w:val="none" w:sz="0" w:space="0" w:color="auto"/>
        <w:left w:val="none" w:sz="0" w:space="0" w:color="auto"/>
        <w:bottom w:val="none" w:sz="0" w:space="0" w:color="auto"/>
        <w:right w:val="none" w:sz="0" w:space="0" w:color="auto"/>
      </w:divBdr>
    </w:div>
    <w:div w:id="1478306344">
      <w:bodyDiv w:val="1"/>
      <w:marLeft w:val="0"/>
      <w:marRight w:val="0"/>
      <w:marTop w:val="0"/>
      <w:marBottom w:val="0"/>
      <w:divBdr>
        <w:top w:val="none" w:sz="0" w:space="0" w:color="auto"/>
        <w:left w:val="none" w:sz="0" w:space="0" w:color="auto"/>
        <w:bottom w:val="none" w:sz="0" w:space="0" w:color="auto"/>
        <w:right w:val="none" w:sz="0" w:space="0" w:color="auto"/>
      </w:divBdr>
    </w:div>
    <w:div w:id="1478571143">
      <w:bodyDiv w:val="1"/>
      <w:marLeft w:val="0"/>
      <w:marRight w:val="0"/>
      <w:marTop w:val="0"/>
      <w:marBottom w:val="0"/>
      <w:divBdr>
        <w:top w:val="none" w:sz="0" w:space="0" w:color="auto"/>
        <w:left w:val="none" w:sz="0" w:space="0" w:color="auto"/>
        <w:bottom w:val="none" w:sz="0" w:space="0" w:color="auto"/>
        <w:right w:val="none" w:sz="0" w:space="0" w:color="auto"/>
      </w:divBdr>
    </w:div>
    <w:div w:id="1478643100">
      <w:bodyDiv w:val="1"/>
      <w:marLeft w:val="0"/>
      <w:marRight w:val="0"/>
      <w:marTop w:val="0"/>
      <w:marBottom w:val="0"/>
      <w:divBdr>
        <w:top w:val="none" w:sz="0" w:space="0" w:color="auto"/>
        <w:left w:val="none" w:sz="0" w:space="0" w:color="auto"/>
        <w:bottom w:val="none" w:sz="0" w:space="0" w:color="auto"/>
        <w:right w:val="none" w:sz="0" w:space="0" w:color="auto"/>
      </w:divBdr>
    </w:div>
    <w:div w:id="1479224712">
      <w:bodyDiv w:val="1"/>
      <w:marLeft w:val="0"/>
      <w:marRight w:val="0"/>
      <w:marTop w:val="0"/>
      <w:marBottom w:val="0"/>
      <w:divBdr>
        <w:top w:val="none" w:sz="0" w:space="0" w:color="auto"/>
        <w:left w:val="none" w:sz="0" w:space="0" w:color="auto"/>
        <w:bottom w:val="none" w:sz="0" w:space="0" w:color="auto"/>
        <w:right w:val="none" w:sz="0" w:space="0" w:color="auto"/>
      </w:divBdr>
    </w:div>
    <w:div w:id="1480415487">
      <w:bodyDiv w:val="1"/>
      <w:marLeft w:val="0"/>
      <w:marRight w:val="0"/>
      <w:marTop w:val="0"/>
      <w:marBottom w:val="0"/>
      <w:divBdr>
        <w:top w:val="none" w:sz="0" w:space="0" w:color="auto"/>
        <w:left w:val="none" w:sz="0" w:space="0" w:color="auto"/>
        <w:bottom w:val="none" w:sz="0" w:space="0" w:color="auto"/>
        <w:right w:val="none" w:sz="0" w:space="0" w:color="auto"/>
      </w:divBdr>
    </w:div>
    <w:div w:id="1480462113">
      <w:bodyDiv w:val="1"/>
      <w:marLeft w:val="0"/>
      <w:marRight w:val="0"/>
      <w:marTop w:val="0"/>
      <w:marBottom w:val="0"/>
      <w:divBdr>
        <w:top w:val="none" w:sz="0" w:space="0" w:color="auto"/>
        <w:left w:val="none" w:sz="0" w:space="0" w:color="auto"/>
        <w:bottom w:val="none" w:sz="0" w:space="0" w:color="auto"/>
        <w:right w:val="none" w:sz="0" w:space="0" w:color="auto"/>
      </w:divBdr>
    </w:div>
    <w:div w:id="1481581763">
      <w:bodyDiv w:val="1"/>
      <w:marLeft w:val="0"/>
      <w:marRight w:val="0"/>
      <w:marTop w:val="0"/>
      <w:marBottom w:val="0"/>
      <w:divBdr>
        <w:top w:val="none" w:sz="0" w:space="0" w:color="auto"/>
        <w:left w:val="none" w:sz="0" w:space="0" w:color="auto"/>
        <w:bottom w:val="none" w:sz="0" w:space="0" w:color="auto"/>
        <w:right w:val="none" w:sz="0" w:space="0" w:color="auto"/>
      </w:divBdr>
    </w:div>
    <w:div w:id="1482499165">
      <w:bodyDiv w:val="1"/>
      <w:marLeft w:val="0"/>
      <w:marRight w:val="0"/>
      <w:marTop w:val="0"/>
      <w:marBottom w:val="0"/>
      <w:divBdr>
        <w:top w:val="none" w:sz="0" w:space="0" w:color="auto"/>
        <w:left w:val="none" w:sz="0" w:space="0" w:color="auto"/>
        <w:bottom w:val="none" w:sz="0" w:space="0" w:color="auto"/>
        <w:right w:val="none" w:sz="0" w:space="0" w:color="auto"/>
      </w:divBdr>
    </w:div>
    <w:div w:id="1483277539">
      <w:bodyDiv w:val="1"/>
      <w:marLeft w:val="0"/>
      <w:marRight w:val="0"/>
      <w:marTop w:val="0"/>
      <w:marBottom w:val="0"/>
      <w:divBdr>
        <w:top w:val="none" w:sz="0" w:space="0" w:color="auto"/>
        <w:left w:val="none" w:sz="0" w:space="0" w:color="auto"/>
        <w:bottom w:val="none" w:sz="0" w:space="0" w:color="auto"/>
        <w:right w:val="none" w:sz="0" w:space="0" w:color="auto"/>
      </w:divBdr>
    </w:div>
    <w:div w:id="1483543656">
      <w:bodyDiv w:val="1"/>
      <w:marLeft w:val="0"/>
      <w:marRight w:val="0"/>
      <w:marTop w:val="0"/>
      <w:marBottom w:val="0"/>
      <w:divBdr>
        <w:top w:val="none" w:sz="0" w:space="0" w:color="auto"/>
        <w:left w:val="none" w:sz="0" w:space="0" w:color="auto"/>
        <w:bottom w:val="none" w:sz="0" w:space="0" w:color="auto"/>
        <w:right w:val="none" w:sz="0" w:space="0" w:color="auto"/>
      </w:divBdr>
    </w:div>
    <w:div w:id="1484007920">
      <w:bodyDiv w:val="1"/>
      <w:marLeft w:val="0"/>
      <w:marRight w:val="0"/>
      <w:marTop w:val="0"/>
      <w:marBottom w:val="0"/>
      <w:divBdr>
        <w:top w:val="none" w:sz="0" w:space="0" w:color="auto"/>
        <w:left w:val="none" w:sz="0" w:space="0" w:color="auto"/>
        <w:bottom w:val="none" w:sz="0" w:space="0" w:color="auto"/>
        <w:right w:val="none" w:sz="0" w:space="0" w:color="auto"/>
      </w:divBdr>
    </w:div>
    <w:div w:id="1484390835">
      <w:bodyDiv w:val="1"/>
      <w:marLeft w:val="0"/>
      <w:marRight w:val="0"/>
      <w:marTop w:val="0"/>
      <w:marBottom w:val="0"/>
      <w:divBdr>
        <w:top w:val="none" w:sz="0" w:space="0" w:color="auto"/>
        <w:left w:val="none" w:sz="0" w:space="0" w:color="auto"/>
        <w:bottom w:val="none" w:sz="0" w:space="0" w:color="auto"/>
        <w:right w:val="none" w:sz="0" w:space="0" w:color="auto"/>
      </w:divBdr>
    </w:div>
    <w:div w:id="1484541423">
      <w:bodyDiv w:val="1"/>
      <w:marLeft w:val="0"/>
      <w:marRight w:val="0"/>
      <w:marTop w:val="0"/>
      <w:marBottom w:val="0"/>
      <w:divBdr>
        <w:top w:val="none" w:sz="0" w:space="0" w:color="auto"/>
        <w:left w:val="none" w:sz="0" w:space="0" w:color="auto"/>
        <w:bottom w:val="none" w:sz="0" w:space="0" w:color="auto"/>
        <w:right w:val="none" w:sz="0" w:space="0" w:color="auto"/>
      </w:divBdr>
    </w:div>
    <w:div w:id="1484548257">
      <w:bodyDiv w:val="1"/>
      <w:marLeft w:val="0"/>
      <w:marRight w:val="0"/>
      <w:marTop w:val="0"/>
      <w:marBottom w:val="0"/>
      <w:divBdr>
        <w:top w:val="none" w:sz="0" w:space="0" w:color="auto"/>
        <w:left w:val="none" w:sz="0" w:space="0" w:color="auto"/>
        <w:bottom w:val="none" w:sz="0" w:space="0" w:color="auto"/>
        <w:right w:val="none" w:sz="0" w:space="0" w:color="auto"/>
      </w:divBdr>
    </w:div>
    <w:div w:id="1485050253">
      <w:bodyDiv w:val="1"/>
      <w:marLeft w:val="0"/>
      <w:marRight w:val="0"/>
      <w:marTop w:val="0"/>
      <w:marBottom w:val="0"/>
      <w:divBdr>
        <w:top w:val="none" w:sz="0" w:space="0" w:color="auto"/>
        <w:left w:val="none" w:sz="0" w:space="0" w:color="auto"/>
        <w:bottom w:val="none" w:sz="0" w:space="0" w:color="auto"/>
        <w:right w:val="none" w:sz="0" w:space="0" w:color="auto"/>
      </w:divBdr>
    </w:div>
    <w:div w:id="1485195827">
      <w:bodyDiv w:val="1"/>
      <w:marLeft w:val="0"/>
      <w:marRight w:val="0"/>
      <w:marTop w:val="0"/>
      <w:marBottom w:val="0"/>
      <w:divBdr>
        <w:top w:val="none" w:sz="0" w:space="0" w:color="auto"/>
        <w:left w:val="none" w:sz="0" w:space="0" w:color="auto"/>
        <w:bottom w:val="none" w:sz="0" w:space="0" w:color="auto"/>
        <w:right w:val="none" w:sz="0" w:space="0" w:color="auto"/>
      </w:divBdr>
    </w:div>
    <w:div w:id="1485511186">
      <w:bodyDiv w:val="1"/>
      <w:marLeft w:val="0"/>
      <w:marRight w:val="0"/>
      <w:marTop w:val="0"/>
      <w:marBottom w:val="0"/>
      <w:divBdr>
        <w:top w:val="none" w:sz="0" w:space="0" w:color="auto"/>
        <w:left w:val="none" w:sz="0" w:space="0" w:color="auto"/>
        <w:bottom w:val="none" w:sz="0" w:space="0" w:color="auto"/>
        <w:right w:val="none" w:sz="0" w:space="0" w:color="auto"/>
      </w:divBdr>
    </w:div>
    <w:div w:id="1486043123">
      <w:bodyDiv w:val="1"/>
      <w:marLeft w:val="0"/>
      <w:marRight w:val="0"/>
      <w:marTop w:val="0"/>
      <w:marBottom w:val="0"/>
      <w:divBdr>
        <w:top w:val="none" w:sz="0" w:space="0" w:color="auto"/>
        <w:left w:val="none" w:sz="0" w:space="0" w:color="auto"/>
        <w:bottom w:val="none" w:sz="0" w:space="0" w:color="auto"/>
        <w:right w:val="none" w:sz="0" w:space="0" w:color="auto"/>
      </w:divBdr>
    </w:div>
    <w:div w:id="1487353538">
      <w:bodyDiv w:val="1"/>
      <w:marLeft w:val="0"/>
      <w:marRight w:val="0"/>
      <w:marTop w:val="0"/>
      <w:marBottom w:val="0"/>
      <w:divBdr>
        <w:top w:val="none" w:sz="0" w:space="0" w:color="auto"/>
        <w:left w:val="none" w:sz="0" w:space="0" w:color="auto"/>
        <w:bottom w:val="none" w:sz="0" w:space="0" w:color="auto"/>
        <w:right w:val="none" w:sz="0" w:space="0" w:color="auto"/>
      </w:divBdr>
    </w:div>
    <w:div w:id="1487940540">
      <w:bodyDiv w:val="1"/>
      <w:marLeft w:val="0"/>
      <w:marRight w:val="0"/>
      <w:marTop w:val="0"/>
      <w:marBottom w:val="0"/>
      <w:divBdr>
        <w:top w:val="none" w:sz="0" w:space="0" w:color="auto"/>
        <w:left w:val="none" w:sz="0" w:space="0" w:color="auto"/>
        <w:bottom w:val="none" w:sz="0" w:space="0" w:color="auto"/>
        <w:right w:val="none" w:sz="0" w:space="0" w:color="auto"/>
      </w:divBdr>
    </w:div>
    <w:div w:id="1489204537">
      <w:bodyDiv w:val="1"/>
      <w:marLeft w:val="0"/>
      <w:marRight w:val="0"/>
      <w:marTop w:val="0"/>
      <w:marBottom w:val="0"/>
      <w:divBdr>
        <w:top w:val="none" w:sz="0" w:space="0" w:color="auto"/>
        <w:left w:val="none" w:sz="0" w:space="0" w:color="auto"/>
        <w:bottom w:val="none" w:sz="0" w:space="0" w:color="auto"/>
        <w:right w:val="none" w:sz="0" w:space="0" w:color="auto"/>
      </w:divBdr>
    </w:div>
    <w:div w:id="1489514110">
      <w:bodyDiv w:val="1"/>
      <w:marLeft w:val="0"/>
      <w:marRight w:val="0"/>
      <w:marTop w:val="0"/>
      <w:marBottom w:val="0"/>
      <w:divBdr>
        <w:top w:val="none" w:sz="0" w:space="0" w:color="auto"/>
        <w:left w:val="none" w:sz="0" w:space="0" w:color="auto"/>
        <w:bottom w:val="none" w:sz="0" w:space="0" w:color="auto"/>
        <w:right w:val="none" w:sz="0" w:space="0" w:color="auto"/>
      </w:divBdr>
    </w:div>
    <w:div w:id="1490170532">
      <w:bodyDiv w:val="1"/>
      <w:marLeft w:val="0"/>
      <w:marRight w:val="0"/>
      <w:marTop w:val="0"/>
      <w:marBottom w:val="0"/>
      <w:divBdr>
        <w:top w:val="none" w:sz="0" w:space="0" w:color="auto"/>
        <w:left w:val="none" w:sz="0" w:space="0" w:color="auto"/>
        <w:bottom w:val="none" w:sz="0" w:space="0" w:color="auto"/>
        <w:right w:val="none" w:sz="0" w:space="0" w:color="auto"/>
      </w:divBdr>
    </w:div>
    <w:div w:id="1490437895">
      <w:bodyDiv w:val="1"/>
      <w:marLeft w:val="0"/>
      <w:marRight w:val="0"/>
      <w:marTop w:val="0"/>
      <w:marBottom w:val="0"/>
      <w:divBdr>
        <w:top w:val="none" w:sz="0" w:space="0" w:color="auto"/>
        <w:left w:val="none" w:sz="0" w:space="0" w:color="auto"/>
        <w:bottom w:val="none" w:sz="0" w:space="0" w:color="auto"/>
        <w:right w:val="none" w:sz="0" w:space="0" w:color="auto"/>
      </w:divBdr>
    </w:div>
    <w:div w:id="1490900320">
      <w:bodyDiv w:val="1"/>
      <w:marLeft w:val="0"/>
      <w:marRight w:val="0"/>
      <w:marTop w:val="0"/>
      <w:marBottom w:val="0"/>
      <w:divBdr>
        <w:top w:val="none" w:sz="0" w:space="0" w:color="auto"/>
        <w:left w:val="none" w:sz="0" w:space="0" w:color="auto"/>
        <w:bottom w:val="none" w:sz="0" w:space="0" w:color="auto"/>
        <w:right w:val="none" w:sz="0" w:space="0" w:color="auto"/>
      </w:divBdr>
    </w:div>
    <w:div w:id="1491292023">
      <w:bodyDiv w:val="1"/>
      <w:marLeft w:val="0"/>
      <w:marRight w:val="0"/>
      <w:marTop w:val="0"/>
      <w:marBottom w:val="0"/>
      <w:divBdr>
        <w:top w:val="none" w:sz="0" w:space="0" w:color="auto"/>
        <w:left w:val="none" w:sz="0" w:space="0" w:color="auto"/>
        <w:bottom w:val="none" w:sz="0" w:space="0" w:color="auto"/>
        <w:right w:val="none" w:sz="0" w:space="0" w:color="auto"/>
      </w:divBdr>
    </w:div>
    <w:div w:id="1491403600">
      <w:bodyDiv w:val="1"/>
      <w:marLeft w:val="0"/>
      <w:marRight w:val="0"/>
      <w:marTop w:val="0"/>
      <w:marBottom w:val="0"/>
      <w:divBdr>
        <w:top w:val="none" w:sz="0" w:space="0" w:color="auto"/>
        <w:left w:val="none" w:sz="0" w:space="0" w:color="auto"/>
        <w:bottom w:val="none" w:sz="0" w:space="0" w:color="auto"/>
        <w:right w:val="none" w:sz="0" w:space="0" w:color="auto"/>
      </w:divBdr>
    </w:div>
    <w:div w:id="1491404818">
      <w:bodyDiv w:val="1"/>
      <w:marLeft w:val="0"/>
      <w:marRight w:val="0"/>
      <w:marTop w:val="0"/>
      <w:marBottom w:val="0"/>
      <w:divBdr>
        <w:top w:val="none" w:sz="0" w:space="0" w:color="auto"/>
        <w:left w:val="none" w:sz="0" w:space="0" w:color="auto"/>
        <w:bottom w:val="none" w:sz="0" w:space="0" w:color="auto"/>
        <w:right w:val="none" w:sz="0" w:space="0" w:color="auto"/>
      </w:divBdr>
    </w:div>
    <w:div w:id="1491407093">
      <w:bodyDiv w:val="1"/>
      <w:marLeft w:val="0"/>
      <w:marRight w:val="0"/>
      <w:marTop w:val="0"/>
      <w:marBottom w:val="0"/>
      <w:divBdr>
        <w:top w:val="none" w:sz="0" w:space="0" w:color="auto"/>
        <w:left w:val="none" w:sz="0" w:space="0" w:color="auto"/>
        <w:bottom w:val="none" w:sz="0" w:space="0" w:color="auto"/>
        <w:right w:val="none" w:sz="0" w:space="0" w:color="auto"/>
      </w:divBdr>
    </w:div>
    <w:div w:id="1491600454">
      <w:bodyDiv w:val="1"/>
      <w:marLeft w:val="0"/>
      <w:marRight w:val="0"/>
      <w:marTop w:val="0"/>
      <w:marBottom w:val="0"/>
      <w:divBdr>
        <w:top w:val="none" w:sz="0" w:space="0" w:color="auto"/>
        <w:left w:val="none" w:sz="0" w:space="0" w:color="auto"/>
        <w:bottom w:val="none" w:sz="0" w:space="0" w:color="auto"/>
        <w:right w:val="none" w:sz="0" w:space="0" w:color="auto"/>
      </w:divBdr>
    </w:div>
    <w:div w:id="1491671133">
      <w:bodyDiv w:val="1"/>
      <w:marLeft w:val="0"/>
      <w:marRight w:val="0"/>
      <w:marTop w:val="0"/>
      <w:marBottom w:val="0"/>
      <w:divBdr>
        <w:top w:val="none" w:sz="0" w:space="0" w:color="auto"/>
        <w:left w:val="none" w:sz="0" w:space="0" w:color="auto"/>
        <w:bottom w:val="none" w:sz="0" w:space="0" w:color="auto"/>
        <w:right w:val="none" w:sz="0" w:space="0" w:color="auto"/>
      </w:divBdr>
    </w:div>
    <w:div w:id="1492286876">
      <w:bodyDiv w:val="1"/>
      <w:marLeft w:val="0"/>
      <w:marRight w:val="0"/>
      <w:marTop w:val="0"/>
      <w:marBottom w:val="0"/>
      <w:divBdr>
        <w:top w:val="none" w:sz="0" w:space="0" w:color="auto"/>
        <w:left w:val="none" w:sz="0" w:space="0" w:color="auto"/>
        <w:bottom w:val="none" w:sz="0" w:space="0" w:color="auto"/>
        <w:right w:val="none" w:sz="0" w:space="0" w:color="auto"/>
      </w:divBdr>
    </w:div>
    <w:div w:id="1493376232">
      <w:bodyDiv w:val="1"/>
      <w:marLeft w:val="0"/>
      <w:marRight w:val="0"/>
      <w:marTop w:val="0"/>
      <w:marBottom w:val="0"/>
      <w:divBdr>
        <w:top w:val="none" w:sz="0" w:space="0" w:color="auto"/>
        <w:left w:val="none" w:sz="0" w:space="0" w:color="auto"/>
        <w:bottom w:val="none" w:sz="0" w:space="0" w:color="auto"/>
        <w:right w:val="none" w:sz="0" w:space="0" w:color="auto"/>
      </w:divBdr>
    </w:div>
    <w:div w:id="1494564877">
      <w:bodyDiv w:val="1"/>
      <w:marLeft w:val="0"/>
      <w:marRight w:val="0"/>
      <w:marTop w:val="0"/>
      <w:marBottom w:val="0"/>
      <w:divBdr>
        <w:top w:val="none" w:sz="0" w:space="0" w:color="auto"/>
        <w:left w:val="none" w:sz="0" w:space="0" w:color="auto"/>
        <w:bottom w:val="none" w:sz="0" w:space="0" w:color="auto"/>
        <w:right w:val="none" w:sz="0" w:space="0" w:color="auto"/>
      </w:divBdr>
    </w:div>
    <w:div w:id="1495105035">
      <w:bodyDiv w:val="1"/>
      <w:marLeft w:val="0"/>
      <w:marRight w:val="0"/>
      <w:marTop w:val="0"/>
      <w:marBottom w:val="0"/>
      <w:divBdr>
        <w:top w:val="none" w:sz="0" w:space="0" w:color="auto"/>
        <w:left w:val="none" w:sz="0" w:space="0" w:color="auto"/>
        <w:bottom w:val="none" w:sz="0" w:space="0" w:color="auto"/>
        <w:right w:val="none" w:sz="0" w:space="0" w:color="auto"/>
      </w:divBdr>
    </w:div>
    <w:div w:id="1495336633">
      <w:bodyDiv w:val="1"/>
      <w:marLeft w:val="0"/>
      <w:marRight w:val="0"/>
      <w:marTop w:val="0"/>
      <w:marBottom w:val="0"/>
      <w:divBdr>
        <w:top w:val="none" w:sz="0" w:space="0" w:color="auto"/>
        <w:left w:val="none" w:sz="0" w:space="0" w:color="auto"/>
        <w:bottom w:val="none" w:sz="0" w:space="0" w:color="auto"/>
        <w:right w:val="none" w:sz="0" w:space="0" w:color="auto"/>
      </w:divBdr>
    </w:div>
    <w:div w:id="1495343748">
      <w:bodyDiv w:val="1"/>
      <w:marLeft w:val="0"/>
      <w:marRight w:val="0"/>
      <w:marTop w:val="0"/>
      <w:marBottom w:val="0"/>
      <w:divBdr>
        <w:top w:val="none" w:sz="0" w:space="0" w:color="auto"/>
        <w:left w:val="none" w:sz="0" w:space="0" w:color="auto"/>
        <w:bottom w:val="none" w:sz="0" w:space="0" w:color="auto"/>
        <w:right w:val="none" w:sz="0" w:space="0" w:color="auto"/>
      </w:divBdr>
    </w:div>
    <w:div w:id="1495417585">
      <w:bodyDiv w:val="1"/>
      <w:marLeft w:val="0"/>
      <w:marRight w:val="0"/>
      <w:marTop w:val="0"/>
      <w:marBottom w:val="0"/>
      <w:divBdr>
        <w:top w:val="none" w:sz="0" w:space="0" w:color="auto"/>
        <w:left w:val="none" w:sz="0" w:space="0" w:color="auto"/>
        <w:bottom w:val="none" w:sz="0" w:space="0" w:color="auto"/>
        <w:right w:val="none" w:sz="0" w:space="0" w:color="auto"/>
      </w:divBdr>
    </w:div>
    <w:div w:id="1496217061">
      <w:bodyDiv w:val="1"/>
      <w:marLeft w:val="0"/>
      <w:marRight w:val="0"/>
      <w:marTop w:val="0"/>
      <w:marBottom w:val="0"/>
      <w:divBdr>
        <w:top w:val="none" w:sz="0" w:space="0" w:color="auto"/>
        <w:left w:val="none" w:sz="0" w:space="0" w:color="auto"/>
        <w:bottom w:val="none" w:sz="0" w:space="0" w:color="auto"/>
        <w:right w:val="none" w:sz="0" w:space="0" w:color="auto"/>
      </w:divBdr>
    </w:div>
    <w:div w:id="1496456322">
      <w:bodyDiv w:val="1"/>
      <w:marLeft w:val="0"/>
      <w:marRight w:val="0"/>
      <w:marTop w:val="0"/>
      <w:marBottom w:val="0"/>
      <w:divBdr>
        <w:top w:val="none" w:sz="0" w:space="0" w:color="auto"/>
        <w:left w:val="none" w:sz="0" w:space="0" w:color="auto"/>
        <w:bottom w:val="none" w:sz="0" w:space="0" w:color="auto"/>
        <w:right w:val="none" w:sz="0" w:space="0" w:color="auto"/>
      </w:divBdr>
    </w:div>
    <w:div w:id="1496460992">
      <w:bodyDiv w:val="1"/>
      <w:marLeft w:val="0"/>
      <w:marRight w:val="0"/>
      <w:marTop w:val="0"/>
      <w:marBottom w:val="0"/>
      <w:divBdr>
        <w:top w:val="none" w:sz="0" w:space="0" w:color="auto"/>
        <w:left w:val="none" w:sz="0" w:space="0" w:color="auto"/>
        <w:bottom w:val="none" w:sz="0" w:space="0" w:color="auto"/>
        <w:right w:val="none" w:sz="0" w:space="0" w:color="auto"/>
      </w:divBdr>
    </w:div>
    <w:div w:id="1496998355">
      <w:bodyDiv w:val="1"/>
      <w:marLeft w:val="0"/>
      <w:marRight w:val="0"/>
      <w:marTop w:val="0"/>
      <w:marBottom w:val="0"/>
      <w:divBdr>
        <w:top w:val="none" w:sz="0" w:space="0" w:color="auto"/>
        <w:left w:val="none" w:sz="0" w:space="0" w:color="auto"/>
        <w:bottom w:val="none" w:sz="0" w:space="0" w:color="auto"/>
        <w:right w:val="none" w:sz="0" w:space="0" w:color="auto"/>
      </w:divBdr>
    </w:div>
    <w:div w:id="1497648832">
      <w:bodyDiv w:val="1"/>
      <w:marLeft w:val="0"/>
      <w:marRight w:val="0"/>
      <w:marTop w:val="0"/>
      <w:marBottom w:val="0"/>
      <w:divBdr>
        <w:top w:val="none" w:sz="0" w:space="0" w:color="auto"/>
        <w:left w:val="none" w:sz="0" w:space="0" w:color="auto"/>
        <w:bottom w:val="none" w:sz="0" w:space="0" w:color="auto"/>
        <w:right w:val="none" w:sz="0" w:space="0" w:color="auto"/>
      </w:divBdr>
    </w:div>
    <w:div w:id="1497844217">
      <w:bodyDiv w:val="1"/>
      <w:marLeft w:val="0"/>
      <w:marRight w:val="0"/>
      <w:marTop w:val="0"/>
      <w:marBottom w:val="0"/>
      <w:divBdr>
        <w:top w:val="none" w:sz="0" w:space="0" w:color="auto"/>
        <w:left w:val="none" w:sz="0" w:space="0" w:color="auto"/>
        <w:bottom w:val="none" w:sz="0" w:space="0" w:color="auto"/>
        <w:right w:val="none" w:sz="0" w:space="0" w:color="auto"/>
      </w:divBdr>
    </w:div>
    <w:div w:id="1498764861">
      <w:bodyDiv w:val="1"/>
      <w:marLeft w:val="0"/>
      <w:marRight w:val="0"/>
      <w:marTop w:val="0"/>
      <w:marBottom w:val="0"/>
      <w:divBdr>
        <w:top w:val="none" w:sz="0" w:space="0" w:color="auto"/>
        <w:left w:val="none" w:sz="0" w:space="0" w:color="auto"/>
        <w:bottom w:val="none" w:sz="0" w:space="0" w:color="auto"/>
        <w:right w:val="none" w:sz="0" w:space="0" w:color="auto"/>
      </w:divBdr>
    </w:div>
    <w:div w:id="1499033768">
      <w:bodyDiv w:val="1"/>
      <w:marLeft w:val="0"/>
      <w:marRight w:val="0"/>
      <w:marTop w:val="0"/>
      <w:marBottom w:val="0"/>
      <w:divBdr>
        <w:top w:val="none" w:sz="0" w:space="0" w:color="auto"/>
        <w:left w:val="none" w:sz="0" w:space="0" w:color="auto"/>
        <w:bottom w:val="none" w:sz="0" w:space="0" w:color="auto"/>
        <w:right w:val="none" w:sz="0" w:space="0" w:color="auto"/>
      </w:divBdr>
    </w:div>
    <w:div w:id="1499078466">
      <w:bodyDiv w:val="1"/>
      <w:marLeft w:val="0"/>
      <w:marRight w:val="0"/>
      <w:marTop w:val="0"/>
      <w:marBottom w:val="0"/>
      <w:divBdr>
        <w:top w:val="none" w:sz="0" w:space="0" w:color="auto"/>
        <w:left w:val="none" w:sz="0" w:space="0" w:color="auto"/>
        <w:bottom w:val="none" w:sz="0" w:space="0" w:color="auto"/>
        <w:right w:val="none" w:sz="0" w:space="0" w:color="auto"/>
      </w:divBdr>
    </w:div>
    <w:div w:id="1500151007">
      <w:bodyDiv w:val="1"/>
      <w:marLeft w:val="0"/>
      <w:marRight w:val="0"/>
      <w:marTop w:val="0"/>
      <w:marBottom w:val="0"/>
      <w:divBdr>
        <w:top w:val="none" w:sz="0" w:space="0" w:color="auto"/>
        <w:left w:val="none" w:sz="0" w:space="0" w:color="auto"/>
        <w:bottom w:val="none" w:sz="0" w:space="0" w:color="auto"/>
        <w:right w:val="none" w:sz="0" w:space="0" w:color="auto"/>
      </w:divBdr>
    </w:div>
    <w:div w:id="1500582644">
      <w:bodyDiv w:val="1"/>
      <w:marLeft w:val="0"/>
      <w:marRight w:val="0"/>
      <w:marTop w:val="0"/>
      <w:marBottom w:val="0"/>
      <w:divBdr>
        <w:top w:val="none" w:sz="0" w:space="0" w:color="auto"/>
        <w:left w:val="none" w:sz="0" w:space="0" w:color="auto"/>
        <w:bottom w:val="none" w:sz="0" w:space="0" w:color="auto"/>
        <w:right w:val="none" w:sz="0" w:space="0" w:color="auto"/>
      </w:divBdr>
    </w:div>
    <w:div w:id="1500734255">
      <w:bodyDiv w:val="1"/>
      <w:marLeft w:val="0"/>
      <w:marRight w:val="0"/>
      <w:marTop w:val="0"/>
      <w:marBottom w:val="0"/>
      <w:divBdr>
        <w:top w:val="none" w:sz="0" w:space="0" w:color="auto"/>
        <w:left w:val="none" w:sz="0" w:space="0" w:color="auto"/>
        <w:bottom w:val="none" w:sz="0" w:space="0" w:color="auto"/>
        <w:right w:val="none" w:sz="0" w:space="0" w:color="auto"/>
      </w:divBdr>
    </w:div>
    <w:div w:id="1501312410">
      <w:bodyDiv w:val="1"/>
      <w:marLeft w:val="0"/>
      <w:marRight w:val="0"/>
      <w:marTop w:val="0"/>
      <w:marBottom w:val="0"/>
      <w:divBdr>
        <w:top w:val="none" w:sz="0" w:space="0" w:color="auto"/>
        <w:left w:val="none" w:sz="0" w:space="0" w:color="auto"/>
        <w:bottom w:val="none" w:sz="0" w:space="0" w:color="auto"/>
        <w:right w:val="none" w:sz="0" w:space="0" w:color="auto"/>
      </w:divBdr>
    </w:div>
    <w:div w:id="1501577659">
      <w:bodyDiv w:val="1"/>
      <w:marLeft w:val="0"/>
      <w:marRight w:val="0"/>
      <w:marTop w:val="0"/>
      <w:marBottom w:val="0"/>
      <w:divBdr>
        <w:top w:val="none" w:sz="0" w:space="0" w:color="auto"/>
        <w:left w:val="none" w:sz="0" w:space="0" w:color="auto"/>
        <w:bottom w:val="none" w:sz="0" w:space="0" w:color="auto"/>
        <w:right w:val="none" w:sz="0" w:space="0" w:color="auto"/>
      </w:divBdr>
    </w:div>
    <w:div w:id="1501579518">
      <w:bodyDiv w:val="1"/>
      <w:marLeft w:val="0"/>
      <w:marRight w:val="0"/>
      <w:marTop w:val="0"/>
      <w:marBottom w:val="0"/>
      <w:divBdr>
        <w:top w:val="none" w:sz="0" w:space="0" w:color="auto"/>
        <w:left w:val="none" w:sz="0" w:space="0" w:color="auto"/>
        <w:bottom w:val="none" w:sz="0" w:space="0" w:color="auto"/>
        <w:right w:val="none" w:sz="0" w:space="0" w:color="auto"/>
      </w:divBdr>
    </w:div>
    <w:div w:id="1502086291">
      <w:bodyDiv w:val="1"/>
      <w:marLeft w:val="0"/>
      <w:marRight w:val="0"/>
      <w:marTop w:val="0"/>
      <w:marBottom w:val="0"/>
      <w:divBdr>
        <w:top w:val="none" w:sz="0" w:space="0" w:color="auto"/>
        <w:left w:val="none" w:sz="0" w:space="0" w:color="auto"/>
        <w:bottom w:val="none" w:sz="0" w:space="0" w:color="auto"/>
        <w:right w:val="none" w:sz="0" w:space="0" w:color="auto"/>
      </w:divBdr>
    </w:div>
    <w:div w:id="1502353382">
      <w:bodyDiv w:val="1"/>
      <w:marLeft w:val="0"/>
      <w:marRight w:val="0"/>
      <w:marTop w:val="0"/>
      <w:marBottom w:val="0"/>
      <w:divBdr>
        <w:top w:val="none" w:sz="0" w:space="0" w:color="auto"/>
        <w:left w:val="none" w:sz="0" w:space="0" w:color="auto"/>
        <w:bottom w:val="none" w:sz="0" w:space="0" w:color="auto"/>
        <w:right w:val="none" w:sz="0" w:space="0" w:color="auto"/>
      </w:divBdr>
    </w:div>
    <w:div w:id="1502546115">
      <w:bodyDiv w:val="1"/>
      <w:marLeft w:val="0"/>
      <w:marRight w:val="0"/>
      <w:marTop w:val="0"/>
      <w:marBottom w:val="0"/>
      <w:divBdr>
        <w:top w:val="none" w:sz="0" w:space="0" w:color="auto"/>
        <w:left w:val="none" w:sz="0" w:space="0" w:color="auto"/>
        <w:bottom w:val="none" w:sz="0" w:space="0" w:color="auto"/>
        <w:right w:val="none" w:sz="0" w:space="0" w:color="auto"/>
      </w:divBdr>
    </w:div>
    <w:div w:id="1502813060">
      <w:bodyDiv w:val="1"/>
      <w:marLeft w:val="0"/>
      <w:marRight w:val="0"/>
      <w:marTop w:val="0"/>
      <w:marBottom w:val="0"/>
      <w:divBdr>
        <w:top w:val="none" w:sz="0" w:space="0" w:color="auto"/>
        <w:left w:val="none" w:sz="0" w:space="0" w:color="auto"/>
        <w:bottom w:val="none" w:sz="0" w:space="0" w:color="auto"/>
        <w:right w:val="none" w:sz="0" w:space="0" w:color="auto"/>
      </w:divBdr>
    </w:div>
    <w:div w:id="1503005792">
      <w:bodyDiv w:val="1"/>
      <w:marLeft w:val="0"/>
      <w:marRight w:val="0"/>
      <w:marTop w:val="0"/>
      <w:marBottom w:val="0"/>
      <w:divBdr>
        <w:top w:val="none" w:sz="0" w:space="0" w:color="auto"/>
        <w:left w:val="none" w:sz="0" w:space="0" w:color="auto"/>
        <w:bottom w:val="none" w:sz="0" w:space="0" w:color="auto"/>
        <w:right w:val="none" w:sz="0" w:space="0" w:color="auto"/>
      </w:divBdr>
    </w:div>
    <w:div w:id="1504467624">
      <w:bodyDiv w:val="1"/>
      <w:marLeft w:val="0"/>
      <w:marRight w:val="0"/>
      <w:marTop w:val="0"/>
      <w:marBottom w:val="0"/>
      <w:divBdr>
        <w:top w:val="none" w:sz="0" w:space="0" w:color="auto"/>
        <w:left w:val="none" w:sz="0" w:space="0" w:color="auto"/>
        <w:bottom w:val="none" w:sz="0" w:space="0" w:color="auto"/>
        <w:right w:val="none" w:sz="0" w:space="0" w:color="auto"/>
      </w:divBdr>
    </w:div>
    <w:div w:id="1508130761">
      <w:bodyDiv w:val="1"/>
      <w:marLeft w:val="0"/>
      <w:marRight w:val="0"/>
      <w:marTop w:val="0"/>
      <w:marBottom w:val="0"/>
      <w:divBdr>
        <w:top w:val="none" w:sz="0" w:space="0" w:color="auto"/>
        <w:left w:val="none" w:sz="0" w:space="0" w:color="auto"/>
        <w:bottom w:val="none" w:sz="0" w:space="0" w:color="auto"/>
        <w:right w:val="none" w:sz="0" w:space="0" w:color="auto"/>
      </w:divBdr>
    </w:div>
    <w:div w:id="1508785011">
      <w:bodyDiv w:val="1"/>
      <w:marLeft w:val="0"/>
      <w:marRight w:val="0"/>
      <w:marTop w:val="0"/>
      <w:marBottom w:val="0"/>
      <w:divBdr>
        <w:top w:val="none" w:sz="0" w:space="0" w:color="auto"/>
        <w:left w:val="none" w:sz="0" w:space="0" w:color="auto"/>
        <w:bottom w:val="none" w:sz="0" w:space="0" w:color="auto"/>
        <w:right w:val="none" w:sz="0" w:space="0" w:color="auto"/>
      </w:divBdr>
    </w:div>
    <w:div w:id="1509321056">
      <w:bodyDiv w:val="1"/>
      <w:marLeft w:val="0"/>
      <w:marRight w:val="0"/>
      <w:marTop w:val="0"/>
      <w:marBottom w:val="0"/>
      <w:divBdr>
        <w:top w:val="none" w:sz="0" w:space="0" w:color="auto"/>
        <w:left w:val="none" w:sz="0" w:space="0" w:color="auto"/>
        <w:bottom w:val="none" w:sz="0" w:space="0" w:color="auto"/>
        <w:right w:val="none" w:sz="0" w:space="0" w:color="auto"/>
      </w:divBdr>
    </w:div>
    <w:div w:id="1509446299">
      <w:bodyDiv w:val="1"/>
      <w:marLeft w:val="0"/>
      <w:marRight w:val="0"/>
      <w:marTop w:val="0"/>
      <w:marBottom w:val="0"/>
      <w:divBdr>
        <w:top w:val="none" w:sz="0" w:space="0" w:color="auto"/>
        <w:left w:val="none" w:sz="0" w:space="0" w:color="auto"/>
        <w:bottom w:val="none" w:sz="0" w:space="0" w:color="auto"/>
        <w:right w:val="none" w:sz="0" w:space="0" w:color="auto"/>
      </w:divBdr>
    </w:div>
    <w:div w:id="1509979802">
      <w:bodyDiv w:val="1"/>
      <w:marLeft w:val="0"/>
      <w:marRight w:val="0"/>
      <w:marTop w:val="0"/>
      <w:marBottom w:val="0"/>
      <w:divBdr>
        <w:top w:val="none" w:sz="0" w:space="0" w:color="auto"/>
        <w:left w:val="none" w:sz="0" w:space="0" w:color="auto"/>
        <w:bottom w:val="none" w:sz="0" w:space="0" w:color="auto"/>
        <w:right w:val="none" w:sz="0" w:space="0" w:color="auto"/>
      </w:divBdr>
    </w:div>
    <w:div w:id="1510636575">
      <w:bodyDiv w:val="1"/>
      <w:marLeft w:val="0"/>
      <w:marRight w:val="0"/>
      <w:marTop w:val="0"/>
      <w:marBottom w:val="0"/>
      <w:divBdr>
        <w:top w:val="none" w:sz="0" w:space="0" w:color="auto"/>
        <w:left w:val="none" w:sz="0" w:space="0" w:color="auto"/>
        <w:bottom w:val="none" w:sz="0" w:space="0" w:color="auto"/>
        <w:right w:val="none" w:sz="0" w:space="0" w:color="auto"/>
      </w:divBdr>
    </w:div>
    <w:div w:id="1510750134">
      <w:bodyDiv w:val="1"/>
      <w:marLeft w:val="0"/>
      <w:marRight w:val="0"/>
      <w:marTop w:val="0"/>
      <w:marBottom w:val="0"/>
      <w:divBdr>
        <w:top w:val="none" w:sz="0" w:space="0" w:color="auto"/>
        <w:left w:val="none" w:sz="0" w:space="0" w:color="auto"/>
        <w:bottom w:val="none" w:sz="0" w:space="0" w:color="auto"/>
        <w:right w:val="none" w:sz="0" w:space="0" w:color="auto"/>
      </w:divBdr>
    </w:div>
    <w:div w:id="1511067182">
      <w:bodyDiv w:val="1"/>
      <w:marLeft w:val="0"/>
      <w:marRight w:val="0"/>
      <w:marTop w:val="0"/>
      <w:marBottom w:val="0"/>
      <w:divBdr>
        <w:top w:val="none" w:sz="0" w:space="0" w:color="auto"/>
        <w:left w:val="none" w:sz="0" w:space="0" w:color="auto"/>
        <w:bottom w:val="none" w:sz="0" w:space="0" w:color="auto"/>
        <w:right w:val="none" w:sz="0" w:space="0" w:color="auto"/>
      </w:divBdr>
    </w:div>
    <w:div w:id="1511143003">
      <w:bodyDiv w:val="1"/>
      <w:marLeft w:val="0"/>
      <w:marRight w:val="0"/>
      <w:marTop w:val="0"/>
      <w:marBottom w:val="0"/>
      <w:divBdr>
        <w:top w:val="none" w:sz="0" w:space="0" w:color="auto"/>
        <w:left w:val="none" w:sz="0" w:space="0" w:color="auto"/>
        <w:bottom w:val="none" w:sz="0" w:space="0" w:color="auto"/>
        <w:right w:val="none" w:sz="0" w:space="0" w:color="auto"/>
      </w:divBdr>
    </w:div>
    <w:div w:id="1511606878">
      <w:bodyDiv w:val="1"/>
      <w:marLeft w:val="0"/>
      <w:marRight w:val="0"/>
      <w:marTop w:val="0"/>
      <w:marBottom w:val="0"/>
      <w:divBdr>
        <w:top w:val="none" w:sz="0" w:space="0" w:color="auto"/>
        <w:left w:val="none" w:sz="0" w:space="0" w:color="auto"/>
        <w:bottom w:val="none" w:sz="0" w:space="0" w:color="auto"/>
        <w:right w:val="none" w:sz="0" w:space="0" w:color="auto"/>
      </w:divBdr>
    </w:div>
    <w:div w:id="1511945745">
      <w:bodyDiv w:val="1"/>
      <w:marLeft w:val="0"/>
      <w:marRight w:val="0"/>
      <w:marTop w:val="0"/>
      <w:marBottom w:val="0"/>
      <w:divBdr>
        <w:top w:val="none" w:sz="0" w:space="0" w:color="auto"/>
        <w:left w:val="none" w:sz="0" w:space="0" w:color="auto"/>
        <w:bottom w:val="none" w:sz="0" w:space="0" w:color="auto"/>
        <w:right w:val="none" w:sz="0" w:space="0" w:color="auto"/>
      </w:divBdr>
    </w:div>
    <w:div w:id="1514026920">
      <w:bodyDiv w:val="1"/>
      <w:marLeft w:val="0"/>
      <w:marRight w:val="0"/>
      <w:marTop w:val="0"/>
      <w:marBottom w:val="0"/>
      <w:divBdr>
        <w:top w:val="none" w:sz="0" w:space="0" w:color="auto"/>
        <w:left w:val="none" w:sz="0" w:space="0" w:color="auto"/>
        <w:bottom w:val="none" w:sz="0" w:space="0" w:color="auto"/>
        <w:right w:val="none" w:sz="0" w:space="0" w:color="auto"/>
      </w:divBdr>
    </w:div>
    <w:div w:id="1514412285">
      <w:bodyDiv w:val="1"/>
      <w:marLeft w:val="0"/>
      <w:marRight w:val="0"/>
      <w:marTop w:val="0"/>
      <w:marBottom w:val="0"/>
      <w:divBdr>
        <w:top w:val="none" w:sz="0" w:space="0" w:color="auto"/>
        <w:left w:val="none" w:sz="0" w:space="0" w:color="auto"/>
        <w:bottom w:val="none" w:sz="0" w:space="0" w:color="auto"/>
        <w:right w:val="none" w:sz="0" w:space="0" w:color="auto"/>
      </w:divBdr>
    </w:div>
    <w:div w:id="1514610719">
      <w:bodyDiv w:val="1"/>
      <w:marLeft w:val="0"/>
      <w:marRight w:val="0"/>
      <w:marTop w:val="0"/>
      <w:marBottom w:val="0"/>
      <w:divBdr>
        <w:top w:val="none" w:sz="0" w:space="0" w:color="auto"/>
        <w:left w:val="none" w:sz="0" w:space="0" w:color="auto"/>
        <w:bottom w:val="none" w:sz="0" w:space="0" w:color="auto"/>
        <w:right w:val="none" w:sz="0" w:space="0" w:color="auto"/>
      </w:divBdr>
    </w:div>
    <w:div w:id="1514613000">
      <w:bodyDiv w:val="1"/>
      <w:marLeft w:val="0"/>
      <w:marRight w:val="0"/>
      <w:marTop w:val="0"/>
      <w:marBottom w:val="0"/>
      <w:divBdr>
        <w:top w:val="none" w:sz="0" w:space="0" w:color="auto"/>
        <w:left w:val="none" w:sz="0" w:space="0" w:color="auto"/>
        <w:bottom w:val="none" w:sz="0" w:space="0" w:color="auto"/>
        <w:right w:val="none" w:sz="0" w:space="0" w:color="auto"/>
      </w:divBdr>
    </w:div>
    <w:div w:id="1514955015">
      <w:bodyDiv w:val="1"/>
      <w:marLeft w:val="0"/>
      <w:marRight w:val="0"/>
      <w:marTop w:val="0"/>
      <w:marBottom w:val="0"/>
      <w:divBdr>
        <w:top w:val="none" w:sz="0" w:space="0" w:color="auto"/>
        <w:left w:val="none" w:sz="0" w:space="0" w:color="auto"/>
        <w:bottom w:val="none" w:sz="0" w:space="0" w:color="auto"/>
        <w:right w:val="none" w:sz="0" w:space="0" w:color="auto"/>
      </w:divBdr>
    </w:div>
    <w:div w:id="1515264603">
      <w:bodyDiv w:val="1"/>
      <w:marLeft w:val="0"/>
      <w:marRight w:val="0"/>
      <w:marTop w:val="0"/>
      <w:marBottom w:val="0"/>
      <w:divBdr>
        <w:top w:val="none" w:sz="0" w:space="0" w:color="auto"/>
        <w:left w:val="none" w:sz="0" w:space="0" w:color="auto"/>
        <w:bottom w:val="none" w:sz="0" w:space="0" w:color="auto"/>
        <w:right w:val="none" w:sz="0" w:space="0" w:color="auto"/>
      </w:divBdr>
    </w:div>
    <w:div w:id="1515417051">
      <w:bodyDiv w:val="1"/>
      <w:marLeft w:val="0"/>
      <w:marRight w:val="0"/>
      <w:marTop w:val="0"/>
      <w:marBottom w:val="0"/>
      <w:divBdr>
        <w:top w:val="none" w:sz="0" w:space="0" w:color="auto"/>
        <w:left w:val="none" w:sz="0" w:space="0" w:color="auto"/>
        <w:bottom w:val="none" w:sz="0" w:space="0" w:color="auto"/>
        <w:right w:val="none" w:sz="0" w:space="0" w:color="auto"/>
      </w:divBdr>
    </w:div>
    <w:div w:id="1516116226">
      <w:bodyDiv w:val="1"/>
      <w:marLeft w:val="0"/>
      <w:marRight w:val="0"/>
      <w:marTop w:val="0"/>
      <w:marBottom w:val="0"/>
      <w:divBdr>
        <w:top w:val="none" w:sz="0" w:space="0" w:color="auto"/>
        <w:left w:val="none" w:sz="0" w:space="0" w:color="auto"/>
        <w:bottom w:val="none" w:sz="0" w:space="0" w:color="auto"/>
        <w:right w:val="none" w:sz="0" w:space="0" w:color="auto"/>
      </w:divBdr>
    </w:div>
    <w:div w:id="1517844148">
      <w:bodyDiv w:val="1"/>
      <w:marLeft w:val="0"/>
      <w:marRight w:val="0"/>
      <w:marTop w:val="0"/>
      <w:marBottom w:val="0"/>
      <w:divBdr>
        <w:top w:val="none" w:sz="0" w:space="0" w:color="auto"/>
        <w:left w:val="none" w:sz="0" w:space="0" w:color="auto"/>
        <w:bottom w:val="none" w:sz="0" w:space="0" w:color="auto"/>
        <w:right w:val="none" w:sz="0" w:space="0" w:color="auto"/>
      </w:divBdr>
    </w:div>
    <w:div w:id="1517844421">
      <w:bodyDiv w:val="1"/>
      <w:marLeft w:val="0"/>
      <w:marRight w:val="0"/>
      <w:marTop w:val="0"/>
      <w:marBottom w:val="0"/>
      <w:divBdr>
        <w:top w:val="none" w:sz="0" w:space="0" w:color="auto"/>
        <w:left w:val="none" w:sz="0" w:space="0" w:color="auto"/>
        <w:bottom w:val="none" w:sz="0" w:space="0" w:color="auto"/>
        <w:right w:val="none" w:sz="0" w:space="0" w:color="auto"/>
      </w:divBdr>
    </w:div>
    <w:div w:id="1518158781">
      <w:bodyDiv w:val="1"/>
      <w:marLeft w:val="0"/>
      <w:marRight w:val="0"/>
      <w:marTop w:val="0"/>
      <w:marBottom w:val="0"/>
      <w:divBdr>
        <w:top w:val="none" w:sz="0" w:space="0" w:color="auto"/>
        <w:left w:val="none" w:sz="0" w:space="0" w:color="auto"/>
        <w:bottom w:val="none" w:sz="0" w:space="0" w:color="auto"/>
        <w:right w:val="none" w:sz="0" w:space="0" w:color="auto"/>
      </w:divBdr>
    </w:div>
    <w:div w:id="1518809250">
      <w:bodyDiv w:val="1"/>
      <w:marLeft w:val="0"/>
      <w:marRight w:val="0"/>
      <w:marTop w:val="0"/>
      <w:marBottom w:val="0"/>
      <w:divBdr>
        <w:top w:val="none" w:sz="0" w:space="0" w:color="auto"/>
        <w:left w:val="none" w:sz="0" w:space="0" w:color="auto"/>
        <w:bottom w:val="none" w:sz="0" w:space="0" w:color="auto"/>
        <w:right w:val="none" w:sz="0" w:space="0" w:color="auto"/>
      </w:divBdr>
    </w:div>
    <w:div w:id="1519075843">
      <w:bodyDiv w:val="1"/>
      <w:marLeft w:val="0"/>
      <w:marRight w:val="0"/>
      <w:marTop w:val="0"/>
      <w:marBottom w:val="0"/>
      <w:divBdr>
        <w:top w:val="none" w:sz="0" w:space="0" w:color="auto"/>
        <w:left w:val="none" w:sz="0" w:space="0" w:color="auto"/>
        <w:bottom w:val="none" w:sz="0" w:space="0" w:color="auto"/>
        <w:right w:val="none" w:sz="0" w:space="0" w:color="auto"/>
      </w:divBdr>
    </w:div>
    <w:div w:id="1519153512">
      <w:bodyDiv w:val="1"/>
      <w:marLeft w:val="0"/>
      <w:marRight w:val="0"/>
      <w:marTop w:val="0"/>
      <w:marBottom w:val="0"/>
      <w:divBdr>
        <w:top w:val="none" w:sz="0" w:space="0" w:color="auto"/>
        <w:left w:val="none" w:sz="0" w:space="0" w:color="auto"/>
        <w:bottom w:val="none" w:sz="0" w:space="0" w:color="auto"/>
        <w:right w:val="none" w:sz="0" w:space="0" w:color="auto"/>
      </w:divBdr>
    </w:div>
    <w:div w:id="1519346441">
      <w:bodyDiv w:val="1"/>
      <w:marLeft w:val="0"/>
      <w:marRight w:val="0"/>
      <w:marTop w:val="0"/>
      <w:marBottom w:val="0"/>
      <w:divBdr>
        <w:top w:val="none" w:sz="0" w:space="0" w:color="auto"/>
        <w:left w:val="none" w:sz="0" w:space="0" w:color="auto"/>
        <w:bottom w:val="none" w:sz="0" w:space="0" w:color="auto"/>
        <w:right w:val="none" w:sz="0" w:space="0" w:color="auto"/>
      </w:divBdr>
    </w:div>
    <w:div w:id="1519730574">
      <w:bodyDiv w:val="1"/>
      <w:marLeft w:val="0"/>
      <w:marRight w:val="0"/>
      <w:marTop w:val="0"/>
      <w:marBottom w:val="0"/>
      <w:divBdr>
        <w:top w:val="none" w:sz="0" w:space="0" w:color="auto"/>
        <w:left w:val="none" w:sz="0" w:space="0" w:color="auto"/>
        <w:bottom w:val="none" w:sz="0" w:space="0" w:color="auto"/>
        <w:right w:val="none" w:sz="0" w:space="0" w:color="auto"/>
      </w:divBdr>
    </w:div>
    <w:div w:id="1520001019">
      <w:bodyDiv w:val="1"/>
      <w:marLeft w:val="0"/>
      <w:marRight w:val="0"/>
      <w:marTop w:val="0"/>
      <w:marBottom w:val="0"/>
      <w:divBdr>
        <w:top w:val="none" w:sz="0" w:space="0" w:color="auto"/>
        <w:left w:val="none" w:sz="0" w:space="0" w:color="auto"/>
        <w:bottom w:val="none" w:sz="0" w:space="0" w:color="auto"/>
        <w:right w:val="none" w:sz="0" w:space="0" w:color="auto"/>
      </w:divBdr>
    </w:div>
    <w:div w:id="1520002735">
      <w:bodyDiv w:val="1"/>
      <w:marLeft w:val="0"/>
      <w:marRight w:val="0"/>
      <w:marTop w:val="0"/>
      <w:marBottom w:val="0"/>
      <w:divBdr>
        <w:top w:val="none" w:sz="0" w:space="0" w:color="auto"/>
        <w:left w:val="none" w:sz="0" w:space="0" w:color="auto"/>
        <w:bottom w:val="none" w:sz="0" w:space="0" w:color="auto"/>
        <w:right w:val="none" w:sz="0" w:space="0" w:color="auto"/>
      </w:divBdr>
    </w:div>
    <w:div w:id="1521553040">
      <w:bodyDiv w:val="1"/>
      <w:marLeft w:val="0"/>
      <w:marRight w:val="0"/>
      <w:marTop w:val="0"/>
      <w:marBottom w:val="0"/>
      <w:divBdr>
        <w:top w:val="none" w:sz="0" w:space="0" w:color="auto"/>
        <w:left w:val="none" w:sz="0" w:space="0" w:color="auto"/>
        <w:bottom w:val="none" w:sz="0" w:space="0" w:color="auto"/>
        <w:right w:val="none" w:sz="0" w:space="0" w:color="auto"/>
      </w:divBdr>
    </w:div>
    <w:div w:id="1521897131">
      <w:bodyDiv w:val="1"/>
      <w:marLeft w:val="0"/>
      <w:marRight w:val="0"/>
      <w:marTop w:val="0"/>
      <w:marBottom w:val="0"/>
      <w:divBdr>
        <w:top w:val="none" w:sz="0" w:space="0" w:color="auto"/>
        <w:left w:val="none" w:sz="0" w:space="0" w:color="auto"/>
        <w:bottom w:val="none" w:sz="0" w:space="0" w:color="auto"/>
        <w:right w:val="none" w:sz="0" w:space="0" w:color="auto"/>
      </w:divBdr>
    </w:div>
    <w:div w:id="1522091639">
      <w:bodyDiv w:val="1"/>
      <w:marLeft w:val="0"/>
      <w:marRight w:val="0"/>
      <w:marTop w:val="0"/>
      <w:marBottom w:val="0"/>
      <w:divBdr>
        <w:top w:val="none" w:sz="0" w:space="0" w:color="auto"/>
        <w:left w:val="none" w:sz="0" w:space="0" w:color="auto"/>
        <w:bottom w:val="none" w:sz="0" w:space="0" w:color="auto"/>
        <w:right w:val="none" w:sz="0" w:space="0" w:color="auto"/>
      </w:divBdr>
    </w:div>
    <w:div w:id="1522356272">
      <w:bodyDiv w:val="1"/>
      <w:marLeft w:val="0"/>
      <w:marRight w:val="0"/>
      <w:marTop w:val="0"/>
      <w:marBottom w:val="0"/>
      <w:divBdr>
        <w:top w:val="none" w:sz="0" w:space="0" w:color="auto"/>
        <w:left w:val="none" w:sz="0" w:space="0" w:color="auto"/>
        <w:bottom w:val="none" w:sz="0" w:space="0" w:color="auto"/>
        <w:right w:val="none" w:sz="0" w:space="0" w:color="auto"/>
      </w:divBdr>
    </w:div>
    <w:div w:id="1522889280">
      <w:bodyDiv w:val="1"/>
      <w:marLeft w:val="0"/>
      <w:marRight w:val="0"/>
      <w:marTop w:val="0"/>
      <w:marBottom w:val="0"/>
      <w:divBdr>
        <w:top w:val="none" w:sz="0" w:space="0" w:color="auto"/>
        <w:left w:val="none" w:sz="0" w:space="0" w:color="auto"/>
        <w:bottom w:val="none" w:sz="0" w:space="0" w:color="auto"/>
        <w:right w:val="none" w:sz="0" w:space="0" w:color="auto"/>
      </w:divBdr>
    </w:div>
    <w:div w:id="1523667150">
      <w:bodyDiv w:val="1"/>
      <w:marLeft w:val="0"/>
      <w:marRight w:val="0"/>
      <w:marTop w:val="0"/>
      <w:marBottom w:val="0"/>
      <w:divBdr>
        <w:top w:val="none" w:sz="0" w:space="0" w:color="auto"/>
        <w:left w:val="none" w:sz="0" w:space="0" w:color="auto"/>
        <w:bottom w:val="none" w:sz="0" w:space="0" w:color="auto"/>
        <w:right w:val="none" w:sz="0" w:space="0" w:color="auto"/>
      </w:divBdr>
    </w:div>
    <w:div w:id="1523788629">
      <w:bodyDiv w:val="1"/>
      <w:marLeft w:val="0"/>
      <w:marRight w:val="0"/>
      <w:marTop w:val="0"/>
      <w:marBottom w:val="0"/>
      <w:divBdr>
        <w:top w:val="none" w:sz="0" w:space="0" w:color="auto"/>
        <w:left w:val="none" w:sz="0" w:space="0" w:color="auto"/>
        <w:bottom w:val="none" w:sz="0" w:space="0" w:color="auto"/>
        <w:right w:val="none" w:sz="0" w:space="0" w:color="auto"/>
      </w:divBdr>
    </w:div>
    <w:div w:id="1524392959">
      <w:bodyDiv w:val="1"/>
      <w:marLeft w:val="0"/>
      <w:marRight w:val="0"/>
      <w:marTop w:val="0"/>
      <w:marBottom w:val="0"/>
      <w:divBdr>
        <w:top w:val="none" w:sz="0" w:space="0" w:color="auto"/>
        <w:left w:val="none" w:sz="0" w:space="0" w:color="auto"/>
        <w:bottom w:val="none" w:sz="0" w:space="0" w:color="auto"/>
        <w:right w:val="none" w:sz="0" w:space="0" w:color="auto"/>
      </w:divBdr>
    </w:div>
    <w:div w:id="1524436068">
      <w:bodyDiv w:val="1"/>
      <w:marLeft w:val="0"/>
      <w:marRight w:val="0"/>
      <w:marTop w:val="0"/>
      <w:marBottom w:val="0"/>
      <w:divBdr>
        <w:top w:val="none" w:sz="0" w:space="0" w:color="auto"/>
        <w:left w:val="none" w:sz="0" w:space="0" w:color="auto"/>
        <w:bottom w:val="none" w:sz="0" w:space="0" w:color="auto"/>
        <w:right w:val="none" w:sz="0" w:space="0" w:color="auto"/>
      </w:divBdr>
    </w:div>
    <w:div w:id="1524828834">
      <w:bodyDiv w:val="1"/>
      <w:marLeft w:val="0"/>
      <w:marRight w:val="0"/>
      <w:marTop w:val="0"/>
      <w:marBottom w:val="0"/>
      <w:divBdr>
        <w:top w:val="none" w:sz="0" w:space="0" w:color="auto"/>
        <w:left w:val="none" w:sz="0" w:space="0" w:color="auto"/>
        <w:bottom w:val="none" w:sz="0" w:space="0" w:color="auto"/>
        <w:right w:val="none" w:sz="0" w:space="0" w:color="auto"/>
      </w:divBdr>
    </w:div>
    <w:div w:id="1525092335">
      <w:bodyDiv w:val="1"/>
      <w:marLeft w:val="0"/>
      <w:marRight w:val="0"/>
      <w:marTop w:val="0"/>
      <w:marBottom w:val="0"/>
      <w:divBdr>
        <w:top w:val="none" w:sz="0" w:space="0" w:color="auto"/>
        <w:left w:val="none" w:sz="0" w:space="0" w:color="auto"/>
        <w:bottom w:val="none" w:sz="0" w:space="0" w:color="auto"/>
        <w:right w:val="none" w:sz="0" w:space="0" w:color="auto"/>
      </w:divBdr>
    </w:div>
    <w:div w:id="1525483656">
      <w:bodyDiv w:val="1"/>
      <w:marLeft w:val="0"/>
      <w:marRight w:val="0"/>
      <w:marTop w:val="0"/>
      <w:marBottom w:val="0"/>
      <w:divBdr>
        <w:top w:val="none" w:sz="0" w:space="0" w:color="auto"/>
        <w:left w:val="none" w:sz="0" w:space="0" w:color="auto"/>
        <w:bottom w:val="none" w:sz="0" w:space="0" w:color="auto"/>
        <w:right w:val="none" w:sz="0" w:space="0" w:color="auto"/>
      </w:divBdr>
    </w:div>
    <w:div w:id="1525821117">
      <w:bodyDiv w:val="1"/>
      <w:marLeft w:val="0"/>
      <w:marRight w:val="0"/>
      <w:marTop w:val="0"/>
      <w:marBottom w:val="0"/>
      <w:divBdr>
        <w:top w:val="none" w:sz="0" w:space="0" w:color="auto"/>
        <w:left w:val="none" w:sz="0" w:space="0" w:color="auto"/>
        <w:bottom w:val="none" w:sz="0" w:space="0" w:color="auto"/>
        <w:right w:val="none" w:sz="0" w:space="0" w:color="auto"/>
      </w:divBdr>
    </w:div>
    <w:div w:id="1526867504">
      <w:bodyDiv w:val="1"/>
      <w:marLeft w:val="0"/>
      <w:marRight w:val="0"/>
      <w:marTop w:val="0"/>
      <w:marBottom w:val="0"/>
      <w:divBdr>
        <w:top w:val="none" w:sz="0" w:space="0" w:color="auto"/>
        <w:left w:val="none" w:sz="0" w:space="0" w:color="auto"/>
        <w:bottom w:val="none" w:sz="0" w:space="0" w:color="auto"/>
        <w:right w:val="none" w:sz="0" w:space="0" w:color="auto"/>
      </w:divBdr>
    </w:div>
    <w:div w:id="1526938747">
      <w:bodyDiv w:val="1"/>
      <w:marLeft w:val="0"/>
      <w:marRight w:val="0"/>
      <w:marTop w:val="0"/>
      <w:marBottom w:val="0"/>
      <w:divBdr>
        <w:top w:val="none" w:sz="0" w:space="0" w:color="auto"/>
        <w:left w:val="none" w:sz="0" w:space="0" w:color="auto"/>
        <w:bottom w:val="none" w:sz="0" w:space="0" w:color="auto"/>
        <w:right w:val="none" w:sz="0" w:space="0" w:color="auto"/>
      </w:divBdr>
    </w:div>
    <w:div w:id="1527521095">
      <w:bodyDiv w:val="1"/>
      <w:marLeft w:val="0"/>
      <w:marRight w:val="0"/>
      <w:marTop w:val="0"/>
      <w:marBottom w:val="0"/>
      <w:divBdr>
        <w:top w:val="none" w:sz="0" w:space="0" w:color="auto"/>
        <w:left w:val="none" w:sz="0" w:space="0" w:color="auto"/>
        <w:bottom w:val="none" w:sz="0" w:space="0" w:color="auto"/>
        <w:right w:val="none" w:sz="0" w:space="0" w:color="auto"/>
      </w:divBdr>
    </w:div>
    <w:div w:id="1527670446">
      <w:bodyDiv w:val="1"/>
      <w:marLeft w:val="0"/>
      <w:marRight w:val="0"/>
      <w:marTop w:val="0"/>
      <w:marBottom w:val="0"/>
      <w:divBdr>
        <w:top w:val="none" w:sz="0" w:space="0" w:color="auto"/>
        <w:left w:val="none" w:sz="0" w:space="0" w:color="auto"/>
        <w:bottom w:val="none" w:sz="0" w:space="0" w:color="auto"/>
        <w:right w:val="none" w:sz="0" w:space="0" w:color="auto"/>
      </w:divBdr>
    </w:div>
    <w:div w:id="1527980289">
      <w:bodyDiv w:val="1"/>
      <w:marLeft w:val="0"/>
      <w:marRight w:val="0"/>
      <w:marTop w:val="0"/>
      <w:marBottom w:val="0"/>
      <w:divBdr>
        <w:top w:val="none" w:sz="0" w:space="0" w:color="auto"/>
        <w:left w:val="none" w:sz="0" w:space="0" w:color="auto"/>
        <w:bottom w:val="none" w:sz="0" w:space="0" w:color="auto"/>
        <w:right w:val="none" w:sz="0" w:space="0" w:color="auto"/>
      </w:divBdr>
    </w:div>
    <w:div w:id="1528173965">
      <w:bodyDiv w:val="1"/>
      <w:marLeft w:val="0"/>
      <w:marRight w:val="0"/>
      <w:marTop w:val="0"/>
      <w:marBottom w:val="0"/>
      <w:divBdr>
        <w:top w:val="none" w:sz="0" w:space="0" w:color="auto"/>
        <w:left w:val="none" w:sz="0" w:space="0" w:color="auto"/>
        <w:bottom w:val="none" w:sz="0" w:space="0" w:color="auto"/>
        <w:right w:val="none" w:sz="0" w:space="0" w:color="auto"/>
      </w:divBdr>
    </w:div>
    <w:div w:id="1528375835">
      <w:bodyDiv w:val="1"/>
      <w:marLeft w:val="0"/>
      <w:marRight w:val="0"/>
      <w:marTop w:val="0"/>
      <w:marBottom w:val="0"/>
      <w:divBdr>
        <w:top w:val="none" w:sz="0" w:space="0" w:color="auto"/>
        <w:left w:val="none" w:sz="0" w:space="0" w:color="auto"/>
        <w:bottom w:val="none" w:sz="0" w:space="0" w:color="auto"/>
        <w:right w:val="none" w:sz="0" w:space="0" w:color="auto"/>
      </w:divBdr>
    </w:div>
    <w:div w:id="1528566501">
      <w:bodyDiv w:val="1"/>
      <w:marLeft w:val="0"/>
      <w:marRight w:val="0"/>
      <w:marTop w:val="0"/>
      <w:marBottom w:val="0"/>
      <w:divBdr>
        <w:top w:val="none" w:sz="0" w:space="0" w:color="auto"/>
        <w:left w:val="none" w:sz="0" w:space="0" w:color="auto"/>
        <w:bottom w:val="none" w:sz="0" w:space="0" w:color="auto"/>
        <w:right w:val="none" w:sz="0" w:space="0" w:color="auto"/>
      </w:divBdr>
    </w:div>
    <w:div w:id="1529291834">
      <w:bodyDiv w:val="1"/>
      <w:marLeft w:val="0"/>
      <w:marRight w:val="0"/>
      <w:marTop w:val="0"/>
      <w:marBottom w:val="0"/>
      <w:divBdr>
        <w:top w:val="none" w:sz="0" w:space="0" w:color="auto"/>
        <w:left w:val="none" w:sz="0" w:space="0" w:color="auto"/>
        <w:bottom w:val="none" w:sz="0" w:space="0" w:color="auto"/>
        <w:right w:val="none" w:sz="0" w:space="0" w:color="auto"/>
      </w:divBdr>
    </w:div>
    <w:div w:id="1529416799">
      <w:bodyDiv w:val="1"/>
      <w:marLeft w:val="0"/>
      <w:marRight w:val="0"/>
      <w:marTop w:val="0"/>
      <w:marBottom w:val="0"/>
      <w:divBdr>
        <w:top w:val="none" w:sz="0" w:space="0" w:color="auto"/>
        <w:left w:val="none" w:sz="0" w:space="0" w:color="auto"/>
        <w:bottom w:val="none" w:sz="0" w:space="0" w:color="auto"/>
        <w:right w:val="none" w:sz="0" w:space="0" w:color="auto"/>
      </w:divBdr>
    </w:div>
    <w:div w:id="1529483588">
      <w:bodyDiv w:val="1"/>
      <w:marLeft w:val="0"/>
      <w:marRight w:val="0"/>
      <w:marTop w:val="0"/>
      <w:marBottom w:val="0"/>
      <w:divBdr>
        <w:top w:val="none" w:sz="0" w:space="0" w:color="auto"/>
        <w:left w:val="none" w:sz="0" w:space="0" w:color="auto"/>
        <w:bottom w:val="none" w:sz="0" w:space="0" w:color="auto"/>
        <w:right w:val="none" w:sz="0" w:space="0" w:color="auto"/>
      </w:divBdr>
    </w:div>
    <w:div w:id="1529637948">
      <w:bodyDiv w:val="1"/>
      <w:marLeft w:val="0"/>
      <w:marRight w:val="0"/>
      <w:marTop w:val="0"/>
      <w:marBottom w:val="0"/>
      <w:divBdr>
        <w:top w:val="none" w:sz="0" w:space="0" w:color="auto"/>
        <w:left w:val="none" w:sz="0" w:space="0" w:color="auto"/>
        <w:bottom w:val="none" w:sz="0" w:space="0" w:color="auto"/>
        <w:right w:val="none" w:sz="0" w:space="0" w:color="auto"/>
      </w:divBdr>
    </w:div>
    <w:div w:id="1530024661">
      <w:bodyDiv w:val="1"/>
      <w:marLeft w:val="0"/>
      <w:marRight w:val="0"/>
      <w:marTop w:val="0"/>
      <w:marBottom w:val="0"/>
      <w:divBdr>
        <w:top w:val="none" w:sz="0" w:space="0" w:color="auto"/>
        <w:left w:val="none" w:sz="0" w:space="0" w:color="auto"/>
        <w:bottom w:val="none" w:sz="0" w:space="0" w:color="auto"/>
        <w:right w:val="none" w:sz="0" w:space="0" w:color="auto"/>
      </w:divBdr>
    </w:div>
    <w:div w:id="1530101547">
      <w:bodyDiv w:val="1"/>
      <w:marLeft w:val="0"/>
      <w:marRight w:val="0"/>
      <w:marTop w:val="0"/>
      <w:marBottom w:val="0"/>
      <w:divBdr>
        <w:top w:val="none" w:sz="0" w:space="0" w:color="auto"/>
        <w:left w:val="none" w:sz="0" w:space="0" w:color="auto"/>
        <w:bottom w:val="none" w:sz="0" w:space="0" w:color="auto"/>
        <w:right w:val="none" w:sz="0" w:space="0" w:color="auto"/>
      </w:divBdr>
    </w:div>
    <w:div w:id="1530945713">
      <w:bodyDiv w:val="1"/>
      <w:marLeft w:val="0"/>
      <w:marRight w:val="0"/>
      <w:marTop w:val="0"/>
      <w:marBottom w:val="0"/>
      <w:divBdr>
        <w:top w:val="none" w:sz="0" w:space="0" w:color="auto"/>
        <w:left w:val="none" w:sz="0" w:space="0" w:color="auto"/>
        <w:bottom w:val="none" w:sz="0" w:space="0" w:color="auto"/>
        <w:right w:val="none" w:sz="0" w:space="0" w:color="auto"/>
      </w:divBdr>
    </w:div>
    <w:div w:id="1531142160">
      <w:bodyDiv w:val="1"/>
      <w:marLeft w:val="0"/>
      <w:marRight w:val="0"/>
      <w:marTop w:val="0"/>
      <w:marBottom w:val="0"/>
      <w:divBdr>
        <w:top w:val="none" w:sz="0" w:space="0" w:color="auto"/>
        <w:left w:val="none" w:sz="0" w:space="0" w:color="auto"/>
        <w:bottom w:val="none" w:sz="0" w:space="0" w:color="auto"/>
        <w:right w:val="none" w:sz="0" w:space="0" w:color="auto"/>
      </w:divBdr>
    </w:div>
    <w:div w:id="1531651522">
      <w:bodyDiv w:val="1"/>
      <w:marLeft w:val="0"/>
      <w:marRight w:val="0"/>
      <w:marTop w:val="0"/>
      <w:marBottom w:val="0"/>
      <w:divBdr>
        <w:top w:val="none" w:sz="0" w:space="0" w:color="auto"/>
        <w:left w:val="none" w:sz="0" w:space="0" w:color="auto"/>
        <w:bottom w:val="none" w:sz="0" w:space="0" w:color="auto"/>
        <w:right w:val="none" w:sz="0" w:space="0" w:color="auto"/>
      </w:divBdr>
    </w:div>
    <w:div w:id="1532182884">
      <w:bodyDiv w:val="1"/>
      <w:marLeft w:val="0"/>
      <w:marRight w:val="0"/>
      <w:marTop w:val="0"/>
      <w:marBottom w:val="0"/>
      <w:divBdr>
        <w:top w:val="none" w:sz="0" w:space="0" w:color="auto"/>
        <w:left w:val="none" w:sz="0" w:space="0" w:color="auto"/>
        <w:bottom w:val="none" w:sz="0" w:space="0" w:color="auto"/>
        <w:right w:val="none" w:sz="0" w:space="0" w:color="auto"/>
      </w:divBdr>
    </w:div>
    <w:div w:id="1532259353">
      <w:bodyDiv w:val="1"/>
      <w:marLeft w:val="0"/>
      <w:marRight w:val="0"/>
      <w:marTop w:val="0"/>
      <w:marBottom w:val="0"/>
      <w:divBdr>
        <w:top w:val="none" w:sz="0" w:space="0" w:color="auto"/>
        <w:left w:val="none" w:sz="0" w:space="0" w:color="auto"/>
        <w:bottom w:val="none" w:sz="0" w:space="0" w:color="auto"/>
        <w:right w:val="none" w:sz="0" w:space="0" w:color="auto"/>
      </w:divBdr>
    </w:div>
    <w:div w:id="1532765707">
      <w:bodyDiv w:val="1"/>
      <w:marLeft w:val="0"/>
      <w:marRight w:val="0"/>
      <w:marTop w:val="0"/>
      <w:marBottom w:val="0"/>
      <w:divBdr>
        <w:top w:val="none" w:sz="0" w:space="0" w:color="auto"/>
        <w:left w:val="none" w:sz="0" w:space="0" w:color="auto"/>
        <w:bottom w:val="none" w:sz="0" w:space="0" w:color="auto"/>
        <w:right w:val="none" w:sz="0" w:space="0" w:color="auto"/>
      </w:divBdr>
    </w:div>
    <w:div w:id="1532835408">
      <w:bodyDiv w:val="1"/>
      <w:marLeft w:val="0"/>
      <w:marRight w:val="0"/>
      <w:marTop w:val="0"/>
      <w:marBottom w:val="0"/>
      <w:divBdr>
        <w:top w:val="none" w:sz="0" w:space="0" w:color="auto"/>
        <w:left w:val="none" w:sz="0" w:space="0" w:color="auto"/>
        <w:bottom w:val="none" w:sz="0" w:space="0" w:color="auto"/>
        <w:right w:val="none" w:sz="0" w:space="0" w:color="auto"/>
      </w:divBdr>
    </w:div>
    <w:div w:id="1532837441">
      <w:bodyDiv w:val="1"/>
      <w:marLeft w:val="0"/>
      <w:marRight w:val="0"/>
      <w:marTop w:val="0"/>
      <w:marBottom w:val="0"/>
      <w:divBdr>
        <w:top w:val="none" w:sz="0" w:space="0" w:color="auto"/>
        <w:left w:val="none" w:sz="0" w:space="0" w:color="auto"/>
        <w:bottom w:val="none" w:sz="0" w:space="0" w:color="auto"/>
        <w:right w:val="none" w:sz="0" w:space="0" w:color="auto"/>
      </w:divBdr>
    </w:div>
    <w:div w:id="1532843884">
      <w:bodyDiv w:val="1"/>
      <w:marLeft w:val="0"/>
      <w:marRight w:val="0"/>
      <w:marTop w:val="0"/>
      <w:marBottom w:val="0"/>
      <w:divBdr>
        <w:top w:val="none" w:sz="0" w:space="0" w:color="auto"/>
        <w:left w:val="none" w:sz="0" w:space="0" w:color="auto"/>
        <w:bottom w:val="none" w:sz="0" w:space="0" w:color="auto"/>
        <w:right w:val="none" w:sz="0" w:space="0" w:color="auto"/>
      </w:divBdr>
    </w:div>
    <w:div w:id="1532958155">
      <w:bodyDiv w:val="1"/>
      <w:marLeft w:val="0"/>
      <w:marRight w:val="0"/>
      <w:marTop w:val="0"/>
      <w:marBottom w:val="0"/>
      <w:divBdr>
        <w:top w:val="none" w:sz="0" w:space="0" w:color="auto"/>
        <w:left w:val="none" w:sz="0" w:space="0" w:color="auto"/>
        <w:bottom w:val="none" w:sz="0" w:space="0" w:color="auto"/>
        <w:right w:val="none" w:sz="0" w:space="0" w:color="auto"/>
      </w:divBdr>
    </w:div>
    <w:div w:id="1533224576">
      <w:bodyDiv w:val="1"/>
      <w:marLeft w:val="0"/>
      <w:marRight w:val="0"/>
      <w:marTop w:val="0"/>
      <w:marBottom w:val="0"/>
      <w:divBdr>
        <w:top w:val="none" w:sz="0" w:space="0" w:color="auto"/>
        <w:left w:val="none" w:sz="0" w:space="0" w:color="auto"/>
        <w:bottom w:val="none" w:sz="0" w:space="0" w:color="auto"/>
        <w:right w:val="none" w:sz="0" w:space="0" w:color="auto"/>
      </w:divBdr>
    </w:div>
    <w:div w:id="1533299943">
      <w:bodyDiv w:val="1"/>
      <w:marLeft w:val="0"/>
      <w:marRight w:val="0"/>
      <w:marTop w:val="0"/>
      <w:marBottom w:val="0"/>
      <w:divBdr>
        <w:top w:val="none" w:sz="0" w:space="0" w:color="auto"/>
        <w:left w:val="none" w:sz="0" w:space="0" w:color="auto"/>
        <w:bottom w:val="none" w:sz="0" w:space="0" w:color="auto"/>
        <w:right w:val="none" w:sz="0" w:space="0" w:color="auto"/>
      </w:divBdr>
    </w:div>
    <w:div w:id="1533609601">
      <w:bodyDiv w:val="1"/>
      <w:marLeft w:val="0"/>
      <w:marRight w:val="0"/>
      <w:marTop w:val="0"/>
      <w:marBottom w:val="0"/>
      <w:divBdr>
        <w:top w:val="none" w:sz="0" w:space="0" w:color="auto"/>
        <w:left w:val="none" w:sz="0" w:space="0" w:color="auto"/>
        <w:bottom w:val="none" w:sz="0" w:space="0" w:color="auto"/>
        <w:right w:val="none" w:sz="0" w:space="0" w:color="auto"/>
      </w:divBdr>
    </w:div>
    <w:div w:id="1533616796">
      <w:bodyDiv w:val="1"/>
      <w:marLeft w:val="0"/>
      <w:marRight w:val="0"/>
      <w:marTop w:val="0"/>
      <w:marBottom w:val="0"/>
      <w:divBdr>
        <w:top w:val="none" w:sz="0" w:space="0" w:color="auto"/>
        <w:left w:val="none" w:sz="0" w:space="0" w:color="auto"/>
        <w:bottom w:val="none" w:sz="0" w:space="0" w:color="auto"/>
        <w:right w:val="none" w:sz="0" w:space="0" w:color="auto"/>
      </w:divBdr>
    </w:div>
    <w:div w:id="1533835059">
      <w:bodyDiv w:val="1"/>
      <w:marLeft w:val="0"/>
      <w:marRight w:val="0"/>
      <w:marTop w:val="0"/>
      <w:marBottom w:val="0"/>
      <w:divBdr>
        <w:top w:val="none" w:sz="0" w:space="0" w:color="auto"/>
        <w:left w:val="none" w:sz="0" w:space="0" w:color="auto"/>
        <w:bottom w:val="none" w:sz="0" w:space="0" w:color="auto"/>
        <w:right w:val="none" w:sz="0" w:space="0" w:color="auto"/>
      </w:divBdr>
    </w:div>
    <w:div w:id="1534223848">
      <w:bodyDiv w:val="1"/>
      <w:marLeft w:val="0"/>
      <w:marRight w:val="0"/>
      <w:marTop w:val="0"/>
      <w:marBottom w:val="0"/>
      <w:divBdr>
        <w:top w:val="none" w:sz="0" w:space="0" w:color="auto"/>
        <w:left w:val="none" w:sz="0" w:space="0" w:color="auto"/>
        <w:bottom w:val="none" w:sz="0" w:space="0" w:color="auto"/>
        <w:right w:val="none" w:sz="0" w:space="0" w:color="auto"/>
      </w:divBdr>
    </w:div>
    <w:div w:id="1534922338">
      <w:bodyDiv w:val="1"/>
      <w:marLeft w:val="0"/>
      <w:marRight w:val="0"/>
      <w:marTop w:val="0"/>
      <w:marBottom w:val="0"/>
      <w:divBdr>
        <w:top w:val="none" w:sz="0" w:space="0" w:color="auto"/>
        <w:left w:val="none" w:sz="0" w:space="0" w:color="auto"/>
        <w:bottom w:val="none" w:sz="0" w:space="0" w:color="auto"/>
        <w:right w:val="none" w:sz="0" w:space="0" w:color="auto"/>
      </w:divBdr>
    </w:div>
    <w:div w:id="1535193795">
      <w:bodyDiv w:val="1"/>
      <w:marLeft w:val="0"/>
      <w:marRight w:val="0"/>
      <w:marTop w:val="0"/>
      <w:marBottom w:val="0"/>
      <w:divBdr>
        <w:top w:val="none" w:sz="0" w:space="0" w:color="auto"/>
        <w:left w:val="none" w:sz="0" w:space="0" w:color="auto"/>
        <w:bottom w:val="none" w:sz="0" w:space="0" w:color="auto"/>
        <w:right w:val="none" w:sz="0" w:space="0" w:color="auto"/>
      </w:divBdr>
    </w:div>
    <w:div w:id="1535535764">
      <w:bodyDiv w:val="1"/>
      <w:marLeft w:val="0"/>
      <w:marRight w:val="0"/>
      <w:marTop w:val="0"/>
      <w:marBottom w:val="0"/>
      <w:divBdr>
        <w:top w:val="none" w:sz="0" w:space="0" w:color="auto"/>
        <w:left w:val="none" w:sz="0" w:space="0" w:color="auto"/>
        <w:bottom w:val="none" w:sz="0" w:space="0" w:color="auto"/>
        <w:right w:val="none" w:sz="0" w:space="0" w:color="auto"/>
      </w:divBdr>
    </w:div>
    <w:div w:id="1536579621">
      <w:bodyDiv w:val="1"/>
      <w:marLeft w:val="0"/>
      <w:marRight w:val="0"/>
      <w:marTop w:val="0"/>
      <w:marBottom w:val="0"/>
      <w:divBdr>
        <w:top w:val="none" w:sz="0" w:space="0" w:color="auto"/>
        <w:left w:val="none" w:sz="0" w:space="0" w:color="auto"/>
        <w:bottom w:val="none" w:sz="0" w:space="0" w:color="auto"/>
        <w:right w:val="none" w:sz="0" w:space="0" w:color="auto"/>
      </w:divBdr>
    </w:div>
    <w:div w:id="1537691226">
      <w:bodyDiv w:val="1"/>
      <w:marLeft w:val="0"/>
      <w:marRight w:val="0"/>
      <w:marTop w:val="0"/>
      <w:marBottom w:val="0"/>
      <w:divBdr>
        <w:top w:val="none" w:sz="0" w:space="0" w:color="auto"/>
        <w:left w:val="none" w:sz="0" w:space="0" w:color="auto"/>
        <w:bottom w:val="none" w:sz="0" w:space="0" w:color="auto"/>
        <w:right w:val="none" w:sz="0" w:space="0" w:color="auto"/>
      </w:divBdr>
    </w:div>
    <w:div w:id="1538078095">
      <w:bodyDiv w:val="1"/>
      <w:marLeft w:val="0"/>
      <w:marRight w:val="0"/>
      <w:marTop w:val="0"/>
      <w:marBottom w:val="0"/>
      <w:divBdr>
        <w:top w:val="none" w:sz="0" w:space="0" w:color="auto"/>
        <w:left w:val="none" w:sz="0" w:space="0" w:color="auto"/>
        <w:bottom w:val="none" w:sz="0" w:space="0" w:color="auto"/>
        <w:right w:val="none" w:sz="0" w:space="0" w:color="auto"/>
      </w:divBdr>
    </w:div>
    <w:div w:id="1538278028">
      <w:bodyDiv w:val="1"/>
      <w:marLeft w:val="0"/>
      <w:marRight w:val="0"/>
      <w:marTop w:val="0"/>
      <w:marBottom w:val="0"/>
      <w:divBdr>
        <w:top w:val="none" w:sz="0" w:space="0" w:color="auto"/>
        <w:left w:val="none" w:sz="0" w:space="0" w:color="auto"/>
        <w:bottom w:val="none" w:sz="0" w:space="0" w:color="auto"/>
        <w:right w:val="none" w:sz="0" w:space="0" w:color="auto"/>
      </w:divBdr>
    </w:div>
    <w:div w:id="1538351911">
      <w:bodyDiv w:val="1"/>
      <w:marLeft w:val="0"/>
      <w:marRight w:val="0"/>
      <w:marTop w:val="0"/>
      <w:marBottom w:val="0"/>
      <w:divBdr>
        <w:top w:val="none" w:sz="0" w:space="0" w:color="auto"/>
        <w:left w:val="none" w:sz="0" w:space="0" w:color="auto"/>
        <w:bottom w:val="none" w:sz="0" w:space="0" w:color="auto"/>
        <w:right w:val="none" w:sz="0" w:space="0" w:color="auto"/>
      </w:divBdr>
    </w:div>
    <w:div w:id="1538353805">
      <w:bodyDiv w:val="1"/>
      <w:marLeft w:val="0"/>
      <w:marRight w:val="0"/>
      <w:marTop w:val="0"/>
      <w:marBottom w:val="0"/>
      <w:divBdr>
        <w:top w:val="none" w:sz="0" w:space="0" w:color="auto"/>
        <w:left w:val="none" w:sz="0" w:space="0" w:color="auto"/>
        <w:bottom w:val="none" w:sz="0" w:space="0" w:color="auto"/>
        <w:right w:val="none" w:sz="0" w:space="0" w:color="auto"/>
      </w:divBdr>
    </w:div>
    <w:div w:id="1538616589">
      <w:bodyDiv w:val="1"/>
      <w:marLeft w:val="0"/>
      <w:marRight w:val="0"/>
      <w:marTop w:val="0"/>
      <w:marBottom w:val="0"/>
      <w:divBdr>
        <w:top w:val="none" w:sz="0" w:space="0" w:color="auto"/>
        <w:left w:val="none" w:sz="0" w:space="0" w:color="auto"/>
        <w:bottom w:val="none" w:sz="0" w:space="0" w:color="auto"/>
        <w:right w:val="none" w:sz="0" w:space="0" w:color="auto"/>
      </w:divBdr>
    </w:div>
    <w:div w:id="1539002563">
      <w:bodyDiv w:val="1"/>
      <w:marLeft w:val="0"/>
      <w:marRight w:val="0"/>
      <w:marTop w:val="0"/>
      <w:marBottom w:val="0"/>
      <w:divBdr>
        <w:top w:val="none" w:sz="0" w:space="0" w:color="auto"/>
        <w:left w:val="none" w:sz="0" w:space="0" w:color="auto"/>
        <w:bottom w:val="none" w:sz="0" w:space="0" w:color="auto"/>
        <w:right w:val="none" w:sz="0" w:space="0" w:color="auto"/>
      </w:divBdr>
    </w:div>
    <w:div w:id="1539509142">
      <w:bodyDiv w:val="1"/>
      <w:marLeft w:val="0"/>
      <w:marRight w:val="0"/>
      <w:marTop w:val="0"/>
      <w:marBottom w:val="0"/>
      <w:divBdr>
        <w:top w:val="none" w:sz="0" w:space="0" w:color="auto"/>
        <w:left w:val="none" w:sz="0" w:space="0" w:color="auto"/>
        <w:bottom w:val="none" w:sz="0" w:space="0" w:color="auto"/>
        <w:right w:val="none" w:sz="0" w:space="0" w:color="auto"/>
      </w:divBdr>
    </w:div>
    <w:div w:id="1540051933">
      <w:bodyDiv w:val="1"/>
      <w:marLeft w:val="0"/>
      <w:marRight w:val="0"/>
      <w:marTop w:val="0"/>
      <w:marBottom w:val="0"/>
      <w:divBdr>
        <w:top w:val="none" w:sz="0" w:space="0" w:color="auto"/>
        <w:left w:val="none" w:sz="0" w:space="0" w:color="auto"/>
        <w:bottom w:val="none" w:sz="0" w:space="0" w:color="auto"/>
        <w:right w:val="none" w:sz="0" w:space="0" w:color="auto"/>
      </w:divBdr>
    </w:div>
    <w:div w:id="1540780237">
      <w:bodyDiv w:val="1"/>
      <w:marLeft w:val="0"/>
      <w:marRight w:val="0"/>
      <w:marTop w:val="0"/>
      <w:marBottom w:val="0"/>
      <w:divBdr>
        <w:top w:val="none" w:sz="0" w:space="0" w:color="auto"/>
        <w:left w:val="none" w:sz="0" w:space="0" w:color="auto"/>
        <w:bottom w:val="none" w:sz="0" w:space="0" w:color="auto"/>
        <w:right w:val="none" w:sz="0" w:space="0" w:color="auto"/>
      </w:divBdr>
    </w:div>
    <w:div w:id="1541163275">
      <w:bodyDiv w:val="1"/>
      <w:marLeft w:val="0"/>
      <w:marRight w:val="0"/>
      <w:marTop w:val="0"/>
      <w:marBottom w:val="0"/>
      <w:divBdr>
        <w:top w:val="none" w:sz="0" w:space="0" w:color="auto"/>
        <w:left w:val="none" w:sz="0" w:space="0" w:color="auto"/>
        <w:bottom w:val="none" w:sz="0" w:space="0" w:color="auto"/>
        <w:right w:val="none" w:sz="0" w:space="0" w:color="auto"/>
      </w:divBdr>
    </w:div>
    <w:div w:id="1541745976">
      <w:bodyDiv w:val="1"/>
      <w:marLeft w:val="0"/>
      <w:marRight w:val="0"/>
      <w:marTop w:val="0"/>
      <w:marBottom w:val="0"/>
      <w:divBdr>
        <w:top w:val="none" w:sz="0" w:space="0" w:color="auto"/>
        <w:left w:val="none" w:sz="0" w:space="0" w:color="auto"/>
        <w:bottom w:val="none" w:sz="0" w:space="0" w:color="auto"/>
        <w:right w:val="none" w:sz="0" w:space="0" w:color="auto"/>
      </w:divBdr>
    </w:div>
    <w:div w:id="1542016855">
      <w:bodyDiv w:val="1"/>
      <w:marLeft w:val="0"/>
      <w:marRight w:val="0"/>
      <w:marTop w:val="0"/>
      <w:marBottom w:val="0"/>
      <w:divBdr>
        <w:top w:val="none" w:sz="0" w:space="0" w:color="auto"/>
        <w:left w:val="none" w:sz="0" w:space="0" w:color="auto"/>
        <w:bottom w:val="none" w:sz="0" w:space="0" w:color="auto"/>
        <w:right w:val="none" w:sz="0" w:space="0" w:color="auto"/>
      </w:divBdr>
    </w:div>
    <w:div w:id="1542284699">
      <w:bodyDiv w:val="1"/>
      <w:marLeft w:val="0"/>
      <w:marRight w:val="0"/>
      <w:marTop w:val="0"/>
      <w:marBottom w:val="0"/>
      <w:divBdr>
        <w:top w:val="none" w:sz="0" w:space="0" w:color="auto"/>
        <w:left w:val="none" w:sz="0" w:space="0" w:color="auto"/>
        <w:bottom w:val="none" w:sz="0" w:space="0" w:color="auto"/>
        <w:right w:val="none" w:sz="0" w:space="0" w:color="auto"/>
      </w:divBdr>
    </w:div>
    <w:div w:id="1543790878">
      <w:bodyDiv w:val="1"/>
      <w:marLeft w:val="0"/>
      <w:marRight w:val="0"/>
      <w:marTop w:val="0"/>
      <w:marBottom w:val="0"/>
      <w:divBdr>
        <w:top w:val="none" w:sz="0" w:space="0" w:color="auto"/>
        <w:left w:val="none" w:sz="0" w:space="0" w:color="auto"/>
        <w:bottom w:val="none" w:sz="0" w:space="0" w:color="auto"/>
        <w:right w:val="none" w:sz="0" w:space="0" w:color="auto"/>
      </w:divBdr>
    </w:div>
    <w:div w:id="1543857201">
      <w:bodyDiv w:val="1"/>
      <w:marLeft w:val="0"/>
      <w:marRight w:val="0"/>
      <w:marTop w:val="0"/>
      <w:marBottom w:val="0"/>
      <w:divBdr>
        <w:top w:val="none" w:sz="0" w:space="0" w:color="auto"/>
        <w:left w:val="none" w:sz="0" w:space="0" w:color="auto"/>
        <w:bottom w:val="none" w:sz="0" w:space="0" w:color="auto"/>
        <w:right w:val="none" w:sz="0" w:space="0" w:color="auto"/>
      </w:divBdr>
    </w:div>
    <w:div w:id="1544900097">
      <w:bodyDiv w:val="1"/>
      <w:marLeft w:val="0"/>
      <w:marRight w:val="0"/>
      <w:marTop w:val="0"/>
      <w:marBottom w:val="0"/>
      <w:divBdr>
        <w:top w:val="none" w:sz="0" w:space="0" w:color="auto"/>
        <w:left w:val="none" w:sz="0" w:space="0" w:color="auto"/>
        <w:bottom w:val="none" w:sz="0" w:space="0" w:color="auto"/>
        <w:right w:val="none" w:sz="0" w:space="0" w:color="auto"/>
      </w:divBdr>
    </w:div>
    <w:div w:id="1545213006">
      <w:bodyDiv w:val="1"/>
      <w:marLeft w:val="0"/>
      <w:marRight w:val="0"/>
      <w:marTop w:val="0"/>
      <w:marBottom w:val="0"/>
      <w:divBdr>
        <w:top w:val="none" w:sz="0" w:space="0" w:color="auto"/>
        <w:left w:val="none" w:sz="0" w:space="0" w:color="auto"/>
        <w:bottom w:val="none" w:sz="0" w:space="0" w:color="auto"/>
        <w:right w:val="none" w:sz="0" w:space="0" w:color="auto"/>
      </w:divBdr>
    </w:div>
    <w:div w:id="1545360680">
      <w:bodyDiv w:val="1"/>
      <w:marLeft w:val="0"/>
      <w:marRight w:val="0"/>
      <w:marTop w:val="0"/>
      <w:marBottom w:val="0"/>
      <w:divBdr>
        <w:top w:val="none" w:sz="0" w:space="0" w:color="auto"/>
        <w:left w:val="none" w:sz="0" w:space="0" w:color="auto"/>
        <w:bottom w:val="none" w:sz="0" w:space="0" w:color="auto"/>
        <w:right w:val="none" w:sz="0" w:space="0" w:color="auto"/>
      </w:divBdr>
    </w:div>
    <w:div w:id="1545754249">
      <w:bodyDiv w:val="1"/>
      <w:marLeft w:val="0"/>
      <w:marRight w:val="0"/>
      <w:marTop w:val="0"/>
      <w:marBottom w:val="0"/>
      <w:divBdr>
        <w:top w:val="none" w:sz="0" w:space="0" w:color="auto"/>
        <w:left w:val="none" w:sz="0" w:space="0" w:color="auto"/>
        <w:bottom w:val="none" w:sz="0" w:space="0" w:color="auto"/>
        <w:right w:val="none" w:sz="0" w:space="0" w:color="auto"/>
      </w:divBdr>
    </w:div>
    <w:div w:id="1545756307">
      <w:bodyDiv w:val="1"/>
      <w:marLeft w:val="0"/>
      <w:marRight w:val="0"/>
      <w:marTop w:val="0"/>
      <w:marBottom w:val="0"/>
      <w:divBdr>
        <w:top w:val="none" w:sz="0" w:space="0" w:color="auto"/>
        <w:left w:val="none" w:sz="0" w:space="0" w:color="auto"/>
        <w:bottom w:val="none" w:sz="0" w:space="0" w:color="auto"/>
        <w:right w:val="none" w:sz="0" w:space="0" w:color="auto"/>
      </w:divBdr>
    </w:div>
    <w:div w:id="1545870762">
      <w:bodyDiv w:val="1"/>
      <w:marLeft w:val="0"/>
      <w:marRight w:val="0"/>
      <w:marTop w:val="0"/>
      <w:marBottom w:val="0"/>
      <w:divBdr>
        <w:top w:val="none" w:sz="0" w:space="0" w:color="auto"/>
        <w:left w:val="none" w:sz="0" w:space="0" w:color="auto"/>
        <w:bottom w:val="none" w:sz="0" w:space="0" w:color="auto"/>
        <w:right w:val="none" w:sz="0" w:space="0" w:color="auto"/>
      </w:divBdr>
    </w:div>
    <w:div w:id="1546213844">
      <w:bodyDiv w:val="1"/>
      <w:marLeft w:val="0"/>
      <w:marRight w:val="0"/>
      <w:marTop w:val="0"/>
      <w:marBottom w:val="0"/>
      <w:divBdr>
        <w:top w:val="none" w:sz="0" w:space="0" w:color="auto"/>
        <w:left w:val="none" w:sz="0" w:space="0" w:color="auto"/>
        <w:bottom w:val="none" w:sz="0" w:space="0" w:color="auto"/>
        <w:right w:val="none" w:sz="0" w:space="0" w:color="auto"/>
      </w:divBdr>
    </w:div>
    <w:div w:id="1546527684">
      <w:bodyDiv w:val="1"/>
      <w:marLeft w:val="0"/>
      <w:marRight w:val="0"/>
      <w:marTop w:val="0"/>
      <w:marBottom w:val="0"/>
      <w:divBdr>
        <w:top w:val="none" w:sz="0" w:space="0" w:color="auto"/>
        <w:left w:val="none" w:sz="0" w:space="0" w:color="auto"/>
        <w:bottom w:val="none" w:sz="0" w:space="0" w:color="auto"/>
        <w:right w:val="none" w:sz="0" w:space="0" w:color="auto"/>
      </w:divBdr>
    </w:div>
    <w:div w:id="1547252360">
      <w:bodyDiv w:val="1"/>
      <w:marLeft w:val="0"/>
      <w:marRight w:val="0"/>
      <w:marTop w:val="0"/>
      <w:marBottom w:val="0"/>
      <w:divBdr>
        <w:top w:val="none" w:sz="0" w:space="0" w:color="auto"/>
        <w:left w:val="none" w:sz="0" w:space="0" w:color="auto"/>
        <w:bottom w:val="none" w:sz="0" w:space="0" w:color="auto"/>
        <w:right w:val="none" w:sz="0" w:space="0" w:color="auto"/>
      </w:divBdr>
    </w:div>
    <w:div w:id="1547373012">
      <w:bodyDiv w:val="1"/>
      <w:marLeft w:val="0"/>
      <w:marRight w:val="0"/>
      <w:marTop w:val="0"/>
      <w:marBottom w:val="0"/>
      <w:divBdr>
        <w:top w:val="none" w:sz="0" w:space="0" w:color="auto"/>
        <w:left w:val="none" w:sz="0" w:space="0" w:color="auto"/>
        <w:bottom w:val="none" w:sz="0" w:space="0" w:color="auto"/>
        <w:right w:val="none" w:sz="0" w:space="0" w:color="auto"/>
      </w:divBdr>
    </w:div>
    <w:div w:id="1547642633">
      <w:bodyDiv w:val="1"/>
      <w:marLeft w:val="0"/>
      <w:marRight w:val="0"/>
      <w:marTop w:val="0"/>
      <w:marBottom w:val="0"/>
      <w:divBdr>
        <w:top w:val="none" w:sz="0" w:space="0" w:color="auto"/>
        <w:left w:val="none" w:sz="0" w:space="0" w:color="auto"/>
        <w:bottom w:val="none" w:sz="0" w:space="0" w:color="auto"/>
        <w:right w:val="none" w:sz="0" w:space="0" w:color="auto"/>
      </w:divBdr>
    </w:div>
    <w:div w:id="1548419423">
      <w:bodyDiv w:val="1"/>
      <w:marLeft w:val="0"/>
      <w:marRight w:val="0"/>
      <w:marTop w:val="0"/>
      <w:marBottom w:val="0"/>
      <w:divBdr>
        <w:top w:val="none" w:sz="0" w:space="0" w:color="auto"/>
        <w:left w:val="none" w:sz="0" w:space="0" w:color="auto"/>
        <w:bottom w:val="none" w:sz="0" w:space="0" w:color="auto"/>
        <w:right w:val="none" w:sz="0" w:space="0" w:color="auto"/>
      </w:divBdr>
    </w:div>
    <w:div w:id="1549685802">
      <w:bodyDiv w:val="1"/>
      <w:marLeft w:val="0"/>
      <w:marRight w:val="0"/>
      <w:marTop w:val="0"/>
      <w:marBottom w:val="0"/>
      <w:divBdr>
        <w:top w:val="none" w:sz="0" w:space="0" w:color="auto"/>
        <w:left w:val="none" w:sz="0" w:space="0" w:color="auto"/>
        <w:bottom w:val="none" w:sz="0" w:space="0" w:color="auto"/>
        <w:right w:val="none" w:sz="0" w:space="0" w:color="auto"/>
      </w:divBdr>
    </w:div>
    <w:div w:id="1550264873">
      <w:bodyDiv w:val="1"/>
      <w:marLeft w:val="0"/>
      <w:marRight w:val="0"/>
      <w:marTop w:val="0"/>
      <w:marBottom w:val="0"/>
      <w:divBdr>
        <w:top w:val="none" w:sz="0" w:space="0" w:color="auto"/>
        <w:left w:val="none" w:sz="0" w:space="0" w:color="auto"/>
        <w:bottom w:val="none" w:sz="0" w:space="0" w:color="auto"/>
        <w:right w:val="none" w:sz="0" w:space="0" w:color="auto"/>
      </w:divBdr>
    </w:div>
    <w:div w:id="1550651246">
      <w:bodyDiv w:val="1"/>
      <w:marLeft w:val="0"/>
      <w:marRight w:val="0"/>
      <w:marTop w:val="0"/>
      <w:marBottom w:val="0"/>
      <w:divBdr>
        <w:top w:val="none" w:sz="0" w:space="0" w:color="auto"/>
        <w:left w:val="none" w:sz="0" w:space="0" w:color="auto"/>
        <w:bottom w:val="none" w:sz="0" w:space="0" w:color="auto"/>
        <w:right w:val="none" w:sz="0" w:space="0" w:color="auto"/>
      </w:divBdr>
    </w:div>
    <w:div w:id="1550723159">
      <w:bodyDiv w:val="1"/>
      <w:marLeft w:val="0"/>
      <w:marRight w:val="0"/>
      <w:marTop w:val="0"/>
      <w:marBottom w:val="0"/>
      <w:divBdr>
        <w:top w:val="none" w:sz="0" w:space="0" w:color="auto"/>
        <w:left w:val="none" w:sz="0" w:space="0" w:color="auto"/>
        <w:bottom w:val="none" w:sz="0" w:space="0" w:color="auto"/>
        <w:right w:val="none" w:sz="0" w:space="0" w:color="auto"/>
      </w:divBdr>
    </w:div>
    <w:div w:id="1550994516">
      <w:bodyDiv w:val="1"/>
      <w:marLeft w:val="0"/>
      <w:marRight w:val="0"/>
      <w:marTop w:val="0"/>
      <w:marBottom w:val="0"/>
      <w:divBdr>
        <w:top w:val="none" w:sz="0" w:space="0" w:color="auto"/>
        <w:left w:val="none" w:sz="0" w:space="0" w:color="auto"/>
        <w:bottom w:val="none" w:sz="0" w:space="0" w:color="auto"/>
        <w:right w:val="none" w:sz="0" w:space="0" w:color="auto"/>
      </w:divBdr>
    </w:div>
    <w:div w:id="1551303906">
      <w:bodyDiv w:val="1"/>
      <w:marLeft w:val="0"/>
      <w:marRight w:val="0"/>
      <w:marTop w:val="0"/>
      <w:marBottom w:val="0"/>
      <w:divBdr>
        <w:top w:val="none" w:sz="0" w:space="0" w:color="auto"/>
        <w:left w:val="none" w:sz="0" w:space="0" w:color="auto"/>
        <w:bottom w:val="none" w:sz="0" w:space="0" w:color="auto"/>
        <w:right w:val="none" w:sz="0" w:space="0" w:color="auto"/>
      </w:divBdr>
    </w:div>
    <w:div w:id="1551305061">
      <w:bodyDiv w:val="1"/>
      <w:marLeft w:val="0"/>
      <w:marRight w:val="0"/>
      <w:marTop w:val="0"/>
      <w:marBottom w:val="0"/>
      <w:divBdr>
        <w:top w:val="none" w:sz="0" w:space="0" w:color="auto"/>
        <w:left w:val="none" w:sz="0" w:space="0" w:color="auto"/>
        <w:bottom w:val="none" w:sz="0" w:space="0" w:color="auto"/>
        <w:right w:val="none" w:sz="0" w:space="0" w:color="auto"/>
      </w:divBdr>
    </w:div>
    <w:div w:id="1552427552">
      <w:bodyDiv w:val="1"/>
      <w:marLeft w:val="0"/>
      <w:marRight w:val="0"/>
      <w:marTop w:val="0"/>
      <w:marBottom w:val="0"/>
      <w:divBdr>
        <w:top w:val="none" w:sz="0" w:space="0" w:color="auto"/>
        <w:left w:val="none" w:sz="0" w:space="0" w:color="auto"/>
        <w:bottom w:val="none" w:sz="0" w:space="0" w:color="auto"/>
        <w:right w:val="none" w:sz="0" w:space="0" w:color="auto"/>
      </w:divBdr>
    </w:div>
    <w:div w:id="1552811232">
      <w:bodyDiv w:val="1"/>
      <w:marLeft w:val="0"/>
      <w:marRight w:val="0"/>
      <w:marTop w:val="0"/>
      <w:marBottom w:val="0"/>
      <w:divBdr>
        <w:top w:val="none" w:sz="0" w:space="0" w:color="auto"/>
        <w:left w:val="none" w:sz="0" w:space="0" w:color="auto"/>
        <w:bottom w:val="none" w:sz="0" w:space="0" w:color="auto"/>
        <w:right w:val="none" w:sz="0" w:space="0" w:color="auto"/>
      </w:divBdr>
    </w:div>
    <w:div w:id="1552882339">
      <w:bodyDiv w:val="1"/>
      <w:marLeft w:val="0"/>
      <w:marRight w:val="0"/>
      <w:marTop w:val="0"/>
      <w:marBottom w:val="0"/>
      <w:divBdr>
        <w:top w:val="none" w:sz="0" w:space="0" w:color="auto"/>
        <w:left w:val="none" w:sz="0" w:space="0" w:color="auto"/>
        <w:bottom w:val="none" w:sz="0" w:space="0" w:color="auto"/>
        <w:right w:val="none" w:sz="0" w:space="0" w:color="auto"/>
      </w:divBdr>
    </w:div>
    <w:div w:id="1552961775">
      <w:bodyDiv w:val="1"/>
      <w:marLeft w:val="0"/>
      <w:marRight w:val="0"/>
      <w:marTop w:val="0"/>
      <w:marBottom w:val="0"/>
      <w:divBdr>
        <w:top w:val="none" w:sz="0" w:space="0" w:color="auto"/>
        <w:left w:val="none" w:sz="0" w:space="0" w:color="auto"/>
        <w:bottom w:val="none" w:sz="0" w:space="0" w:color="auto"/>
        <w:right w:val="none" w:sz="0" w:space="0" w:color="auto"/>
      </w:divBdr>
    </w:div>
    <w:div w:id="1553301030">
      <w:bodyDiv w:val="1"/>
      <w:marLeft w:val="0"/>
      <w:marRight w:val="0"/>
      <w:marTop w:val="0"/>
      <w:marBottom w:val="0"/>
      <w:divBdr>
        <w:top w:val="none" w:sz="0" w:space="0" w:color="auto"/>
        <w:left w:val="none" w:sz="0" w:space="0" w:color="auto"/>
        <w:bottom w:val="none" w:sz="0" w:space="0" w:color="auto"/>
        <w:right w:val="none" w:sz="0" w:space="0" w:color="auto"/>
      </w:divBdr>
    </w:div>
    <w:div w:id="1554006111">
      <w:bodyDiv w:val="1"/>
      <w:marLeft w:val="0"/>
      <w:marRight w:val="0"/>
      <w:marTop w:val="0"/>
      <w:marBottom w:val="0"/>
      <w:divBdr>
        <w:top w:val="none" w:sz="0" w:space="0" w:color="auto"/>
        <w:left w:val="none" w:sz="0" w:space="0" w:color="auto"/>
        <w:bottom w:val="none" w:sz="0" w:space="0" w:color="auto"/>
        <w:right w:val="none" w:sz="0" w:space="0" w:color="auto"/>
      </w:divBdr>
    </w:div>
    <w:div w:id="1554804663">
      <w:bodyDiv w:val="1"/>
      <w:marLeft w:val="0"/>
      <w:marRight w:val="0"/>
      <w:marTop w:val="0"/>
      <w:marBottom w:val="0"/>
      <w:divBdr>
        <w:top w:val="none" w:sz="0" w:space="0" w:color="auto"/>
        <w:left w:val="none" w:sz="0" w:space="0" w:color="auto"/>
        <w:bottom w:val="none" w:sz="0" w:space="0" w:color="auto"/>
        <w:right w:val="none" w:sz="0" w:space="0" w:color="auto"/>
      </w:divBdr>
    </w:div>
    <w:div w:id="1555238852">
      <w:bodyDiv w:val="1"/>
      <w:marLeft w:val="0"/>
      <w:marRight w:val="0"/>
      <w:marTop w:val="0"/>
      <w:marBottom w:val="0"/>
      <w:divBdr>
        <w:top w:val="none" w:sz="0" w:space="0" w:color="auto"/>
        <w:left w:val="none" w:sz="0" w:space="0" w:color="auto"/>
        <w:bottom w:val="none" w:sz="0" w:space="0" w:color="auto"/>
        <w:right w:val="none" w:sz="0" w:space="0" w:color="auto"/>
      </w:divBdr>
    </w:div>
    <w:div w:id="1555778189">
      <w:bodyDiv w:val="1"/>
      <w:marLeft w:val="0"/>
      <w:marRight w:val="0"/>
      <w:marTop w:val="0"/>
      <w:marBottom w:val="0"/>
      <w:divBdr>
        <w:top w:val="none" w:sz="0" w:space="0" w:color="auto"/>
        <w:left w:val="none" w:sz="0" w:space="0" w:color="auto"/>
        <w:bottom w:val="none" w:sz="0" w:space="0" w:color="auto"/>
        <w:right w:val="none" w:sz="0" w:space="0" w:color="auto"/>
      </w:divBdr>
    </w:div>
    <w:div w:id="1556118987">
      <w:bodyDiv w:val="1"/>
      <w:marLeft w:val="0"/>
      <w:marRight w:val="0"/>
      <w:marTop w:val="0"/>
      <w:marBottom w:val="0"/>
      <w:divBdr>
        <w:top w:val="none" w:sz="0" w:space="0" w:color="auto"/>
        <w:left w:val="none" w:sz="0" w:space="0" w:color="auto"/>
        <w:bottom w:val="none" w:sz="0" w:space="0" w:color="auto"/>
        <w:right w:val="none" w:sz="0" w:space="0" w:color="auto"/>
      </w:divBdr>
    </w:div>
    <w:div w:id="1556887096">
      <w:bodyDiv w:val="1"/>
      <w:marLeft w:val="0"/>
      <w:marRight w:val="0"/>
      <w:marTop w:val="0"/>
      <w:marBottom w:val="0"/>
      <w:divBdr>
        <w:top w:val="none" w:sz="0" w:space="0" w:color="auto"/>
        <w:left w:val="none" w:sz="0" w:space="0" w:color="auto"/>
        <w:bottom w:val="none" w:sz="0" w:space="0" w:color="auto"/>
        <w:right w:val="none" w:sz="0" w:space="0" w:color="auto"/>
      </w:divBdr>
    </w:div>
    <w:div w:id="1556970409">
      <w:bodyDiv w:val="1"/>
      <w:marLeft w:val="0"/>
      <w:marRight w:val="0"/>
      <w:marTop w:val="0"/>
      <w:marBottom w:val="0"/>
      <w:divBdr>
        <w:top w:val="none" w:sz="0" w:space="0" w:color="auto"/>
        <w:left w:val="none" w:sz="0" w:space="0" w:color="auto"/>
        <w:bottom w:val="none" w:sz="0" w:space="0" w:color="auto"/>
        <w:right w:val="none" w:sz="0" w:space="0" w:color="auto"/>
      </w:divBdr>
    </w:div>
    <w:div w:id="1557861890">
      <w:bodyDiv w:val="1"/>
      <w:marLeft w:val="0"/>
      <w:marRight w:val="0"/>
      <w:marTop w:val="0"/>
      <w:marBottom w:val="0"/>
      <w:divBdr>
        <w:top w:val="none" w:sz="0" w:space="0" w:color="auto"/>
        <w:left w:val="none" w:sz="0" w:space="0" w:color="auto"/>
        <w:bottom w:val="none" w:sz="0" w:space="0" w:color="auto"/>
        <w:right w:val="none" w:sz="0" w:space="0" w:color="auto"/>
      </w:divBdr>
    </w:div>
    <w:div w:id="1558281740">
      <w:bodyDiv w:val="1"/>
      <w:marLeft w:val="0"/>
      <w:marRight w:val="0"/>
      <w:marTop w:val="0"/>
      <w:marBottom w:val="0"/>
      <w:divBdr>
        <w:top w:val="none" w:sz="0" w:space="0" w:color="auto"/>
        <w:left w:val="none" w:sz="0" w:space="0" w:color="auto"/>
        <w:bottom w:val="none" w:sz="0" w:space="0" w:color="auto"/>
        <w:right w:val="none" w:sz="0" w:space="0" w:color="auto"/>
      </w:divBdr>
    </w:div>
    <w:div w:id="1558393995">
      <w:bodyDiv w:val="1"/>
      <w:marLeft w:val="0"/>
      <w:marRight w:val="0"/>
      <w:marTop w:val="0"/>
      <w:marBottom w:val="0"/>
      <w:divBdr>
        <w:top w:val="none" w:sz="0" w:space="0" w:color="auto"/>
        <w:left w:val="none" w:sz="0" w:space="0" w:color="auto"/>
        <w:bottom w:val="none" w:sz="0" w:space="0" w:color="auto"/>
        <w:right w:val="none" w:sz="0" w:space="0" w:color="auto"/>
      </w:divBdr>
    </w:div>
    <w:div w:id="1558593315">
      <w:bodyDiv w:val="1"/>
      <w:marLeft w:val="0"/>
      <w:marRight w:val="0"/>
      <w:marTop w:val="0"/>
      <w:marBottom w:val="0"/>
      <w:divBdr>
        <w:top w:val="none" w:sz="0" w:space="0" w:color="auto"/>
        <w:left w:val="none" w:sz="0" w:space="0" w:color="auto"/>
        <w:bottom w:val="none" w:sz="0" w:space="0" w:color="auto"/>
        <w:right w:val="none" w:sz="0" w:space="0" w:color="auto"/>
      </w:divBdr>
    </w:div>
    <w:div w:id="1559785019">
      <w:bodyDiv w:val="1"/>
      <w:marLeft w:val="0"/>
      <w:marRight w:val="0"/>
      <w:marTop w:val="0"/>
      <w:marBottom w:val="0"/>
      <w:divBdr>
        <w:top w:val="none" w:sz="0" w:space="0" w:color="auto"/>
        <w:left w:val="none" w:sz="0" w:space="0" w:color="auto"/>
        <w:bottom w:val="none" w:sz="0" w:space="0" w:color="auto"/>
        <w:right w:val="none" w:sz="0" w:space="0" w:color="auto"/>
      </w:divBdr>
    </w:div>
    <w:div w:id="1560361191">
      <w:bodyDiv w:val="1"/>
      <w:marLeft w:val="0"/>
      <w:marRight w:val="0"/>
      <w:marTop w:val="0"/>
      <w:marBottom w:val="0"/>
      <w:divBdr>
        <w:top w:val="none" w:sz="0" w:space="0" w:color="auto"/>
        <w:left w:val="none" w:sz="0" w:space="0" w:color="auto"/>
        <w:bottom w:val="none" w:sz="0" w:space="0" w:color="auto"/>
        <w:right w:val="none" w:sz="0" w:space="0" w:color="auto"/>
      </w:divBdr>
    </w:div>
    <w:div w:id="1560432217">
      <w:bodyDiv w:val="1"/>
      <w:marLeft w:val="0"/>
      <w:marRight w:val="0"/>
      <w:marTop w:val="0"/>
      <w:marBottom w:val="0"/>
      <w:divBdr>
        <w:top w:val="none" w:sz="0" w:space="0" w:color="auto"/>
        <w:left w:val="none" w:sz="0" w:space="0" w:color="auto"/>
        <w:bottom w:val="none" w:sz="0" w:space="0" w:color="auto"/>
        <w:right w:val="none" w:sz="0" w:space="0" w:color="auto"/>
      </w:divBdr>
    </w:div>
    <w:div w:id="1560702860">
      <w:bodyDiv w:val="1"/>
      <w:marLeft w:val="0"/>
      <w:marRight w:val="0"/>
      <w:marTop w:val="0"/>
      <w:marBottom w:val="0"/>
      <w:divBdr>
        <w:top w:val="none" w:sz="0" w:space="0" w:color="auto"/>
        <w:left w:val="none" w:sz="0" w:space="0" w:color="auto"/>
        <w:bottom w:val="none" w:sz="0" w:space="0" w:color="auto"/>
        <w:right w:val="none" w:sz="0" w:space="0" w:color="auto"/>
      </w:divBdr>
    </w:div>
    <w:div w:id="1561289093">
      <w:bodyDiv w:val="1"/>
      <w:marLeft w:val="0"/>
      <w:marRight w:val="0"/>
      <w:marTop w:val="0"/>
      <w:marBottom w:val="0"/>
      <w:divBdr>
        <w:top w:val="none" w:sz="0" w:space="0" w:color="auto"/>
        <w:left w:val="none" w:sz="0" w:space="0" w:color="auto"/>
        <w:bottom w:val="none" w:sz="0" w:space="0" w:color="auto"/>
        <w:right w:val="none" w:sz="0" w:space="0" w:color="auto"/>
      </w:divBdr>
    </w:div>
    <w:div w:id="1561789586">
      <w:bodyDiv w:val="1"/>
      <w:marLeft w:val="0"/>
      <w:marRight w:val="0"/>
      <w:marTop w:val="0"/>
      <w:marBottom w:val="0"/>
      <w:divBdr>
        <w:top w:val="none" w:sz="0" w:space="0" w:color="auto"/>
        <w:left w:val="none" w:sz="0" w:space="0" w:color="auto"/>
        <w:bottom w:val="none" w:sz="0" w:space="0" w:color="auto"/>
        <w:right w:val="none" w:sz="0" w:space="0" w:color="auto"/>
      </w:divBdr>
    </w:div>
    <w:div w:id="1561792973">
      <w:bodyDiv w:val="1"/>
      <w:marLeft w:val="0"/>
      <w:marRight w:val="0"/>
      <w:marTop w:val="0"/>
      <w:marBottom w:val="0"/>
      <w:divBdr>
        <w:top w:val="none" w:sz="0" w:space="0" w:color="auto"/>
        <w:left w:val="none" w:sz="0" w:space="0" w:color="auto"/>
        <w:bottom w:val="none" w:sz="0" w:space="0" w:color="auto"/>
        <w:right w:val="none" w:sz="0" w:space="0" w:color="auto"/>
      </w:divBdr>
    </w:div>
    <w:div w:id="1562983185">
      <w:bodyDiv w:val="1"/>
      <w:marLeft w:val="0"/>
      <w:marRight w:val="0"/>
      <w:marTop w:val="0"/>
      <w:marBottom w:val="0"/>
      <w:divBdr>
        <w:top w:val="none" w:sz="0" w:space="0" w:color="auto"/>
        <w:left w:val="none" w:sz="0" w:space="0" w:color="auto"/>
        <w:bottom w:val="none" w:sz="0" w:space="0" w:color="auto"/>
        <w:right w:val="none" w:sz="0" w:space="0" w:color="auto"/>
      </w:divBdr>
    </w:div>
    <w:div w:id="1563054706">
      <w:bodyDiv w:val="1"/>
      <w:marLeft w:val="0"/>
      <w:marRight w:val="0"/>
      <w:marTop w:val="0"/>
      <w:marBottom w:val="0"/>
      <w:divBdr>
        <w:top w:val="none" w:sz="0" w:space="0" w:color="auto"/>
        <w:left w:val="none" w:sz="0" w:space="0" w:color="auto"/>
        <w:bottom w:val="none" w:sz="0" w:space="0" w:color="auto"/>
        <w:right w:val="none" w:sz="0" w:space="0" w:color="auto"/>
      </w:divBdr>
    </w:div>
    <w:div w:id="1563180604">
      <w:bodyDiv w:val="1"/>
      <w:marLeft w:val="0"/>
      <w:marRight w:val="0"/>
      <w:marTop w:val="0"/>
      <w:marBottom w:val="0"/>
      <w:divBdr>
        <w:top w:val="none" w:sz="0" w:space="0" w:color="auto"/>
        <w:left w:val="none" w:sz="0" w:space="0" w:color="auto"/>
        <w:bottom w:val="none" w:sz="0" w:space="0" w:color="auto"/>
        <w:right w:val="none" w:sz="0" w:space="0" w:color="auto"/>
      </w:divBdr>
    </w:div>
    <w:div w:id="1564026710">
      <w:bodyDiv w:val="1"/>
      <w:marLeft w:val="0"/>
      <w:marRight w:val="0"/>
      <w:marTop w:val="0"/>
      <w:marBottom w:val="0"/>
      <w:divBdr>
        <w:top w:val="none" w:sz="0" w:space="0" w:color="auto"/>
        <w:left w:val="none" w:sz="0" w:space="0" w:color="auto"/>
        <w:bottom w:val="none" w:sz="0" w:space="0" w:color="auto"/>
        <w:right w:val="none" w:sz="0" w:space="0" w:color="auto"/>
      </w:divBdr>
    </w:div>
    <w:div w:id="1564291791">
      <w:bodyDiv w:val="1"/>
      <w:marLeft w:val="0"/>
      <w:marRight w:val="0"/>
      <w:marTop w:val="0"/>
      <w:marBottom w:val="0"/>
      <w:divBdr>
        <w:top w:val="none" w:sz="0" w:space="0" w:color="auto"/>
        <w:left w:val="none" w:sz="0" w:space="0" w:color="auto"/>
        <w:bottom w:val="none" w:sz="0" w:space="0" w:color="auto"/>
        <w:right w:val="none" w:sz="0" w:space="0" w:color="auto"/>
      </w:divBdr>
    </w:div>
    <w:div w:id="1564489498">
      <w:bodyDiv w:val="1"/>
      <w:marLeft w:val="0"/>
      <w:marRight w:val="0"/>
      <w:marTop w:val="0"/>
      <w:marBottom w:val="0"/>
      <w:divBdr>
        <w:top w:val="none" w:sz="0" w:space="0" w:color="auto"/>
        <w:left w:val="none" w:sz="0" w:space="0" w:color="auto"/>
        <w:bottom w:val="none" w:sz="0" w:space="0" w:color="auto"/>
        <w:right w:val="none" w:sz="0" w:space="0" w:color="auto"/>
      </w:divBdr>
    </w:div>
    <w:div w:id="1564560490">
      <w:bodyDiv w:val="1"/>
      <w:marLeft w:val="0"/>
      <w:marRight w:val="0"/>
      <w:marTop w:val="0"/>
      <w:marBottom w:val="0"/>
      <w:divBdr>
        <w:top w:val="none" w:sz="0" w:space="0" w:color="auto"/>
        <w:left w:val="none" w:sz="0" w:space="0" w:color="auto"/>
        <w:bottom w:val="none" w:sz="0" w:space="0" w:color="auto"/>
        <w:right w:val="none" w:sz="0" w:space="0" w:color="auto"/>
      </w:divBdr>
    </w:div>
    <w:div w:id="1564757324">
      <w:bodyDiv w:val="1"/>
      <w:marLeft w:val="0"/>
      <w:marRight w:val="0"/>
      <w:marTop w:val="0"/>
      <w:marBottom w:val="0"/>
      <w:divBdr>
        <w:top w:val="none" w:sz="0" w:space="0" w:color="auto"/>
        <w:left w:val="none" w:sz="0" w:space="0" w:color="auto"/>
        <w:bottom w:val="none" w:sz="0" w:space="0" w:color="auto"/>
        <w:right w:val="none" w:sz="0" w:space="0" w:color="auto"/>
      </w:divBdr>
    </w:div>
    <w:div w:id="1564877365">
      <w:bodyDiv w:val="1"/>
      <w:marLeft w:val="0"/>
      <w:marRight w:val="0"/>
      <w:marTop w:val="0"/>
      <w:marBottom w:val="0"/>
      <w:divBdr>
        <w:top w:val="none" w:sz="0" w:space="0" w:color="auto"/>
        <w:left w:val="none" w:sz="0" w:space="0" w:color="auto"/>
        <w:bottom w:val="none" w:sz="0" w:space="0" w:color="auto"/>
        <w:right w:val="none" w:sz="0" w:space="0" w:color="auto"/>
      </w:divBdr>
    </w:div>
    <w:div w:id="1565408871">
      <w:bodyDiv w:val="1"/>
      <w:marLeft w:val="0"/>
      <w:marRight w:val="0"/>
      <w:marTop w:val="0"/>
      <w:marBottom w:val="0"/>
      <w:divBdr>
        <w:top w:val="none" w:sz="0" w:space="0" w:color="auto"/>
        <w:left w:val="none" w:sz="0" w:space="0" w:color="auto"/>
        <w:bottom w:val="none" w:sz="0" w:space="0" w:color="auto"/>
        <w:right w:val="none" w:sz="0" w:space="0" w:color="auto"/>
      </w:divBdr>
    </w:div>
    <w:div w:id="1566843387">
      <w:bodyDiv w:val="1"/>
      <w:marLeft w:val="0"/>
      <w:marRight w:val="0"/>
      <w:marTop w:val="0"/>
      <w:marBottom w:val="0"/>
      <w:divBdr>
        <w:top w:val="none" w:sz="0" w:space="0" w:color="auto"/>
        <w:left w:val="none" w:sz="0" w:space="0" w:color="auto"/>
        <w:bottom w:val="none" w:sz="0" w:space="0" w:color="auto"/>
        <w:right w:val="none" w:sz="0" w:space="0" w:color="auto"/>
      </w:divBdr>
    </w:div>
    <w:div w:id="1567108197">
      <w:bodyDiv w:val="1"/>
      <w:marLeft w:val="0"/>
      <w:marRight w:val="0"/>
      <w:marTop w:val="0"/>
      <w:marBottom w:val="0"/>
      <w:divBdr>
        <w:top w:val="none" w:sz="0" w:space="0" w:color="auto"/>
        <w:left w:val="none" w:sz="0" w:space="0" w:color="auto"/>
        <w:bottom w:val="none" w:sz="0" w:space="0" w:color="auto"/>
        <w:right w:val="none" w:sz="0" w:space="0" w:color="auto"/>
      </w:divBdr>
    </w:div>
    <w:div w:id="1567450943">
      <w:bodyDiv w:val="1"/>
      <w:marLeft w:val="0"/>
      <w:marRight w:val="0"/>
      <w:marTop w:val="0"/>
      <w:marBottom w:val="0"/>
      <w:divBdr>
        <w:top w:val="none" w:sz="0" w:space="0" w:color="auto"/>
        <w:left w:val="none" w:sz="0" w:space="0" w:color="auto"/>
        <w:bottom w:val="none" w:sz="0" w:space="0" w:color="auto"/>
        <w:right w:val="none" w:sz="0" w:space="0" w:color="auto"/>
      </w:divBdr>
    </w:div>
    <w:div w:id="1567451196">
      <w:bodyDiv w:val="1"/>
      <w:marLeft w:val="0"/>
      <w:marRight w:val="0"/>
      <w:marTop w:val="0"/>
      <w:marBottom w:val="0"/>
      <w:divBdr>
        <w:top w:val="none" w:sz="0" w:space="0" w:color="auto"/>
        <w:left w:val="none" w:sz="0" w:space="0" w:color="auto"/>
        <w:bottom w:val="none" w:sz="0" w:space="0" w:color="auto"/>
        <w:right w:val="none" w:sz="0" w:space="0" w:color="auto"/>
      </w:divBdr>
    </w:div>
    <w:div w:id="1567766191">
      <w:bodyDiv w:val="1"/>
      <w:marLeft w:val="0"/>
      <w:marRight w:val="0"/>
      <w:marTop w:val="0"/>
      <w:marBottom w:val="0"/>
      <w:divBdr>
        <w:top w:val="none" w:sz="0" w:space="0" w:color="auto"/>
        <w:left w:val="none" w:sz="0" w:space="0" w:color="auto"/>
        <w:bottom w:val="none" w:sz="0" w:space="0" w:color="auto"/>
        <w:right w:val="none" w:sz="0" w:space="0" w:color="auto"/>
      </w:divBdr>
    </w:div>
    <w:div w:id="1568304573">
      <w:bodyDiv w:val="1"/>
      <w:marLeft w:val="0"/>
      <w:marRight w:val="0"/>
      <w:marTop w:val="0"/>
      <w:marBottom w:val="0"/>
      <w:divBdr>
        <w:top w:val="none" w:sz="0" w:space="0" w:color="auto"/>
        <w:left w:val="none" w:sz="0" w:space="0" w:color="auto"/>
        <w:bottom w:val="none" w:sz="0" w:space="0" w:color="auto"/>
        <w:right w:val="none" w:sz="0" w:space="0" w:color="auto"/>
      </w:divBdr>
    </w:div>
    <w:div w:id="1568952857">
      <w:bodyDiv w:val="1"/>
      <w:marLeft w:val="0"/>
      <w:marRight w:val="0"/>
      <w:marTop w:val="0"/>
      <w:marBottom w:val="0"/>
      <w:divBdr>
        <w:top w:val="none" w:sz="0" w:space="0" w:color="auto"/>
        <w:left w:val="none" w:sz="0" w:space="0" w:color="auto"/>
        <w:bottom w:val="none" w:sz="0" w:space="0" w:color="auto"/>
        <w:right w:val="none" w:sz="0" w:space="0" w:color="auto"/>
      </w:divBdr>
    </w:div>
    <w:div w:id="1569879646">
      <w:bodyDiv w:val="1"/>
      <w:marLeft w:val="0"/>
      <w:marRight w:val="0"/>
      <w:marTop w:val="0"/>
      <w:marBottom w:val="0"/>
      <w:divBdr>
        <w:top w:val="none" w:sz="0" w:space="0" w:color="auto"/>
        <w:left w:val="none" w:sz="0" w:space="0" w:color="auto"/>
        <w:bottom w:val="none" w:sz="0" w:space="0" w:color="auto"/>
        <w:right w:val="none" w:sz="0" w:space="0" w:color="auto"/>
      </w:divBdr>
    </w:div>
    <w:div w:id="1569993096">
      <w:bodyDiv w:val="1"/>
      <w:marLeft w:val="0"/>
      <w:marRight w:val="0"/>
      <w:marTop w:val="0"/>
      <w:marBottom w:val="0"/>
      <w:divBdr>
        <w:top w:val="none" w:sz="0" w:space="0" w:color="auto"/>
        <w:left w:val="none" w:sz="0" w:space="0" w:color="auto"/>
        <w:bottom w:val="none" w:sz="0" w:space="0" w:color="auto"/>
        <w:right w:val="none" w:sz="0" w:space="0" w:color="auto"/>
      </w:divBdr>
    </w:div>
    <w:div w:id="1570070778">
      <w:bodyDiv w:val="1"/>
      <w:marLeft w:val="0"/>
      <w:marRight w:val="0"/>
      <w:marTop w:val="0"/>
      <w:marBottom w:val="0"/>
      <w:divBdr>
        <w:top w:val="none" w:sz="0" w:space="0" w:color="auto"/>
        <w:left w:val="none" w:sz="0" w:space="0" w:color="auto"/>
        <w:bottom w:val="none" w:sz="0" w:space="0" w:color="auto"/>
        <w:right w:val="none" w:sz="0" w:space="0" w:color="auto"/>
      </w:divBdr>
    </w:div>
    <w:div w:id="1570192399">
      <w:bodyDiv w:val="1"/>
      <w:marLeft w:val="0"/>
      <w:marRight w:val="0"/>
      <w:marTop w:val="0"/>
      <w:marBottom w:val="0"/>
      <w:divBdr>
        <w:top w:val="none" w:sz="0" w:space="0" w:color="auto"/>
        <w:left w:val="none" w:sz="0" w:space="0" w:color="auto"/>
        <w:bottom w:val="none" w:sz="0" w:space="0" w:color="auto"/>
        <w:right w:val="none" w:sz="0" w:space="0" w:color="auto"/>
      </w:divBdr>
    </w:div>
    <w:div w:id="1570194226">
      <w:bodyDiv w:val="1"/>
      <w:marLeft w:val="0"/>
      <w:marRight w:val="0"/>
      <w:marTop w:val="0"/>
      <w:marBottom w:val="0"/>
      <w:divBdr>
        <w:top w:val="none" w:sz="0" w:space="0" w:color="auto"/>
        <w:left w:val="none" w:sz="0" w:space="0" w:color="auto"/>
        <w:bottom w:val="none" w:sz="0" w:space="0" w:color="auto"/>
        <w:right w:val="none" w:sz="0" w:space="0" w:color="auto"/>
      </w:divBdr>
    </w:div>
    <w:div w:id="1570573263">
      <w:bodyDiv w:val="1"/>
      <w:marLeft w:val="0"/>
      <w:marRight w:val="0"/>
      <w:marTop w:val="0"/>
      <w:marBottom w:val="0"/>
      <w:divBdr>
        <w:top w:val="none" w:sz="0" w:space="0" w:color="auto"/>
        <w:left w:val="none" w:sz="0" w:space="0" w:color="auto"/>
        <w:bottom w:val="none" w:sz="0" w:space="0" w:color="auto"/>
        <w:right w:val="none" w:sz="0" w:space="0" w:color="auto"/>
      </w:divBdr>
    </w:div>
    <w:div w:id="1573662266">
      <w:bodyDiv w:val="1"/>
      <w:marLeft w:val="0"/>
      <w:marRight w:val="0"/>
      <w:marTop w:val="0"/>
      <w:marBottom w:val="0"/>
      <w:divBdr>
        <w:top w:val="none" w:sz="0" w:space="0" w:color="auto"/>
        <w:left w:val="none" w:sz="0" w:space="0" w:color="auto"/>
        <w:bottom w:val="none" w:sz="0" w:space="0" w:color="auto"/>
        <w:right w:val="none" w:sz="0" w:space="0" w:color="auto"/>
      </w:divBdr>
    </w:div>
    <w:div w:id="1574660195">
      <w:bodyDiv w:val="1"/>
      <w:marLeft w:val="0"/>
      <w:marRight w:val="0"/>
      <w:marTop w:val="0"/>
      <w:marBottom w:val="0"/>
      <w:divBdr>
        <w:top w:val="none" w:sz="0" w:space="0" w:color="auto"/>
        <w:left w:val="none" w:sz="0" w:space="0" w:color="auto"/>
        <w:bottom w:val="none" w:sz="0" w:space="0" w:color="auto"/>
        <w:right w:val="none" w:sz="0" w:space="0" w:color="auto"/>
      </w:divBdr>
    </w:div>
    <w:div w:id="1574972363">
      <w:bodyDiv w:val="1"/>
      <w:marLeft w:val="0"/>
      <w:marRight w:val="0"/>
      <w:marTop w:val="0"/>
      <w:marBottom w:val="0"/>
      <w:divBdr>
        <w:top w:val="none" w:sz="0" w:space="0" w:color="auto"/>
        <w:left w:val="none" w:sz="0" w:space="0" w:color="auto"/>
        <w:bottom w:val="none" w:sz="0" w:space="0" w:color="auto"/>
        <w:right w:val="none" w:sz="0" w:space="0" w:color="auto"/>
      </w:divBdr>
    </w:div>
    <w:div w:id="1575159821">
      <w:bodyDiv w:val="1"/>
      <w:marLeft w:val="0"/>
      <w:marRight w:val="0"/>
      <w:marTop w:val="0"/>
      <w:marBottom w:val="0"/>
      <w:divBdr>
        <w:top w:val="none" w:sz="0" w:space="0" w:color="auto"/>
        <w:left w:val="none" w:sz="0" w:space="0" w:color="auto"/>
        <w:bottom w:val="none" w:sz="0" w:space="0" w:color="auto"/>
        <w:right w:val="none" w:sz="0" w:space="0" w:color="auto"/>
      </w:divBdr>
    </w:div>
    <w:div w:id="1575166903">
      <w:bodyDiv w:val="1"/>
      <w:marLeft w:val="0"/>
      <w:marRight w:val="0"/>
      <w:marTop w:val="0"/>
      <w:marBottom w:val="0"/>
      <w:divBdr>
        <w:top w:val="none" w:sz="0" w:space="0" w:color="auto"/>
        <w:left w:val="none" w:sz="0" w:space="0" w:color="auto"/>
        <w:bottom w:val="none" w:sz="0" w:space="0" w:color="auto"/>
        <w:right w:val="none" w:sz="0" w:space="0" w:color="auto"/>
      </w:divBdr>
    </w:div>
    <w:div w:id="1576088683">
      <w:bodyDiv w:val="1"/>
      <w:marLeft w:val="0"/>
      <w:marRight w:val="0"/>
      <w:marTop w:val="0"/>
      <w:marBottom w:val="0"/>
      <w:divBdr>
        <w:top w:val="none" w:sz="0" w:space="0" w:color="auto"/>
        <w:left w:val="none" w:sz="0" w:space="0" w:color="auto"/>
        <w:bottom w:val="none" w:sz="0" w:space="0" w:color="auto"/>
        <w:right w:val="none" w:sz="0" w:space="0" w:color="auto"/>
      </w:divBdr>
    </w:div>
    <w:div w:id="1576237192">
      <w:bodyDiv w:val="1"/>
      <w:marLeft w:val="0"/>
      <w:marRight w:val="0"/>
      <w:marTop w:val="0"/>
      <w:marBottom w:val="0"/>
      <w:divBdr>
        <w:top w:val="none" w:sz="0" w:space="0" w:color="auto"/>
        <w:left w:val="none" w:sz="0" w:space="0" w:color="auto"/>
        <w:bottom w:val="none" w:sz="0" w:space="0" w:color="auto"/>
        <w:right w:val="none" w:sz="0" w:space="0" w:color="auto"/>
      </w:divBdr>
    </w:div>
    <w:div w:id="1576403707">
      <w:bodyDiv w:val="1"/>
      <w:marLeft w:val="0"/>
      <w:marRight w:val="0"/>
      <w:marTop w:val="0"/>
      <w:marBottom w:val="0"/>
      <w:divBdr>
        <w:top w:val="none" w:sz="0" w:space="0" w:color="auto"/>
        <w:left w:val="none" w:sz="0" w:space="0" w:color="auto"/>
        <w:bottom w:val="none" w:sz="0" w:space="0" w:color="auto"/>
        <w:right w:val="none" w:sz="0" w:space="0" w:color="auto"/>
      </w:divBdr>
    </w:div>
    <w:div w:id="1576547159">
      <w:bodyDiv w:val="1"/>
      <w:marLeft w:val="0"/>
      <w:marRight w:val="0"/>
      <w:marTop w:val="0"/>
      <w:marBottom w:val="0"/>
      <w:divBdr>
        <w:top w:val="none" w:sz="0" w:space="0" w:color="auto"/>
        <w:left w:val="none" w:sz="0" w:space="0" w:color="auto"/>
        <w:bottom w:val="none" w:sz="0" w:space="0" w:color="auto"/>
        <w:right w:val="none" w:sz="0" w:space="0" w:color="auto"/>
      </w:divBdr>
    </w:div>
    <w:div w:id="1576551403">
      <w:bodyDiv w:val="1"/>
      <w:marLeft w:val="0"/>
      <w:marRight w:val="0"/>
      <w:marTop w:val="0"/>
      <w:marBottom w:val="0"/>
      <w:divBdr>
        <w:top w:val="none" w:sz="0" w:space="0" w:color="auto"/>
        <w:left w:val="none" w:sz="0" w:space="0" w:color="auto"/>
        <w:bottom w:val="none" w:sz="0" w:space="0" w:color="auto"/>
        <w:right w:val="none" w:sz="0" w:space="0" w:color="auto"/>
      </w:divBdr>
    </w:div>
    <w:div w:id="1577010929">
      <w:bodyDiv w:val="1"/>
      <w:marLeft w:val="0"/>
      <w:marRight w:val="0"/>
      <w:marTop w:val="0"/>
      <w:marBottom w:val="0"/>
      <w:divBdr>
        <w:top w:val="none" w:sz="0" w:space="0" w:color="auto"/>
        <w:left w:val="none" w:sz="0" w:space="0" w:color="auto"/>
        <w:bottom w:val="none" w:sz="0" w:space="0" w:color="auto"/>
        <w:right w:val="none" w:sz="0" w:space="0" w:color="auto"/>
      </w:divBdr>
    </w:div>
    <w:div w:id="1577282624">
      <w:bodyDiv w:val="1"/>
      <w:marLeft w:val="0"/>
      <w:marRight w:val="0"/>
      <w:marTop w:val="0"/>
      <w:marBottom w:val="0"/>
      <w:divBdr>
        <w:top w:val="none" w:sz="0" w:space="0" w:color="auto"/>
        <w:left w:val="none" w:sz="0" w:space="0" w:color="auto"/>
        <w:bottom w:val="none" w:sz="0" w:space="0" w:color="auto"/>
        <w:right w:val="none" w:sz="0" w:space="0" w:color="auto"/>
      </w:divBdr>
    </w:div>
    <w:div w:id="1577545530">
      <w:bodyDiv w:val="1"/>
      <w:marLeft w:val="0"/>
      <w:marRight w:val="0"/>
      <w:marTop w:val="0"/>
      <w:marBottom w:val="0"/>
      <w:divBdr>
        <w:top w:val="none" w:sz="0" w:space="0" w:color="auto"/>
        <w:left w:val="none" w:sz="0" w:space="0" w:color="auto"/>
        <w:bottom w:val="none" w:sz="0" w:space="0" w:color="auto"/>
        <w:right w:val="none" w:sz="0" w:space="0" w:color="auto"/>
      </w:divBdr>
    </w:div>
    <w:div w:id="1577740247">
      <w:bodyDiv w:val="1"/>
      <w:marLeft w:val="0"/>
      <w:marRight w:val="0"/>
      <w:marTop w:val="0"/>
      <w:marBottom w:val="0"/>
      <w:divBdr>
        <w:top w:val="none" w:sz="0" w:space="0" w:color="auto"/>
        <w:left w:val="none" w:sz="0" w:space="0" w:color="auto"/>
        <w:bottom w:val="none" w:sz="0" w:space="0" w:color="auto"/>
        <w:right w:val="none" w:sz="0" w:space="0" w:color="auto"/>
      </w:divBdr>
    </w:div>
    <w:div w:id="1579905891">
      <w:bodyDiv w:val="1"/>
      <w:marLeft w:val="0"/>
      <w:marRight w:val="0"/>
      <w:marTop w:val="0"/>
      <w:marBottom w:val="0"/>
      <w:divBdr>
        <w:top w:val="none" w:sz="0" w:space="0" w:color="auto"/>
        <w:left w:val="none" w:sz="0" w:space="0" w:color="auto"/>
        <w:bottom w:val="none" w:sz="0" w:space="0" w:color="auto"/>
        <w:right w:val="none" w:sz="0" w:space="0" w:color="auto"/>
      </w:divBdr>
    </w:div>
    <w:div w:id="1579944320">
      <w:bodyDiv w:val="1"/>
      <w:marLeft w:val="0"/>
      <w:marRight w:val="0"/>
      <w:marTop w:val="0"/>
      <w:marBottom w:val="0"/>
      <w:divBdr>
        <w:top w:val="none" w:sz="0" w:space="0" w:color="auto"/>
        <w:left w:val="none" w:sz="0" w:space="0" w:color="auto"/>
        <w:bottom w:val="none" w:sz="0" w:space="0" w:color="auto"/>
        <w:right w:val="none" w:sz="0" w:space="0" w:color="auto"/>
      </w:divBdr>
    </w:div>
    <w:div w:id="1580870758">
      <w:bodyDiv w:val="1"/>
      <w:marLeft w:val="0"/>
      <w:marRight w:val="0"/>
      <w:marTop w:val="0"/>
      <w:marBottom w:val="0"/>
      <w:divBdr>
        <w:top w:val="none" w:sz="0" w:space="0" w:color="auto"/>
        <w:left w:val="none" w:sz="0" w:space="0" w:color="auto"/>
        <w:bottom w:val="none" w:sz="0" w:space="0" w:color="auto"/>
        <w:right w:val="none" w:sz="0" w:space="0" w:color="auto"/>
      </w:divBdr>
    </w:div>
    <w:div w:id="1581212321">
      <w:bodyDiv w:val="1"/>
      <w:marLeft w:val="0"/>
      <w:marRight w:val="0"/>
      <w:marTop w:val="0"/>
      <w:marBottom w:val="0"/>
      <w:divBdr>
        <w:top w:val="none" w:sz="0" w:space="0" w:color="auto"/>
        <w:left w:val="none" w:sz="0" w:space="0" w:color="auto"/>
        <w:bottom w:val="none" w:sz="0" w:space="0" w:color="auto"/>
        <w:right w:val="none" w:sz="0" w:space="0" w:color="auto"/>
      </w:divBdr>
    </w:div>
    <w:div w:id="1581602725">
      <w:bodyDiv w:val="1"/>
      <w:marLeft w:val="0"/>
      <w:marRight w:val="0"/>
      <w:marTop w:val="0"/>
      <w:marBottom w:val="0"/>
      <w:divBdr>
        <w:top w:val="none" w:sz="0" w:space="0" w:color="auto"/>
        <w:left w:val="none" w:sz="0" w:space="0" w:color="auto"/>
        <w:bottom w:val="none" w:sz="0" w:space="0" w:color="auto"/>
        <w:right w:val="none" w:sz="0" w:space="0" w:color="auto"/>
      </w:divBdr>
    </w:div>
    <w:div w:id="1582062787">
      <w:bodyDiv w:val="1"/>
      <w:marLeft w:val="0"/>
      <w:marRight w:val="0"/>
      <w:marTop w:val="0"/>
      <w:marBottom w:val="0"/>
      <w:divBdr>
        <w:top w:val="none" w:sz="0" w:space="0" w:color="auto"/>
        <w:left w:val="none" w:sz="0" w:space="0" w:color="auto"/>
        <w:bottom w:val="none" w:sz="0" w:space="0" w:color="auto"/>
        <w:right w:val="none" w:sz="0" w:space="0" w:color="auto"/>
      </w:divBdr>
    </w:div>
    <w:div w:id="1582788180">
      <w:bodyDiv w:val="1"/>
      <w:marLeft w:val="0"/>
      <w:marRight w:val="0"/>
      <w:marTop w:val="0"/>
      <w:marBottom w:val="0"/>
      <w:divBdr>
        <w:top w:val="none" w:sz="0" w:space="0" w:color="auto"/>
        <w:left w:val="none" w:sz="0" w:space="0" w:color="auto"/>
        <w:bottom w:val="none" w:sz="0" w:space="0" w:color="auto"/>
        <w:right w:val="none" w:sz="0" w:space="0" w:color="auto"/>
      </w:divBdr>
    </w:div>
    <w:div w:id="1583023916">
      <w:bodyDiv w:val="1"/>
      <w:marLeft w:val="0"/>
      <w:marRight w:val="0"/>
      <w:marTop w:val="0"/>
      <w:marBottom w:val="0"/>
      <w:divBdr>
        <w:top w:val="none" w:sz="0" w:space="0" w:color="auto"/>
        <w:left w:val="none" w:sz="0" w:space="0" w:color="auto"/>
        <w:bottom w:val="none" w:sz="0" w:space="0" w:color="auto"/>
        <w:right w:val="none" w:sz="0" w:space="0" w:color="auto"/>
      </w:divBdr>
    </w:div>
    <w:div w:id="1584145614">
      <w:bodyDiv w:val="1"/>
      <w:marLeft w:val="0"/>
      <w:marRight w:val="0"/>
      <w:marTop w:val="0"/>
      <w:marBottom w:val="0"/>
      <w:divBdr>
        <w:top w:val="none" w:sz="0" w:space="0" w:color="auto"/>
        <w:left w:val="none" w:sz="0" w:space="0" w:color="auto"/>
        <w:bottom w:val="none" w:sz="0" w:space="0" w:color="auto"/>
        <w:right w:val="none" w:sz="0" w:space="0" w:color="auto"/>
      </w:divBdr>
    </w:div>
    <w:div w:id="1584991650">
      <w:bodyDiv w:val="1"/>
      <w:marLeft w:val="0"/>
      <w:marRight w:val="0"/>
      <w:marTop w:val="0"/>
      <w:marBottom w:val="0"/>
      <w:divBdr>
        <w:top w:val="none" w:sz="0" w:space="0" w:color="auto"/>
        <w:left w:val="none" w:sz="0" w:space="0" w:color="auto"/>
        <w:bottom w:val="none" w:sz="0" w:space="0" w:color="auto"/>
        <w:right w:val="none" w:sz="0" w:space="0" w:color="auto"/>
      </w:divBdr>
    </w:div>
    <w:div w:id="1585411688">
      <w:bodyDiv w:val="1"/>
      <w:marLeft w:val="0"/>
      <w:marRight w:val="0"/>
      <w:marTop w:val="0"/>
      <w:marBottom w:val="0"/>
      <w:divBdr>
        <w:top w:val="none" w:sz="0" w:space="0" w:color="auto"/>
        <w:left w:val="none" w:sz="0" w:space="0" w:color="auto"/>
        <w:bottom w:val="none" w:sz="0" w:space="0" w:color="auto"/>
        <w:right w:val="none" w:sz="0" w:space="0" w:color="auto"/>
      </w:divBdr>
    </w:div>
    <w:div w:id="1586304299">
      <w:bodyDiv w:val="1"/>
      <w:marLeft w:val="0"/>
      <w:marRight w:val="0"/>
      <w:marTop w:val="0"/>
      <w:marBottom w:val="0"/>
      <w:divBdr>
        <w:top w:val="none" w:sz="0" w:space="0" w:color="auto"/>
        <w:left w:val="none" w:sz="0" w:space="0" w:color="auto"/>
        <w:bottom w:val="none" w:sz="0" w:space="0" w:color="auto"/>
        <w:right w:val="none" w:sz="0" w:space="0" w:color="auto"/>
      </w:divBdr>
    </w:div>
    <w:div w:id="1587379649">
      <w:bodyDiv w:val="1"/>
      <w:marLeft w:val="0"/>
      <w:marRight w:val="0"/>
      <w:marTop w:val="0"/>
      <w:marBottom w:val="0"/>
      <w:divBdr>
        <w:top w:val="none" w:sz="0" w:space="0" w:color="auto"/>
        <w:left w:val="none" w:sz="0" w:space="0" w:color="auto"/>
        <w:bottom w:val="none" w:sz="0" w:space="0" w:color="auto"/>
        <w:right w:val="none" w:sz="0" w:space="0" w:color="auto"/>
      </w:divBdr>
    </w:div>
    <w:div w:id="1587492226">
      <w:bodyDiv w:val="1"/>
      <w:marLeft w:val="0"/>
      <w:marRight w:val="0"/>
      <w:marTop w:val="0"/>
      <w:marBottom w:val="0"/>
      <w:divBdr>
        <w:top w:val="none" w:sz="0" w:space="0" w:color="auto"/>
        <w:left w:val="none" w:sz="0" w:space="0" w:color="auto"/>
        <w:bottom w:val="none" w:sz="0" w:space="0" w:color="auto"/>
        <w:right w:val="none" w:sz="0" w:space="0" w:color="auto"/>
      </w:divBdr>
    </w:div>
    <w:div w:id="1588341486">
      <w:bodyDiv w:val="1"/>
      <w:marLeft w:val="0"/>
      <w:marRight w:val="0"/>
      <w:marTop w:val="0"/>
      <w:marBottom w:val="0"/>
      <w:divBdr>
        <w:top w:val="none" w:sz="0" w:space="0" w:color="auto"/>
        <w:left w:val="none" w:sz="0" w:space="0" w:color="auto"/>
        <w:bottom w:val="none" w:sz="0" w:space="0" w:color="auto"/>
        <w:right w:val="none" w:sz="0" w:space="0" w:color="auto"/>
      </w:divBdr>
    </w:div>
    <w:div w:id="1589268693">
      <w:bodyDiv w:val="1"/>
      <w:marLeft w:val="0"/>
      <w:marRight w:val="0"/>
      <w:marTop w:val="0"/>
      <w:marBottom w:val="0"/>
      <w:divBdr>
        <w:top w:val="none" w:sz="0" w:space="0" w:color="auto"/>
        <w:left w:val="none" w:sz="0" w:space="0" w:color="auto"/>
        <w:bottom w:val="none" w:sz="0" w:space="0" w:color="auto"/>
        <w:right w:val="none" w:sz="0" w:space="0" w:color="auto"/>
      </w:divBdr>
    </w:div>
    <w:div w:id="1590695284">
      <w:bodyDiv w:val="1"/>
      <w:marLeft w:val="0"/>
      <w:marRight w:val="0"/>
      <w:marTop w:val="0"/>
      <w:marBottom w:val="0"/>
      <w:divBdr>
        <w:top w:val="none" w:sz="0" w:space="0" w:color="auto"/>
        <w:left w:val="none" w:sz="0" w:space="0" w:color="auto"/>
        <w:bottom w:val="none" w:sz="0" w:space="0" w:color="auto"/>
        <w:right w:val="none" w:sz="0" w:space="0" w:color="auto"/>
      </w:divBdr>
    </w:div>
    <w:div w:id="1590771173">
      <w:bodyDiv w:val="1"/>
      <w:marLeft w:val="0"/>
      <w:marRight w:val="0"/>
      <w:marTop w:val="0"/>
      <w:marBottom w:val="0"/>
      <w:divBdr>
        <w:top w:val="none" w:sz="0" w:space="0" w:color="auto"/>
        <w:left w:val="none" w:sz="0" w:space="0" w:color="auto"/>
        <w:bottom w:val="none" w:sz="0" w:space="0" w:color="auto"/>
        <w:right w:val="none" w:sz="0" w:space="0" w:color="auto"/>
      </w:divBdr>
    </w:div>
    <w:div w:id="1591042507">
      <w:bodyDiv w:val="1"/>
      <w:marLeft w:val="0"/>
      <w:marRight w:val="0"/>
      <w:marTop w:val="0"/>
      <w:marBottom w:val="0"/>
      <w:divBdr>
        <w:top w:val="none" w:sz="0" w:space="0" w:color="auto"/>
        <w:left w:val="none" w:sz="0" w:space="0" w:color="auto"/>
        <w:bottom w:val="none" w:sz="0" w:space="0" w:color="auto"/>
        <w:right w:val="none" w:sz="0" w:space="0" w:color="auto"/>
      </w:divBdr>
    </w:div>
    <w:div w:id="1591307210">
      <w:bodyDiv w:val="1"/>
      <w:marLeft w:val="0"/>
      <w:marRight w:val="0"/>
      <w:marTop w:val="0"/>
      <w:marBottom w:val="0"/>
      <w:divBdr>
        <w:top w:val="none" w:sz="0" w:space="0" w:color="auto"/>
        <w:left w:val="none" w:sz="0" w:space="0" w:color="auto"/>
        <w:bottom w:val="none" w:sz="0" w:space="0" w:color="auto"/>
        <w:right w:val="none" w:sz="0" w:space="0" w:color="auto"/>
      </w:divBdr>
    </w:div>
    <w:div w:id="1591810112">
      <w:bodyDiv w:val="1"/>
      <w:marLeft w:val="0"/>
      <w:marRight w:val="0"/>
      <w:marTop w:val="0"/>
      <w:marBottom w:val="0"/>
      <w:divBdr>
        <w:top w:val="none" w:sz="0" w:space="0" w:color="auto"/>
        <w:left w:val="none" w:sz="0" w:space="0" w:color="auto"/>
        <w:bottom w:val="none" w:sz="0" w:space="0" w:color="auto"/>
        <w:right w:val="none" w:sz="0" w:space="0" w:color="auto"/>
      </w:divBdr>
    </w:div>
    <w:div w:id="1592010454">
      <w:bodyDiv w:val="1"/>
      <w:marLeft w:val="0"/>
      <w:marRight w:val="0"/>
      <w:marTop w:val="0"/>
      <w:marBottom w:val="0"/>
      <w:divBdr>
        <w:top w:val="none" w:sz="0" w:space="0" w:color="auto"/>
        <w:left w:val="none" w:sz="0" w:space="0" w:color="auto"/>
        <w:bottom w:val="none" w:sz="0" w:space="0" w:color="auto"/>
        <w:right w:val="none" w:sz="0" w:space="0" w:color="auto"/>
      </w:divBdr>
    </w:div>
    <w:div w:id="1592399058">
      <w:bodyDiv w:val="1"/>
      <w:marLeft w:val="0"/>
      <w:marRight w:val="0"/>
      <w:marTop w:val="0"/>
      <w:marBottom w:val="0"/>
      <w:divBdr>
        <w:top w:val="none" w:sz="0" w:space="0" w:color="auto"/>
        <w:left w:val="none" w:sz="0" w:space="0" w:color="auto"/>
        <w:bottom w:val="none" w:sz="0" w:space="0" w:color="auto"/>
        <w:right w:val="none" w:sz="0" w:space="0" w:color="auto"/>
      </w:divBdr>
    </w:div>
    <w:div w:id="1592472520">
      <w:bodyDiv w:val="1"/>
      <w:marLeft w:val="0"/>
      <w:marRight w:val="0"/>
      <w:marTop w:val="0"/>
      <w:marBottom w:val="0"/>
      <w:divBdr>
        <w:top w:val="none" w:sz="0" w:space="0" w:color="auto"/>
        <w:left w:val="none" w:sz="0" w:space="0" w:color="auto"/>
        <w:bottom w:val="none" w:sz="0" w:space="0" w:color="auto"/>
        <w:right w:val="none" w:sz="0" w:space="0" w:color="auto"/>
      </w:divBdr>
    </w:div>
    <w:div w:id="1593010720">
      <w:bodyDiv w:val="1"/>
      <w:marLeft w:val="0"/>
      <w:marRight w:val="0"/>
      <w:marTop w:val="0"/>
      <w:marBottom w:val="0"/>
      <w:divBdr>
        <w:top w:val="none" w:sz="0" w:space="0" w:color="auto"/>
        <w:left w:val="none" w:sz="0" w:space="0" w:color="auto"/>
        <w:bottom w:val="none" w:sz="0" w:space="0" w:color="auto"/>
        <w:right w:val="none" w:sz="0" w:space="0" w:color="auto"/>
      </w:divBdr>
    </w:div>
    <w:div w:id="1595164162">
      <w:bodyDiv w:val="1"/>
      <w:marLeft w:val="0"/>
      <w:marRight w:val="0"/>
      <w:marTop w:val="0"/>
      <w:marBottom w:val="0"/>
      <w:divBdr>
        <w:top w:val="none" w:sz="0" w:space="0" w:color="auto"/>
        <w:left w:val="none" w:sz="0" w:space="0" w:color="auto"/>
        <w:bottom w:val="none" w:sz="0" w:space="0" w:color="auto"/>
        <w:right w:val="none" w:sz="0" w:space="0" w:color="auto"/>
      </w:divBdr>
    </w:div>
    <w:div w:id="1595476545">
      <w:bodyDiv w:val="1"/>
      <w:marLeft w:val="0"/>
      <w:marRight w:val="0"/>
      <w:marTop w:val="0"/>
      <w:marBottom w:val="0"/>
      <w:divBdr>
        <w:top w:val="none" w:sz="0" w:space="0" w:color="auto"/>
        <w:left w:val="none" w:sz="0" w:space="0" w:color="auto"/>
        <w:bottom w:val="none" w:sz="0" w:space="0" w:color="auto"/>
        <w:right w:val="none" w:sz="0" w:space="0" w:color="auto"/>
      </w:divBdr>
    </w:div>
    <w:div w:id="1595893224">
      <w:bodyDiv w:val="1"/>
      <w:marLeft w:val="0"/>
      <w:marRight w:val="0"/>
      <w:marTop w:val="0"/>
      <w:marBottom w:val="0"/>
      <w:divBdr>
        <w:top w:val="none" w:sz="0" w:space="0" w:color="auto"/>
        <w:left w:val="none" w:sz="0" w:space="0" w:color="auto"/>
        <w:bottom w:val="none" w:sz="0" w:space="0" w:color="auto"/>
        <w:right w:val="none" w:sz="0" w:space="0" w:color="auto"/>
      </w:divBdr>
    </w:div>
    <w:div w:id="1596161096">
      <w:bodyDiv w:val="1"/>
      <w:marLeft w:val="0"/>
      <w:marRight w:val="0"/>
      <w:marTop w:val="0"/>
      <w:marBottom w:val="0"/>
      <w:divBdr>
        <w:top w:val="none" w:sz="0" w:space="0" w:color="auto"/>
        <w:left w:val="none" w:sz="0" w:space="0" w:color="auto"/>
        <w:bottom w:val="none" w:sz="0" w:space="0" w:color="auto"/>
        <w:right w:val="none" w:sz="0" w:space="0" w:color="auto"/>
      </w:divBdr>
    </w:div>
    <w:div w:id="1596942570">
      <w:bodyDiv w:val="1"/>
      <w:marLeft w:val="0"/>
      <w:marRight w:val="0"/>
      <w:marTop w:val="0"/>
      <w:marBottom w:val="0"/>
      <w:divBdr>
        <w:top w:val="none" w:sz="0" w:space="0" w:color="auto"/>
        <w:left w:val="none" w:sz="0" w:space="0" w:color="auto"/>
        <w:bottom w:val="none" w:sz="0" w:space="0" w:color="auto"/>
        <w:right w:val="none" w:sz="0" w:space="0" w:color="auto"/>
      </w:divBdr>
    </w:div>
    <w:div w:id="1599680325">
      <w:bodyDiv w:val="1"/>
      <w:marLeft w:val="0"/>
      <w:marRight w:val="0"/>
      <w:marTop w:val="0"/>
      <w:marBottom w:val="0"/>
      <w:divBdr>
        <w:top w:val="none" w:sz="0" w:space="0" w:color="auto"/>
        <w:left w:val="none" w:sz="0" w:space="0" w:color="auto"/>
        <w:bottom w:val="none" w:sz="0" w:space="0" w:color="auto"/>
        <w:right w:val="none" w:sz="0" w:space="0" w:color="auto"/>
      </w:divBdr>
    </w:div>
    <w:div w:id="1600597718">
      <w:bodyDiv w:val="1"/>
      <w:marLeft w:val="0"/>
      <w:marRight w:val="0"/>
      <w:marTop w:val="0"/>
      <w:marBottom w:val="0"/>
      <w:divBdr>
        <w:top w:val="none" w:sz="0" w:space="0" w:color="auto"/>
        <w:left w:val="none" w:sz="0" w:space="0" w:color="auto"/>
        <w:bottom w:val="none" w:sz="0" w:space="0" w:color="auto"/>
        <w:right w:val="none" w:sz="0" w:space="0" w:color="auto"/>
      </w:divBdr>
    </w:div>
    <w:div w:id="1601063294">
      <w:bodyDiv w:val="1"/>
      <w:marLeft w:val="0"/>
      <w:marRight w:val="0"/>
      <w:marTop w:val="0"/>
      <w:marBottom w:val="0"/>
      <w:divBdr>
        <w:top w:val="none" w:sz="0" w:space="0" w:color="auto"/>
        <w:left w:val="none" w:sz="0" w:space="0" w:color="auto"/>
        <w:bottom w:val="none" w:sz="0" w:space="0" w:color="auto"/>
        <w:right w:val="none" w:sz="0" w:space="0" w:color="auto"/>
      </w:divBdr>
    </w:div>
    <w:div w:id="1602027540">
      <w:bodyDiv w:val="1"/>
      <w:marLeft w:val="0"/>
      <w:marRight w:val="0"/>
      <w:marTop w:val="0"/>
      <w:marBottom w:val="0"/>
      <w:divBdr>
        <w:top w:val="none" w:sz="0" w:space="0" w:color="auto"/>
        <w:left w:val="none" w:sz="0" w:space="0" w:color="auto"/>
        <w:bottom w:val="none" w:sz="0" w:space="0" w:color="auto"/>
        <w:right w:val="none" w:sz="0" w:space="0" w:color="auto"/>
      </w:divBdr>
    </w:div>
    <w:div w:id="1602256219">
      <w:bodyDiv w:val="1"/>
      <w:marLeft w:val="0"/>
      <w:marRight w:val="0"/>
      <w:marTop w:val="0"/>
      <w:marBottom w:val="0"/>
      <w:divBdr>
        <w:top w:val="none" w:sz="0" w:space="0" w:color="auto"/>
        <w:left w:val="none" w:sz="0" w:space="0" w:color="auto"/>
        <w:bottom w:val="none" w:sz="0" w:space="0" w:color="auto"/>
        <w:right w:val="none" w:sz="0" w:space="0" w:color="auto"/>
      </w:divBdr>
    </w:div>
    <w:div w:id="1602446322">
      <w:bodyDiv w:val="1"/>
      <w:marLeft w:val="0"/>
      <w:marRight w:val="0"/>
      <w:marTop w:val="0"/>
      <w:marBottom w:val="0"/>
      <w:divBdr>
        <w:top w:val="none" w:sz="0" w:space="0" w:color="auto"/>
        <w:left w:val="none" w:sz="0" w:space="0" w:color="auto"/>
        <w:bottom w:val="none" w:sz="0" w:space="0" w:color="auto"/>
        <w:right w:val="none" w:sz="0" w:space="0" w:color="auto"/>
      </w:divBdr>
    </w:div>
    <w:div w:id="1602566317">
      <w:bodyDiv w:val="1"/>
      <w:marLeft w:val="0"/>
      <w:marRight w:val="0"/>
      <w:marTop w:val="0"/>
      <w:marBottom w:val="0"/>
      <w:divBdr>
        <w:top w:val="none" w:sz="0" w:space="0" w:color="auto"/>
        <w:left w:val="none" w:sz="0" w:space="0" w:color="auto"/>
        <w:bottom w:val="none" w:sz="0" w:space="0" w:color="auto"/>
        <w:right w:val="none" w:sz="0" w:space="0" w:color="auto"/>
      </w:divBdr>
    </w:div>
    <w:div w:id="1603339556">
      <w:bodyDiv w:val="1"/>
      <w:marLeft w:val="0"/>
      <w:marRight w:val="0"/>
      <w:marTop w:val="0"/>
      <w:marBottom w:val="0"/>
      <w:divBdr>
        <w:top w:val="none" w:sz="0" w:space="0" w:color="auto"/>
        <w:left w:val="none" w:sz="0" w:space="0" w:color="auto"/>
        <w:bottom w:val="none" w:sz="0" w:space="0" w:color="auto"/>
        <w:right w:val="none" w:sz="0" w:space="0" w:color="auto"/>
      </w:divBdr>
    </w:div>
    <w:div w:id="1603995365">
      <w:bodyDiv w:val="1"/>
      <w:marLeft w:val="0"/>
      <w:marRight w:val="0"/>
      <w:marTop w:val="0"/>
      <w:marBottom w:val="0"/>
      <w:divBdr>
        <w:top w:val="none" w:sz="0" w:space="0" w:color="auto"/>
        <w:left w:val="none" w:sz="0" w:space="0" w:color="auto"/>
        <w:bottom w:val="none" w:sz="0" w:space="0" w:color="auto"/>
        <w:right w:val="none" w:sz="0" w:space="0" w:color="auto"/>
      </w:divBdr>
    </w:div>
    <w:div w:id="1604613130">
      <w:bodyDiv w:val="1"/>
      <w:marLeft w:val="0"/>
      <w:marRight w:val="0"/>
      <w:marTop w:val="0"/>
      <w:marBottom w:val="0"/>
      <w:divBdr>
        <w:top w:val="none" w:sz="0" w:space="0" w:color="auto"/>
        <w:left w:val="none" w:sz="0" w:space="0" w:color="auto"/>
        <w:bottom w:val="none" w:sz="0" w:space="0" w:color="auto"/>
        <w:right w:val="none" w:sz="0" w:space="0" w:color="auto"/>
      </w:divBdr>
    </w:div>
    <w:div w:id="1604650615">
      <w:bodyDiv w:val="1"/>
      <w:marLeft w:val="0"/>
      <w:marRight w:val="0"/>
      <w:marTop w:val="0"/>
      <w:marBottom w:val="0"/>
      <w:divBdr>
        <w:top w:val="none" w:sz="0" w:space="0" w:color="auto"/>
        <w:left w:val="none" w:sz="0" w:space="0" w:color="auto"/>
        <w:bottom w:val="none" w:sz="0" w:space="0" w:color="auto"/>
        <w:right w:val="none" w:sz="0" w:space="0" w:color="auto"/>
      </w:divBdr>
    </w:div>
    <w:div w:id="1604803240">
      <w:bodyDiv w:val="1"/>
      <w:marLeft w:val="0"/>
      <w:marRight w:val="0"/>
      <w:marTop w:val="0"/>
      <w:marBottom w:val="0"/>
      <w:divBdr>
        <w:top w:val="none" w:sz="0" w:space="0" w:color="auto"/>
        <w:left w:val="none" w:sz="0" w:space="0" w:color="auto"/>
        <w:bottom w:val="none" w:sz="0" w:space="0" w:color="auto"/>
        <w:right w:val="none" w:sz="0" w:space="0" w:color="auto"/>
      </w:divBdr>
    </w:div>
    <w:div w:id="1605453713">
      <w:bodyDiv w:val="1"/>
      <w:marLeft w:val="0"/>
      <w:marRight w:val="0"/>
      <w:marTop w:val="0"/>
      <w:marBottom w:val="0"/>
      <w:divBdr>
        <w:top w:val="none" w:sz="0" w:space="0" w:color="auto"/>
        <w:left w:val="none" w:sz="0" w:space="0" w:color="auto"/>
        <w:bottom w:val="none" w:sz="0" w:space="0" w:color="auto"/>
        <w:right w:val="none" w:sz="0" w:space="0" w:color="auto"/>
      </w:divBdr>
    </w:div>
    <w:div w:id="1605459386">
      <w:bodyDiv w:val="1"/>
      <w:marLeft w:val="0"/>
      <w:marRight w:val="0"/>
      <w:marTop w:val="0"/>
      <w:marBottom w:val="0"/>
      <w:divBdr>
        <w:top w:val="none" w:sz="0" w:space="0" w:color="auto"/>
        <w:left w:val="none" w:sz="0" w:space="0" w:color="auto"/>
        <w:bottom w:val="none" w:sz="0" w:space="0" w:color="auto"/>
        <w:right w:val="none" w:sz="0" w:space="0" w:color="auto"/>
      </w:divBdr>
    </w:div>
    <w:div w:id="1605648026">
      <w:bodyDiv w:val="1"/>
      <w:marLeft w:val="0"/>
      <w:marRight w:val="0"/>
      <w:marTop w:val="0"/>
      <w:marBottom w:val="0"/>
      <w:divBdr>
        <w:top w:val="none" w:sz="0" w:space="0" w:color="auto"/>
        <w:left w:val="none" w:sz="0" w:space="0" w:color="auto"/>
        <w:bottom w:val="none" w:sz="0" w:space="0" w:color="auto"/>
        <w:right w:val="none" w:sz="0" w:space="0" w:color="auto"/>
      </w:divBdr>
    </w:div>
    <w:div w:id="1606306890">
      <w:bodyDiv w:val="1"/>
      <w:marLeft w:val="0"/>
      <w:marRight w:val="0"/>
      <w:marTop w:val="0"/>
      <w:marBottom w:val="0"/>
      <w:divBdr>
        <w:top w:val="none" w:sz="0" w:space="0" w:color="auto"/>
        <w:left w:val="none" w:sz="0" w:space="0" w:color="auto"/>
        <w:bottom w:val="none" w:sz="0" w:space="0" w:color="auto"/>
        <w:right w:val="none" w:sz="0" w:space="0" w:color="auto"/>
      </w:divBdr>
    </w:div>
    <w:div w:id="1607232894">
      <w:bodyDiv w:val="1"/>
      <w:marLeft w:val="0"/>
      <w:marRight w:val="0"/>
      <w:marTop w:val="0"/>
      <w:marBottom w:val="0"/>
      <w:divBdr>
        <w:top w:val="none" w:sz="0" w:space="0" w:color="auto"/>
        <w:left w:val="none" w:sz="0" w:space="0" w:color="auto"/>
        <w:bottom w:val="none" w:sz="0" w:space="0" w:color="auto"/>
        <w:right w:val="none" w:sz="0" w:space="0" w:color="auto"/>
      </w:divBdr>
    </w:div>
    <w:div w:id="1607538596">
      <w:bodyDiv w:val="1"/>
      <w:marLeft w:val="0"/>
      <w:marRight w:val="0"/>
      <w:marTop w:val="0"/>
      <w:marBottom w:val="0"/>
      <w:divBdr>
        <w:top w:val="none" w:sz="0" w:space="0" w:color="auto"/>
        <w:left w:val="none" w:sz="0" w:space="0" w:color="auto"/>
        <w:bottom w:val="none" w:sz="0" w:space="0" w:color="auto"/>
        <w:right w:val="none" w:sz="0" w:space="0" w:color="auto"/>
      </w:divBdr>
    </w:div>
    <w:div w:id="1607805067">
      <w:bodyDiv w:val="1"/>
      <w:marLeft w:val="0"/>
      <w:marRight w:val="0"/>
      <w:marTop w:val="0"/>
      <w:marBottom w:val="0"/>
      <w:divBdr>
        <w:top w:val="none" w:sz="0" w:space="0" w:color="auto"/>
        <w:left w:val="none" w:sz="0" w:space="0" w:color="auto"/>
        <w:bottom w:val="none" w:sz="0" w:space="0" w:color="auto"/>
        <w:right w:val="none" w:sz="0" w:space="0" w:color="auto"/>
      </w:divBdr>
    </w:div>
    <w:div w:id="1608081202">
      <w:bodyDiv w:val="1"/>
      <w:marLeft w:val="0"/>
      <w:marRight w:val="0"/>
      <w:marTop w:val="0"/>
      <w:marBottom w:val="0"/>
      <w:divBdr>
        <w:top w:val="none" w:sz="0" w:space="0" w:color="auto"/>
        <w:left w:val="none" w:sz="0" w:space="0" w:color="auto"/>
        <w:bottom w:val="none" w:sz="0" w:space="0" w:color="auto"/>
        <w:right w:val="none" w:sz="0" w:space="0" w:color="auto"/>
      </w:divBdr>
    </w:div>
    <w:div w:id="1608196754">
      <w:bodyDiv w:val="1"/>
      <w:marLeft w:val="0"/>
      <w:marRight w:val="0"/>
      <w:marTop w:val="0"/>
      <w:marBottom w:val="0"/>
      <w:divBdr>
        <w:top w:val="none" w:sz="0" w:space="0" w:color="auto"/>
        <w:left w:val="none" w:sz="0" w:space="0" w:color="auto"/>
        <w:bottom w:val="none" w:sz="0" w:space="0" w:color="auto"/>
        <w:right w:val="none" w:sz="0" w:space="0" w:color="auto"/>
      </w:divBdr>
    </w:div>
    <w:div w:id="1608267457">
      <w:bodyDiv w:val="1"/>
      <w:marLeft w:val="0"/>
      <w:marRight w:val="0"/>
      <w:marTop w:val="0"/>
      <w:marBottom w:val="0"/>
      <w:divBdr>
        <w:top w:val="none" w:sz="0" w:space="0" w:color="auto"/>
        <w:left w:val="none" w:sz="0" w:space="0" w:color="auto"/>
        <w:bottom w:val="none" w:sz="0" w:space="0" w:color="auto"/>
        <w:right w:val="none" w:sz="0" w:space="0" w:color="auto"/>
      </w:divBdr>
    </w:div>
    <w:div w:id="1608273052">
      <w:bodyDiv w:val="1"/>
      <w:marLeft w:val="0"/>
      <w:marRight w:val="0"/>
      <w:marTop w:val="0"/>
      <w:marBottom w:val="0"/>
      <w:divBdr>
        <w:top w:val="none" w:sz="0" w:space="0" w:color="auto"/>
        <w:left w:val="none" w:sz="0" w:space="0" w:color="auto"/>
        <w:bottom w:val="none" w:sz="0" w:space="0" w:color="auto"/>
        <w:right w:val="none" w:sz="0" w:space="0" w:color="auto"/>
      </w:divBdr>
    </w:div>
    <w:div w:id="1608389367">
      <w:bodyDiv w:val="1"/>
      <w:marLeft w:val="0"/>
      <w:marRight w:val="0"/>
      <w:marTop w:val="0"/>
      <w:marBottom w:val="0"/>
      <w:divBdr>
        <w:top w:val="none" w:sz="0" w:space="0" w:color="auto"/>
        <w:left w:val="none" w:sz="0" w:space="0" w:color="auto"/>
        <w:bottom w:val="none" w:sz="0" w:space="0" w:color="auto"/>
        <w:right w:val="none" w:sz="0" w:space="0" w:color="auto"/>
      </w:divBdr>
    </w:div>
    <w:div w:id="1609044285">
      <w:bodyDiv w:val="1"/>
      <w:marLeft w:val="0"/>
      <w:marRight w:val="0"/>
      <w:marTop w:val="0"/>
      <w:marBottom w:val="0"/>
      <w:divBdr>
        <w:top w:val="none" w:sz="0" w:space="0" w:color="auto"/>
        <w:left w:val="none" w:sz="0" w:space="0" w:color="auto"/>
        <w:bottom w:val="none" w:sz="0" w:space="0" w:color="auto"/>
        <w:right w:val="none" w:sz="0" w:space="0" w:color="auto"/>
      </w:divBdr>
    </w:div>
    <w:div w:id="1609242107">
      <w:bodyDiv w:val="1"/>
      <w:marLeft w:val="0"/>
      <w:marRight w:val="0"/>
      <w:marTop w:val="0"/>
      <w:marBottom w:val="0"/>
      <w:divBdr>
        <w:top w:val="none" w:sz="0" w:space="0" w:color="auto"/>
        <w:left w:val="none" w:sz="0" w:space="0" w:color="auto"/>
        <w:bottom w:val="none" w:sz="0" w:space="0" w:color="auto"/>
        <w:right w:val="none" w:sz="0" w:space="0" w:color="auto"/>
      </w:divBdr>
    </w:div>
    <w:div w:id="1609317951">
      <w:bodyDiv w:val="1"/>
      <w:marLeft w:val="0"/>
      <w:marRight w:val="0"/>
      <w:marTop w:val="0"/>
      <w:marBottom w:val="0"/>
      <w:divBdr>
        <w:top w:val="none" w:sz="0" w:space="0" w:color="auto"/>
        <w:left w:val="none" w:sz="0" w:space="0" w:color="auto"/>
        <w:bottom w:val="none" w:sz="0" w:space="0" w:color="auto"/>
        <w:right w:val="none" w:sz="0" w:space="0" w:color="auto"/>
      </w:divBdr>
    </w:div>
    <w:div w:id="1609583650">
      <w:bodyDiv w:val="1"/>
      <w:marLeft w:val="0"/>
      <w:marRight w:val="0"/>
      <w:marTop w:val="0"/>
      <w:marBottom w:val="0"/>
      <w:divBdr>
        <w:top w:val="none" w:sz="0" w:space="0" w:color="auto"/>
        <w:left w:val="none" w:sz="0" w:space="0" w:color="auto"/>
        <w:bottom w:val="none" w:sz="0" w:space="0" w:color="auto"/>
        <w:right w:val="none" w:sz="0" w:space="0" w:color="auto"/>
      </w:divBdr>
    </w:div>
    <w:div w:id="1610164533">
      <w:bodyDiv w:val="1"/>
      <w:marLeft w:val="0"/>
      <w:marRight w:val="0"/>
      <w:marTop w:val="0"/>
      <w:marBottom w:val="0"/>
      <w:divBdr>
        <w:top w:val="none" w:sz="0" w:space="0" w:color="auto"/>
        <w:left w:val="none" w:sz="0" w:space="0" w:color="auto"/>
        <w:bottom w:val="none" w:sz="0" w:space="0" w:color="auto"/>
        <w:right w:val="none" w:sz="0" w:space="0" w:color="auto"/>
      </w:divBdr>
    </w:div>
    <w:div w:id="1610507251">
      <w:bodyDiv w:val="1"/>
      <w:marLeft w:val="0"/>
      <w:marRight w:val="0"/>
      <w:marTop w:val="0"/>
      <w:marBottom w:val="0"/>
      <w:divBdr>
        <w:top w:val="none" w:sz="0" w:space="0" w:color="auto"/>
        <w:left w:val="none" w:sz="0" w:space="0" w:color="auto"/>
        <w:bottom w:val="none" w:sz="0" w:space="0" w:color="auto"/>
        <w:right w:val="none" w:sz="0" w:space="0" w:color="auto"/>
      </w:divBdr>
    </w:div>
    <w:div w:id="1610696749">
      <w:bodyDiv w:val="1"/>
      <w:marLeft w:val="0"/>
      <w:marRight w:val="0"/>
      <w:marTop w:val="0"/>
      <w:marBottom w:val="0"/>
      <w:divBdr>
        <w:top w:val="none" w:sz="0" w:space="0" w:color="auto"/>
        <w:left w:val="none" w:sz="0" w:space="0" w:color="auto"/>
        <w:bottom w:val="none" w:sz="0" w:space="0" w:color="auto"/>
        <w:right w:val="none" w:sz="0" w:space="0" w:color="auto"/>
      </w:divBdr>
    </w:div>
    <w:div w:id="1610816780">
      <w:bodyDiv w:val="1"/>
      <w:marLeft w:val="0"/>
      <w:marRight w:val="0"/>
      <w:marTop w:val="0"/>
      <w:marBottom w:val="0"/>
      <w:divBdr>
        <w:top w:val="none" w:sz="0" w:space="0" w:color="auto"/>
        <w:left w:val="none" w:sz="0" w:space="0" w:color="auto"/>
        <w:bottom w:val="none" w:sz="0" w:space="0" w:color="auto"/>
        <w:right w:val="none" w:sz="0" w:space="0" w:color="auto"/>
      </w:divBdr>
    </w:div>
    <w:div w:id="1610965099">
      <w:bodyDiv w:val="1"/>
      <w:marLeft w:val="0"/>
      <w:marRight w:val="0"/>
      <w:marTop w:val="0"/>
      <w:marBottom w:val="0"/>
      <w:divBdr>
        <w:top w:val="none" w:sz="0" w:space="0" w:color="auto"/>
        <w:left w:val="none" w:sz="0" w:space="0" w:color="auto"/>
        <w:bottom w:val="none" w:sz="0" w:space="0" w:color="auto"/>
        <w:right w:val="none" w:sz="0" w:space="0" w:color="auto"/>
      </w:divBdr>
    </w:div>
    <w:div w:id="1611551907">
      <w:bodyDiv w:val="1"/>
      <w:marLeft w:val="0"/>
      <w:marRight w:val="0"/>
      <w:marTop w:val="0"/>
      <w:marBottom w:val="0"/>
      <w:divBdr>
        <w:top w:val="none" w:sz="0" w:space="0" w:color="auto"/>
        <w:left w:val="none" w:sz="0" w:space="0" w:color="auto"/>
        <w:bottom w:val="none" w:sz="0" w:space="0" w:color="auto"/>
        <w:right w:val="none" w:sz="0" w:space="0" w:color="auto"/>
      </w:divBdr>
    </w:div>
    <w:div w:id="1611626676">
      <w:bodyDiv w:val="1"/>
      <w:marLeft w:val="0"/>
      <w:marRight w:val="0"/>
      <w:marTop w:val="0"/>
      <w:marBottom w:val="0"/>
      <w:divBdr>
        <w:top w:val="none" w:sz="0" w:space="0" w:color="auto"/>
        <w:left w:val="none" w:sz="0" w:space="0" w:color="auto"/>
        <w:bottom w:val="none" w:sz="0" w:space="0" w:color="auto"/>
        <w:right w:val="none" w:sz="0" w:space="0" w:color="auto"/>
      </w:divBdr>
    </w:div>
    <w:div w:id="1611745650">
      <w:bodyDiv w:val="1"/>
      <w:marLeft w:val="0"/>
      <w:marRight w:val="0"/>
      <w:marTop w:val="0"/>
      <w:marBottom w:val="0"/>
      <w:divBdr>
        <w:top w:val="none" w:sz="0" w:space="0" w:color="auto"/>
        <w:left w:val="none" w:sz="0" w:space="0" w:color="auto"/>
        <w:bottom w:val="none" w:sz="0" w:space="0" w:color="auto"/>
        <w:right w:val="none" w:sz="0" w:space="0" w:color="auto"/>
      </w:divBdr>
    </w:div>
    <w:div w:id="1612275962">
      <w:bodyDiv w:val="1"/>
      <w:marLeft w:val="0"/>
      <w:marRight w:val="0"/>
      <w:marTop w:val="0"/>
      <w:marBottom w:val="0"/>
      <w:divBdr>
        <w:top w:val="none" w:sz="0" w:space="0" w:color="auto"/>
        <w:left w:val="none" w:sz="0" w:space="0" w:color="auto"/>
        <w:bottom w:val="none" w:sz="0" w:space="0" w:color="auto"/>
        <w:right w:val="none" w:sz="0" w:space="0" w:color="auto"/>
      </w:divBdr>
    </w:div>
    <w:div w:id="1612470432">
      <w:bodyDiv w:val="1"/>
      <w:marLeft w:val="0"/>
      <w:marRight w:val="0"/>
      <w:marTop w:val="0"/>
      <w:marBottom w:val="0"/>
      <w:divBdr>
        <w:top w:val="none" w:sz="0" w:space="0" w:color="auto"/>
        <w:left w:val="none" w:sz="0" w:space="0" w:color="auto"/>
        <w:bottom w:val="none" w:sz="0" w:space="0" w:color="auto"/>
        <w:right w:val="none" w:sz="0" w:space="0" w:color="auto"/>
      </w:divBdr>
    </w:div>
    <w:div w:id="1613979944">
      <w:bodyDiv w:val="1"/>
      <w:marLeft w:val="0"/>
      <w:marRight w:val="0"/>
      <w:marTop w:val="0"/>
      <w:marBottom w:val="0"/>
      <w:divBdr>
        <w:top w:val="none" w:sz="0" w:space="0" w:color="auto"/>
        <w:left w:val="none" w:sz="0" w:space="0" w:color="auto"/>
        <w:bottom w:val="none" w:sz="0" w:space="0" w:color="auto"/>
        <w:right w:val="none" w:sz="0" w:space="0" w:color="auto"/>
      </w:divBdr>
    </w:div>
    <w:div w:id="1615016471">
      <w:bodyDiv w:val="1"/>
      <w:marLeft w:val="0"/>
      <w:marRight w:val="0"/>
      <w:marTop w:val="0"/>
      <w:marBottom w:val="0"/>
      <w:divBdr>
        <w:top w:val="none" w:sz="0" w:space="0" w:color="auto"/>
        <w:left w:val="none" w:sz="0" w:space="0" w:color="auto"/>
        <w:bottom w:val="none" w:sz="0" w:space="0" w:color="auto"/>
        <w:right w:val="none" w:sz="0" w:space="0" w:color="auto"/>
      </w:divBdr>
    </w:div>
    <w:div w:id="1615019442">
      <w:bodyDiv w:val="1"/>
      <w:marLeft w:val="0"/>
      <w:marRight w:val="0"/>
      <w:marTop w:val="0"/>
      <w:marBottom w:val="0"/>
      <w:divBdr>
        <w:top w:val="none" w:sz="0" w:space="0" w:color="auto"/>
        <w:left w:val="none" w:sz="0" w:space="0" w:color="auto"/>
        <w:bottom w:val="none" w:sz="0" w:space="0" w:color="auto"/>
        <w:right w:val="none" w:sz="0" w:space="0" w:color="auto"/>
      </w:divBdr>
    </w:div>
    <w:div w:id="1615408308">
      <w:bodyDiv w:val="1"/>
      <w:marLeft w:val="0"/>
      <w:marRight w:val="0"/>
      <w:marTop w:val="0"/>
      <w:marBottom w:val="0"/>
      <w:divBdr>
        <w:top w:val="none" w:sz="0" w:space="0" w:color="auto"/>
        <w:left w:val="none" w:sz="0" w:space="0" w:color="auto"/>
        <w:bottom w:val="none" w:sz="0" w:space="0" w:color="auto"/>
        <w:right w:val="none" w:sz="0" w:space="0" w:color="auto"/>
      </w:divBdr>
    </w:div>
    <w:div w:id="1615939998">
      <w:bodyDiv w:val="1"/>
      <w:marLeft w:val="0"/>
      <w:marRight w:val="0"/>
      <w:marTop w:val="0"/>
      <w:marBottom w:val="0"/>
      <w:divBdr>
        <w:top w:val="none" w:sz="0" w:space="0" w:color="auto"/>
        <w:left w:val="none" w:sz="0" w:space="0" w:color="auto"/>
        <w:bottom w:val="none" w:sz="0" w:space="0" w:color="auto"/>
        <w:right w:val="none" w:sz="0" w:space="0" w:color="auto"/>
      </w:divBdr>
    </w:div>
    <w:div w:id="1616598641">
      <w:bodyDiv w:val="1"/>
      <w:marLeft w:val="0"/>
      <w:marRight w:val="0"/>
      <w:marTop w:val="0"/>
      <w:marBottom w:val="0"/>
      <w:divBdr>
        <w:top w:val="none" w:sz="0" w:space="0" w:color="auto"/>
        <w:left w:val="none" w:sz="0" w:space="0" w:color="auto"/>
        <w:bottom w:val="none" w:sz="0" w:space="0" w:color="auto"/>
        <w:right w:val="none" w:sz="0" w:space="0" w:color="auto"/>
      </w:divBdr>
    </w:div>
    <w:div w:id="1617524304">
      <w:bodyDiv w:val="1"/>
      <w:marLeft w:val="0"/>
      <w:marRight w:val="0"/>
      <w:marTop w:val="0"/>
      <w:marBottom w:val="0"/>
      <w:divBdr>
        <w:top w:val="none" w:sz="0" w:space="0" w:color="auto"/>
        <w:left w:val="none" w:sz="0" w:space="0" w:color="auto"/>
        <w:bottom w:val="none" w:sz="0" w:space="0" w:color="auto"/>
        <w:right w:val="none" w:sz="0" w:space="0" w:color="auto"/>
      </w:divBdr>
    </w:div>
    <w:div w:id="1617712278">
      <w:bodyDiv w:val="1"/>
      <w:marLeft w:val="0"/>
      <w:marRight w:val="0"/>
      <w:marTop w:val="0"/>
      <w:marBottom w:val="0"/>
      <w:divBdr>
        <w:top w:val="none" w:sz="0" w:space="0" w:color="auto"/>
        <w:left w:val="none" w:sz="0" w:space="0" w:color="auto"/>
        <w:bottom w:val="none" w:sz="0" w:space="0" w:color="auto"/>
        <w:right w:val="none" w:sz="0" w:space="0" w:color="auto"/>
      </w:divBdr>
    </w:div>
    <w:div w:id="1617828045">
      <w:bodyDiv w:val="1"/>
      <w:marLeft w:val="0"/>
      <w:marRight w:val="0"/>
      <w:marTop w:val="0"/>
      <w:marBottom w:val="0"/>
      <w:divBdr>
        <w:top w:val="none" w:sz="0" w:space="0" w:color="auto"/>
        <w:left w:val="none" w:sz="0" w:space="0" w:color="auto"/>
        <w:bottom w:val="none" w:sz="0" w:space="0" w:color="auto"/>
        <w:right w:val="none" w:sz="0" w:space="0" w:color="auto"/>
      </w:divBdr>
    </w:div>
    <w:div w:id="1618173870">
      <w:bodyDiv w:val="1"/>
      <w:marLeft w:val="0"/>
      <w:marRight w:val="0"/>
      <w:marTop w:val="0"/>
      <w:marBottom w:val="0"/>
      <w:divBdr>
        <w:top w:val="none" w:sz="0" w:space="0" w:color="auto"/>
        <w:left w:val="none" w:sz="0" w:space="0" w:color="auto"/>
        <w:bottom w:val="none" w:sz="0" w:space="0" w:color="auto"/>
        <w:right w:val="none" w:sz="0" w:space="0" w:color="auto"/>
      </w:divBdr>
    </w:div>
    <w:div w:id="1618180308">
      <w:bodyDiv w:val="1"/>
      <w:marLeft w:val="0"/>
      <w:marRight w:val="0"/>
      <w:marTop w:val="0"/>
      <w:marBottom w:val="0"/>
      <w:divBdr>
        <w:top w:val="none" w:sz="0" w:space="0" w:color="auto"/>
        <w:left w:val="none" w:sz="0" w:space="0" w:color="auto"/>
        <w:bottom w:val="none" w:sz="0" w:space="0" w:color="auto"/>
        <w:right w:val="none" w:sz="0" w:space="0" w:color="auto"/>
      </w:divBdr>
    </w:div>
    <w:div w:id="1618875347">
      <w:bodyDiv w:val="1"/>
      <w:marLeft w:val="0"/>
      <w:marRight w:val="0"/>
      <w:marTop w:val="0"/>
      <w:marBottom w:val="0"/>
      <w:divBdr>
        <w:top w:val="none" w:sz="0" w:space="0" w:color="auto"/>
        <w:left w:val="none" w:sz="0" w:space="0" w:color="auto"/>
        <w:bottom w:val="none" w:sz="0" w:space="0" w:color="auto"/>
        <w:right w:val="none" w:sz="0" w:space="0" w:color="auto"/>
      </w:divBdr>
    </w:div>
    <w:div w:id="1619407614">
      <w:bodyDiv w:val="1"/>
      <w:marLeft w:val="0"/>
      <w:marRight w:val="0"/>
      <w:marTop w:val="0"/>
      <w:marBottom w:val="0"/>
      <w:divBdr>
        <w:top w:val="none" w:sz="0" w:space="0" w:color="auto"/>
        <w:left w:val="none" w:sz="0" w:space="0" w:color="auto"/>
        <w:bottom w:val="none" w:sz="0" w:space="0" w:color="auto"/>
        <w:right w:val="none" w:sz="0" w:space="0" w:color="auto"/>
      </w:divBdr>
    </w:div>
    <w:div w:id="1619527551">
      <w:bodyDiv w:val="1"/>
      <w:marLeft w:val="0"/>
      <w:marRight w:val="0"/>
      <w:marTop w:val="0"/>
      <w:marBottom w:val="0"/>
      <w:divBdr>
        <w:top w:val="none" w:sz="0" w:space="0" w:color="auto"/>
        <w:left w:val="none" w:sz="0" w:space="0" w:color="auto"/>
        <w:bottom w:val="none" w:sz="0" w:space="0" w:color="auto"/>
        <w:right w:val="none" w:sz="0" w:space="0" w:color="auto"/>
      </w:divBdr>
    </w:div>
    <w:div w:id="1619678304">
      <w:bodyDiv w:val="1"/>
      <w:marLeft w:val="0"/>
      <w:marRight w:val="0"/>
      <w:marTop w:val="0"/>
      <w:marBottom w:val="0"/>
      <w:divBdr>
        <w:top w:val="none" w:sz="0" w:space="0" w:color="auto"/>
        <w:left w:val="none" w:sz="0" w:space="0" w:color="auto"/>
        <w:bottom w:val="none" w:sz="0" w:space="0" w:color="auto"/>
        <w:right w:val="none" w:sz="0" w:space="0" w:color="auto"/>
      </w:divBdr>
    </w:div>
    <w:div w:id="1619753407">
      <w:bodyDiv w:val="1"/>
      <w:marLeft w:val="0"/>
      <w:marRight w:val="0"/>
      <w:marTop w:val="0"/>
      <w:marBottom w:val="0"/>
      <w:divBdr>
        <w:top w:val="none" w:sz="0" w:space="0" w:color="auto"/>
        <w:left w:val="none" w:sz="0" w:space="0" w:color="auto"/>
        <w:bottom w:val="none" w:sz="0" w:space="0" w:color="auto"/>
        <w:right w:val="none" w:sz="0" w:space="0" w:color="auto"/>
      </w:divBdr>
    </w:div>
    <w:div w:id="1620334641">
      <w:bodyDiv w:val="1"/>
      <w:marLeft w:val="0"/>
      <w:marRight w:val="0"/>
      <w:marTop w:val="0"/>
      <w:marBottom w:val="0"/>
      <w:divBdr>
        <w:top w:val="none" w:sz="0" w:space="0" w:color="auto"/>
        <w:left w:val="none" w:sz="0" w:space="0" w:color="auto"/>
        <w:bottom w:val="none" w:sz="0" w:space="0" w:color="auto"/>
        <w:right w:val="none" w:sz="0" w:space="0" w:color="auto"/>
      </w:divBdr>
    </w:div>
    <w:div w:id="1621259675">
      <w:bodyDiv w:val="1"/>
      <w:marLeft w:val="0"/>
      <w:marRight w:val="0"/>
      <w:marTop w:val="0"/>
      <w:marBottom w:val="0"/>
      <w:divBdr>
        <w:top w:val="none" w:sz="0" w:space="0" w:color="auto"/>
        <w:left w:val="none" w:sz="0" w:space="0" w:color="auto"/>
        <w:bottom w:val="none" w:sz="0" w:space="0" w:color="auto"/>
        <w:right w:val="none" w:sz="0" w:space="0" w:color="auto"/>
      </w:divBdr>
    </w:div>
    <w:div w:id="1621372526">
      <w:bodyDiv w:val="1"/>
      <w:marLeft w:val="0"/>
      <w:marRight w:val="0"/>
      <w:marTop w:val="0"/>
      <w:marBottom w:val="0"/>
      <w:divBdr>
        <w:top w:val="none" w:sz="0" w:space="0" w:color="auto"/>
        <w:left w:val="none" w:sz="0" w:space="0" w:color="auto"/>
        <w:bottom w:val="none" w:sz="0" w:space="0" w:color="auto"/>
        <w:right w:val="none" w:sz="0" w:space="0" w:color="auto"/>
      </w:divBdr>
    </w:div>
    <w:div w:id="1622375472">
      <w:bodyDiv w:val="1"/>
      <w:marLeft w:val="0"/>
      <w:marRight w:val="0"/>
      <w:marTop w:val="0"/>
      <w:marBottom w:val="0"/>
      <w:divBdr>
        <w:top w:val="none" w:sz="0" w:space="0" w:color="auto"/>
        <w:left w:val="none" w:sz="0" w:space="0" w:color="auto"/>
        <w:bottom w:val="none" w:sz="0" w:space="0" w:color="auto"/>
        <w:right w:val="none" w:sz="0" w:space="0" w:color="auto"/>
      </w:divBdr>
    </w:div>
    <w:div w:id="1622877510">
      <w:bodyDiv w:val="1"/>
      <w:marLeft w:val="0"/>
      <w:marRight w:val="0"/>
      <w:marTop w:val="0"/>
      <w:marBottom w:val="0"/>
      <w:divBdr>
        <w:top w:val="none" w:sz="0" w:space="0" w:color="auto"/>
        <w:left w:val="none" w:sz="0" w:space="0" w:color="auto"/>
        <w:bottom w:val="none" w:sz="0" w:space="0" w:color="auto"/>
        <w:right w:val="none" w:sz="0" w:space="0" w:color="auto"/>
      </w:divBdr>
    </w:div>
    <w:div w:id="1623414476">
      <w:bodyDiv w:val="1"/>
      <w:marLeft w:val="0"/>
      <w:marRight w:val="0"/>
      <w:marTop w:val="0"/>
      <w:marBottom w:val="0"/>
      <w:divBdr>
        <w:top w:val="none" w:sz="0" w:space="0" w:color="auto"/>
        <w:left w:val="none" w:sz="0" w:space="0" w:color="auto"/>
        <w:bottom w:val="none" w:sz="0" w:space="0" w:color="auto"/>
        <w:right w:val="none" w:sz="0" w:space="0" w:color="auto"/>
      </w:divBdr>
    </w:div>
    <w:div w:id="1624267928">
      <w:bodyDiv w:val="1"/>
      <w:marLeft w:val="0"/>
      <w:marRight w:val="0"/>
      <w:marTop w:val="0"/>
      <w:marBottom w:val="0"/>
      <w:divBdr>
        <w:top w:val="none" w:sz="0" w:space="0" w:color="auto"/>
        <w:left w:val="none" w:sz="0" w:space="0" w:color="auto"/>
        <w:bottom w:val="none" w:sz="0" w:space="0" w:color="auto"/>
        <w:right w:val="none" w:sz="0" w:space="0" w:color="auto"/>
      </w:divBdr>
    </w:div>
    <w:div w:id="1624460959">
      <w:bodyDiv w:val="1"/>
      <w:marLeft w:val="0"/>
      <w:marRight w:val="0"/>
      <w:marTop w:val="0"/>
      <w:marBottom w:val="0"/>
      <w:divBdr>
        <w:top w:val="none" w:sz="0" w:space="0" w:color="auto"/>
        <w:left w:val="none" w:sz="0" w:space="0" w:color="auto"/>
        <w:bottom w:val="none" w:sz="0" w:space="0" w:color="auto"/>
        <w:right w:val="none" w:sz="0" w:space="0" w:color="auto"/>
      </w:divBdr>
    </w:div>
    <w:div w:id="1626034487">
      <w:bodyDiv w:val="1"/>
      <w:marLeft w:val="0"/>
      <w:marRight w:val="0"/>
      <w:marTop w:val="0"/>
      <w:marBottom w:val="0"/>
      <w:divBdr>
        <w:top w:val="none" w:sz="0" w:space="0" w:color="auto"/>
        <w:left w:val="none" w:sz="0" w:space="0" w:color="auto"/>
        <w:bottom w:val="none" w:sz="0" w:space="0" w:color="auto"/>
        <w:right w:val="none" w:sz="0" w:space="0" w:color="auto"/>
      </w:divBdr>
    </w:div>
    <w:div w:id="1626157072">
      <w:bodyDiv w:val="1"/>
      <w:marLeft w:val="0"/>
      <w:marRight w:val="0"/>
      <w:marTop w:val="0"/>
      <w:marBottom w:val="0"/>
      <w:divBdr>
        <w:top w:val="none" w:sz="0" w:space="0" w:color="auto"/>
        <w:left w:val="none" w:sz="0" w:space="0" w:color="auto"/>
        <w:bottom w:val="none" w:sz="0" w:space="0" w:color="auto"/>
        <w:right w:val="none" w:sz="0" w:space="0" w:color="auto"/>
      </w:divBdr>
    </w:div>
    <w:div w:id="1626623258">
      <w:bodyDiv w:val="1"/>
      <w:marLeft w:val="0"/>
      <w:marRight w:val="0"/>
      <w:marTop w:val="0"/>
      <w:marBottom w:val="0"/>
      <w:divBdr>
        <w:top w:val="none" w:sz="0" w:space="0" w:color="auto"/>
        <w:left w:val="none" w:sz="0" w:space="0" w:color="auto"/>
        <w:bottom w:val="none" w:sz="0" w:space="0" w:color="auto"/>
        <w:right w:val="none" w:sz="0" w:space="0" w:color="auto"/>
      </w:divBdr>
    </w:div>
    <w:div w:id="1626691866">
      <w:bodyDiv w:val="1"/>
      <w:marLeft w:val="0"/>
      <w:marRight w:val="0"/>
      <w:marTop w:val="0"/>
      <w:marBottom w:val="0"/>
      <w:divBdr>
        <w:top w:val="none" w:sz="0" w:space="0" w:color="auto"/>
        <w:left w:val="none" w:sz="0" w:space="0" w:color="auto"/>
        <w:bottom w:val="none" w:sz="0" w:space="0" w:color="auto"/>
        <w:right w:val="none" w:sz="0" w:space="0" w:color="auto"/>
      </w:divBdr>
    </w:div>
    <w:div w:id="1627159939">
      <w:bodyDiv w:val="1"/>
      <w:marLeft w:val="0"/>
      <w:marRight w:val="0"/>
      <w:marTop w:val="0"/>
      <w:marBottom w:val="0"/>
      <w:divBdr>
        <w:top w:val="none" w:sz="0" w:space="0" w:color="auto"/>
        <w:left w:val="none" w:sz="0" w:space="0" w:color="auto"/>
        <w:bottom w:val="none" w:sz="0" w:space="0" w:color="auto"/>
        <w:right w:val="none" w:sz="0" w:space="0" w:color="auto"/>
      </w:divBdr>
    </w:div>
    <w:div w:id="1627392352">
      <w:bodyDiv w:val="1"/>
      <w:marLeft w:val="0"/>
      <w:marRight w:val="0"/>
      <w:marTop w:val="0"/>
      <w:marBottom w:val="0"/>
      <w:divBdr>
        <w:top w:val="none" w:sz="0" w:space="0" w:color="auto"/>
        <w:left w:val="none" w:sz="0" w:space="0" w:color="auto"/>
        <w:bottom w:val="none" w:sz="0" w:space="0" w:color="auto"/>
        <w:right w:val="none" w:sz="0" w:space="0" w:color="auto"/>
      </w:divBdr>
    </w:div>
    <w:div w:id="1628006868">
      <w:bodyDiv w:val="1"/>
      <w:marLeft w:val="0"/>
      <w:marRight w:val="0"/>
      <w:marTop w:val="0"/>
      <w:marBottom w:val="0"/>
      <w:divBdr>
        <w:top w:val="none" w:sz="0" w:space="0" w:color="auto"/>
        <w:left w:val="none" w:sz="0" w:space="0" w:color="auto"/>
        <w:bottom w:val="none" w:sz="0" w:space="0" w:color="auto"/>
        <w:right w:val="none" w:sz="0" w:space="0" w:color="auto"/>
      </w:divBdr>
    </w:div>
    <w:div w:id="1628272752">
      <w:bodyDiv w:val="1"/>
      <w:marLeft w:val="0"/>
      <w:marRight w:val="0"/>
      <w:marTop w:val="0"/>
      <w:marBottom w:val="0"/>
      <w:divBdr>
        <w:top w:val="none" w:sz="0" w:space="0" w:color="auto"/>
        <w:left w:val="none" w:sz="0" w:space="0" w:color="auto"/>
        <w:bottom w:val="none" w:sz="0" w:space="0" w:color="auto"/>
        <w:right w:val="none" w:sz="0" w:space="0" w:color="auto"/>
      </w:divBdr>
    </w:div>
    <w:div w:id="1629318632">
      <w:bodyDiv w:val="1"/>
      <w:marLeft w:val="0"/>
      <w:marRight w:val="0"/>
      <w:marTop w:val="0"/>
      <w:marBottom w:val="0"/>
      <w:divBdr>
        <w:top w:val="none" w:sz="0" w:space="0" w:color="auto"/>
        <w:left w:val="none" w:sz="0" w:space="0" w:color="auto"/>
        <w:bottom w:val="none" w:sz="0" w:space="0" w:color="auto"/>
        <w:right w:val="none" w:sz="0" w:space="0" w:color="auto"/>
      </w:divBdr>
    </w:div>
    <w:div w:id="1629429876">
      <w:bodyDiv w:val="1"/>
      <w:marLeft w:val="0"/>
      <w:marRight w:val="0"/>
      <w:marTop w:val="0"/>
      <w:marBottom w:val="0"/>
      <w:divBdr>
        <w:top w:val="none" w:sz="0" w:space="0" w:color="auto"/>
        <w:left w:val="none" w:sz="0" w:space="0" w:color="auto"/>
        <w:bottom w:val="none" w:sz="0" w:space="0" w:color="auto"/>
        <w:right w:val="none" w:sz="0" w:space="0" w:color="auto"/>
      </w:divBdr>
    </w:div>
    <w:div w:id="1629431544">
      <w:bodyDiv w:val="1"/>
      <w:marLeft w:val="0"/>
      <w:marRight w:val="0"/>
      <w:marTop w:val="0"/>
      <w:marBottom w:val="0"/>
      <w:divBdr>
        <w:top w:val="none" w:sz="0" w:space="0" w:color="auto"/>
        <w:left w:val="none" w:sz="0" w:space="0" w:color="auto"/>
        <w:bottom w:val="none" w:sz="0" w:space="0" w:color="auto"/>
        <w:right w:val="none" w:sz="0" w:space="0" w:color="auto"/>
      </w:divBdr>
    </w:div>
    <w:div w:id="1629775104">
      <w:bodyDiv w:val="1"/>
      <w:marLeft w:val="0"/>
      <w:marRight w:val="0"/>
      <w:marTop w:val="0"/>
      <w:marBottom w:val="0"/>
      <w:divBdr>
        <w:top w:val="none" w:sz="0" w:space="0" w:color="auto"/>
        <w:left w:val="none" w:sz="0" w:space="0" w:color="auto"/>
        <w:bottom w:val="none" w:sz="0" w:space="0" w:color="auto"/>
        <w:right w:val="none" w:sz="0" w:space="0" w:color="auto"/>
      </w:divBdr>
    </w:div>
    <w:div w:id="1629817326">
      <w:bodyDiv w:val="1"/>
      <w:marLeft w:val="0"/>
      <w:marRight w:val="0"/>
      <w:marTop w:val="0"/>
      <w:marBottom w:val="0"/>
      <w:divBdr>
        <w:top w:val="none" w:sz="0" w:space="0" w:color="auto"/>
        <w:left w:val="none" w:sz="0" w:space="0" w:color="auto"/>
        <w:bottom w:val="none" w:sz="0" w:space="0" w:color="auto"/>
        <w:right w:val="none" w:sz="0" w:space="0" w:color="auto"/>
      </w:divBdr>
    </w:div>
    <w:div w:id="1630428224">
      <w:bodyDiv w:val="1"/>
      <w:marLeft w:val="0"/>
      <w:marRight w:val="0"/>
      <w:marTop w:val="0"/>
      <w:marBottom w:val="0"/>
      <w:divBdr>
        <w:top w:val="none" w:sz="0" w:space="0" w:color="auto"/>
        <w:left w:val="none" w:sz="0" w:space="0" w:color="auto"/>
        <w:bottom w:val="none" w:sz="0" w:space="0" w:color="auto"/>
        <w:right w:val="none" w:sz="0" w:space="0" w:color="auto"/>
      </w:divBdr>
    </w:div>
    <w:div w:id="1630670869">
      <w:bodyDiv w:val="1"/>
      <w:marLeft w:val="0"/>
      <w:marRight w:val="0"/>
      <w:marTop w:val="0"/>
      <w:marBottom w:val="0"/>
      <w:divBdr>
        <w:top w:val="none" w:sz="0" w:space="0" w:color="auto"/>
        <w:left w:val="none" w:sz="0" w:space="0" w:color="auto"/>
        <w:bottom w:val="none" w:sz="0" w:space="0" w:color="auto"/>
        <w:right w:val="none" w:sz="0" w:space="0" w:color="auto"/>
      </w:divBdr>
    </w:div>
    <w:div w:id="1631092684">
      <w:bodyDiv w:val="1"/>
      <w:marLeft w:val="0"/>
      <w:marRight w:val="0"/>
      <w:marTop w:val="0"/>
      <w:marBottom w:val="0"/>
      <w:divBdr>
        <w:top w:val="none" w:sz="0" w:space="0" w:color="auto"/>
        <w:left w:val="none" w:sz="0" w:space="0" w:color="auto"/>
        <w:bottom w:val="none" w:sz="0" w:space="0" w:color="auto"/>
        <w:right w:val="none" w:sz="0" w:space="0" w:color="auto"/>
      </w:divBdr>
    </w:div>
    <w:div w:id="1631202718">
      <w:bodyDiv w:val="1"/>
      <w:marLeft w:val="0"/>
      <w:marRight w:val="0"/>
      <w:marTop w:val="0"/>
      <w:marBottom w:val="0"/>
      <w:divBdr>
        <w:top w:val="none" w:sz="0" w:space="0" w:color="auto"/>
        <w:left w:val="none" w:sz="0" w:space="0" w:color="auto"/>
        <w:bottom w:val="none" w:sz="0" w:space="0" w:color="auto"/>
        <w:right w:val="none" w:sz="0" w:space="0" w:color="auto"/>
      </w:divBdr>
    </w:div>
    <w:div w:id="1631326838">
      <w:bodyDiv w:val="1"/>
      <w:marLeft w:val="0"/>
      <w:marRight w:val="0"/>
      <w:marTop w:val="0"/>
      <w:marBottom w:val="0"/>
      <w:divBdr>
        <w:top w:val="none" w:sz="0" w:space="0" w:color="auto"/>
        <w:left w:val="none" w:sz="0" w:space="0" w:color="auto"/>
        <w:bottom w:val="none" w:sz="0" w:space="0" w:color="auto"/>
        <w:right w:val="none" w:sz="0" w:space="0" w:color="auto"/>
      </w:divBdr>
    </w:div>
    <w:div w:id="1631588188">
      <w:bodyDiv w:val="1"/>
      <w:marLeft w:val="0"/>
      <w:marRight w:val="0"/>
      <w:marTop w:val="0"/>
      <w:marBottom w:val="0"/>
      <w:divBdr>
        <w:top w:val="none" w:sz="0" w:space="0" w:color="auto"/>
        <w:left w:val="none" w:sz="0" w:space="0" w:color="auto"/>
        <w:bottom w:val="none" w:sz="0" w:space="0" w:color="auto"/>
        <w:right w:val="none" w:sz="0" w:space="0" w:color="auto"/>
      </w:divBdr>
    </w:div>
    <w:div w:id="1632049489">
      <w:bodyDiv w:val="1"/>
      <w:marLeft w:val="0"/>
      <w:marRight w:val="0"/>
      <w:marTop w:val="0"/>
      <w:marBottom w:val="0"/>
      <w:divBdr>
        <w:top w:val="none" w:sz="0" w:space="0" w:color="auto"/>
        <w:left w:val="none" w:sz="0" w:space="0" w:color="auto"/>
        <w:bottom w:val="none" w:sz="0" w:space="0" w:color="auto"/>
        <w:right w:val="none" w:sz="0" w:space="0" w:color="auto"/>
      </w:divBdr>
    </w:div>
    <w:div w:id="1632245120">
      <w:bodyDiv w:val="1"/>
      <w:marLeft w:val="0"/>
      <w:marRight w:val="0"/>
      <w:marTop w:val="0"/>
      <w:marBottom w:val="0"/>
      <w:divBdr>
        <w:top w:val="none" w:sz="0" w:space="0" w:color="auto"/>
        <w:left w:val="none" w:sz="0" w:space="0" w:color="auto"/>
        <w:bottom w:val="none" w:sz="0" w:space="0" w:color="auto"/>
        <w:right w:val="none" w:sz="0" w:space="0" w:color="auto"/>
      </w:divBdr>
    </w:div>
    <w:div w:id="1632440035">
      <w:bodyDiv w:val="1"/>
      <w:marLeft w:val="0"/>
      <w:marRight w:val="0"/>
      <w:marTop w:val="0"/>
      <w:marBottom w:val="0"/>
      <w:divBdr>
        <w:top w:val="none" w:sz="0" w:space="0" w:color="auto"/>
        <w:left w:val="none" w:sz="0" w:space="0" w:color="auto"/>
        <w:bottom w:val="none" w:sz="0" w:space="0" w:color="auto"/>
        <w:right w:val="none" w:sz="0" w:space="0" w:color="auto"/>
      </w:divBdr>
    </w:div>
    <w:div w:id="1633560506">
      <w:bodyDiv w:val="1"/>
      <w:marLeft w:val="0"/>
      <w:marRight w:val="0"/>
      <w:marTop w:val="0"/>
      <w:marBottom w:val="0"/>
      <w:divBdr>
        <w:top w:val="none" w:sz="0" w:space="0" w:color="auto"/>
        <w:left w:val="none" w:sz="0" w:space="0" w:color="auto"/>
        <w:bottom w:val="none" w:sz="0" w:space="0" w:color="auto"/>
        <w:right w:val="none" w:sz="0" w:space="0" w:color="auto"/>
      </w:divBdr>
    </w:div>
    <w:div w:id="1633750059">
      <w:bodyDiv w:val="1"/>
      <w:marLeft w:val="0"/>
      <w:marRight w:val="0"/>
      <w:marTop w:val="0"/>
      <w:marBottom w:val="0"/>
      <w:divBdr>
        <w:top w:val="none" w:sz="0" w:space="0" w:color="auto"/>
        <w:left w:val="none" w:sz="0" w:space="0" w:color="auto"/>
        <w:bottom w:val="none" w:sz="0" w:space="0" w:color="auto"/>
        <w:right w:val="none" w:sz="0" w:space="0" w:color="auto"/>
      </w:divBdr>
    </w:div>
    <w:div w:id="1633900373">
      <w:bodyDiv w:val="1"/>
      <w:marLeft w:val="0"/>
      <w:marRight w:val="0"/>
      <w:marTop w:val="0"/>
      <w:marBottom w:val="0"/>
      <w:divBdr>
        <w:top w:val="none" w:sz="0" w:space="0" w:color="auto"/>
        <w:left w:val="none" w:sz="0" w:space="0" w:color="auto"/>
        <w:bottom w:val="none" w:sz="0" w:space="0" w:color="auto"/>
        <w:right w:val="none" w:sz="0" w:space="0" w:color="auto"/>
      </w:divBdr>
    </w:div>
    <w:div w:id="1634094735">
      <w:bodyDiv w:val="1"/>
      <w:marLeft w:val="0"/>
      <w:marRight w:val="0"/>
      <w:marTop w:val="0"/>
      <w:marBottom w:val="0"/>
      <w:divBdr>
        <w:top w:val="none" w:sz="0" w:space="0" w:color="auto"/>
        <w:left w:val="none" w:sz="0" w:space="0" w:color="auto"/>
        <w:bottom w:val="none" w:sz="0" w:space="0" w:color="auto"/>
        <w:right w:val="none" w:sz="0" w:space="0" w:color="auto"/>
      </w:divBdr>
    </w:div>
    <w:div w:id="1634097070">
      <w:bodyDiv w:val="1"/>
      <w:marLeft w:val="0"/>
      <w:marRight w:val="0"/>
      <w:marTop w:val="0"/>
      <w:marBottom w:val="0"/>
      <w:divBdr>
        <w:top w:val="none" w:sz="0" w:space="0" w:color="auto"/>
        <w:left w:val="none" w:sz="0" w:space="0" w:color="auto"/>
        <w:bottom w:val="none" w:sz="0" w:space="0" w:color="auto"/>
        <w:right w:val="none" w:sz="0" w:space="0" w:color="auto"/>
      </w:divBdr>
    </w:div>
    <w:div w:id="1634216574">
      <w:bodyDiv w:val="1"/>
      <w:marLeft w:val="0"/>
      <w:marRight w:val="0"/>
      <w:marTop w:val="0"/>
      <w:marBottom w:val="0"/>
      <w:divBdr>
        <w:top w:val="none" w:sz="0" w:space="0" w:color="auto"/>
        <w:left w:val="none" w:sz="0" w:space="0" w:color="auto"/>
        <w:bottom w:val="none" w:sz="0" w:space="0" w:color="auto"/>
        <w:right w:val="none" w:sz="0" w:space="0" w:color="auto"/>
      </w:divBdr>
    </w:div>
    <w:div w:id="1634286346">
      <w:bodyDiv w:val="1"/>
      <w:marLeft w:val="0"/>
      <w:marRight w:val="0"/>
      <w:marTop w:val="0"/>
      <w:marBottom w:val="0"/>
      <w:divBdr>
        <w:top w:val="none" w:sz="0" w:space="0" w:color="auto"/>
        <w:left w:val="none" w:sz="0" w:space="0" w:color="auto"/>
        <w:bottom w:val="none" w:sz="0" w:space="0" w:color="auto"/>
        <w:right w:val="none" w:sz="0" w:space="0" w:color="auto"/>
      </w:divBdr>
    </w:div>
    <w:div w:id="1634359562">
      <w:bodyDiv w:val="1"/>
      <w:marLeft w:val="0"/>
      <w:marRight w:val="0"/>
      <w:marTop w:val="0"/>
      <w:marBottom w:val="0"/>
      <w:divBdr>
        <w:top w:val="none" w:sz="0" w:space="0" w:color="auto"/>
        <w:left w:val="none" w:sz="0" w:space="0" w:color="auto"/>
        <w:bottom w:val="none" w:sz="0" w:space="0" w:color="auto"/>
        <w:right w:val="none" w:sz="0" w:space="0" w:color="auto"/>
      </w:divBdr>
    </w:div>
    <w:div w:id="1634672824">
      <w:bodyDiv w:val="1"/>
      <w:marLeft w:val="0"/>
      <w:marRight w:val="0"/>
      <w:marTop w:val="0"/>
      <w:marBottom w:val="0"/>
      <w:divBdr>
        <w:top w:val="none" w:sz="0" w:space="0" w:color="auto"/>
        <w:left w:val="none" w:sz="0" w:space="0" w:color="auto"/>
        <w:bottom w:val="none" w:sz="0" w:space="0" w:color="auto"/>
        <w:right w:val="none" w:sz="0" w:space="0" w:color="auto"/>
      </w:divBdr>
    </w:div>
    <w:div w:id="1635674013">
      <w:bodyDiv w:val="1"/>
      <w:marLeft w:val="0"/>
      <w:marRight w:val="0"/>
      <w:marTop w:val="0"/>
      <w:marBottom w:val="0"/>
      <w:divBdr>
        <w:top w:val="none" w:sz="0" w:space="0" w:color="auto"/>
        <w:left w:val="none" w:sz="0" w:space="0" w:color="auto"/>
        <w:bottom w:val="none" w:sz="0" w:space="0" w:color="auto"/>
        <w:right w:val="none" w:sz="0" w:space="0" w:color="auto"/>
      </w:divBdr>
    </w:div>
    <w:div w:id="1635868073">
      <w:bodyDiv w:val="1"/>
      <w:marLeft w:val="0"/>
      <w:marRight w:val="0"/>
      <w:marTop w:val="0"/>
      <w:marBottom w:val="0"/>
      <w:divBdr>
        <w:top w:val="none" w:sz="0" w:space="0" w:color="auto"/>
        <w:left w:val="none" w:sz="0" w:space="0" w:color="auto"/>
        <w:bottom w:val="none" w:sz="0" w:space="0" w:color="auto"/>
        <w:right w:val="none" w:sz="0" w:space="0" w:color="auto"/>
      </w:divBdr>
    </w:div>
    <w:div w:id="1635989431">
      <w:bodyDiv w:val="1"/>
      <w:marLeft w:val="0"/>
      <w:marRight w:val="0"/>
      <w:marTop w:val="0"/>
      <w:marBottom w:val="0"/>
      <w:divBdr>
        <w:top w:val="none" w:sz="0" w:space="0" w:color="auto"/>
        <w:left w:val="none" w:sz="0" w:space="0" w:color="auto"/>
        <w:bottom w:val="none" w:sz="0" w:space="0" w:color="auto"/>
        <w:right w:val="none" w:sz="0" w:space="0" w:color="auto"/>
      </w:divBdr>
    </w:div>
    <w:div w:id="1636254130">
      <w:bodyDiv w:val="1"/>
      <w:marLeft w:val="0"/>
      <w:marRight w:val="0"/>
      <w:marTop w:val="0"/>
      <w:marBottom w:val="0"/>
      <w:divBdr>
        <w:top w:val="none" w:sz="0" w:space="0" w:color="auto"/>
        <w:left w:val="none" w:sz="0" w:space="0" w:color="auto"/>
        <w:bottom w:val="none" w:sz="0" w:space="0" w:color="auto"/>
        <w:right w:val="none" w:sz="0" w:space="0" w:color="auto"/>
      </w:divBdr>
    </w:div>
    <w:div w:id="1636370548">
      <w:bodyDiv w:val="1"/>
      <w:marLeft w:val="0"/>
      <w:marRight w:val="0"/>
      <w:marTop w:val="0"/>
      <w:marBottom w:val="0"/>
      <w:divBdr>
        <w:top w:val="none" w:sz="0" w:space="0" w:color="auto"/>
        <w:left w:val="none" w:sz="0" w:space="0" w:color="auto"/>
        <w:bottom w:val="none" w:sz="0" w:space="0" w:color="auto"/>
        <w:right w:val="none" w:sz="0" w:space="0" w:color="auto"/>
      </w:divBdr>
    </w:div>
    <w:div w:id="1636565891">
      <w:bodyDiv w:val="1"/>
      <w:marLeft w:val="0"/>
      <w:marRight w:val="0"/>
      <w:marTop w:val="0"/>
      <w:marBottom w:val="0"/>
      <w:divBdr>
        <w:top w:val="none" w:sz="0" w:space="0" w:color="auto"/>
        <w:left w:val="none" w:sz="0" w:space="0" w:color="auto"/>
        <w:bottom w:val="none" w:sz="0" w:space="0" w:color="auto"/>
        <w:right w:val="none" w:sz="0" w:space="0" w:color="auto"/>
      </w:divBdr>
    </w:div>
    <w:div w:id="1637104846">
      <w:bodyDiv w:val="1"/>
      <w:marLeft w:val="0"/>
      <w:marRight w:val="0"/>
      <w:marTop w:val="0"/>
      <w:marBottom w:val="0"/>
      <w:divBdr>
        <w:top w:val="none" w:sz="0" w:space="0" w:color="auto"/>
        <w:left w:val="none" w:sz="0" w:space="0" w:color="auto"/>
        <w:bottom w:val="none" w:sz="0" w:space="0" w:color="auto"/>
        <w:right w:val="none" w:sz="0" w:space="0" w:color="auto"/>
      </w:divBdr>
    </w:div>
    <w:div w:id="1637297860">
      <w:bodyDiv w:val="1"/>
      <w:marLeft w:val="0"/>
      <w:marRight w:val="0"/>
      <w:marTop w:val="0"/>
      <w:marBottom w:val="0"/>
      <w:divBdr>
        <w:top w:val="none" w:sz="0" w:space="0" w:color="auto"/>
        <w:left w:val="none" w:sz="0" w:space="0" w:color="auto"/>
        <w:bottom w:val="none" w:sz="0" w:space="0" w:color="auto"/>
        <w:right w:val="none" w:sz="0" w:space="0" w:color="auto"/>
      </w:divBdr>
    </w:div>
    <w:div w:id="1637444971">
      <w:bodyDiv w:val="1"/>
      <w:marLeft w:val="0"/>
      <w:marRight w:val="0"/>
      <w:marTop w:val="0"/>
      <w:marBottom w:val="0"/>
      <w:divBdr>
        <w:top w:val="none" w:sz="0" w:space="0" w:color="auto"/>
        <w:left w:val="none" w:sz="0" w:space="0" w:color="auto"/>
        <w:bottom w:val="none" w:sz="0" w:space="0" w:color="auto"/>
        <w:right w:val="none" w:sz="0" w:space="0" w:color="auto"/>
      </w:divBdr>
    </w:div>
    <w:div w:id="1637485591">
      <w:bodyDiv w:val="1"/>
      <w:marLeft w:val="0"/>
      <w:marRight w:val="0"/>
      <w:marTop w:val="0"/>
      <w:marBottom w:val="0"/>
      <w:divBdr>
        <w:top w:val="none" w:sz="0" w:space="0" w:color="auto"/>
        <w:left w:val="none" w:sz="0" w:space="0" w:color="auto"/>
        <w:bottom w:val="none" w:sz="0" w:space="0" w:color="auto"/>
        <w:right w:val="none" w:sz="0" w:space="0" w:color="auto"/>
      </w:divBdr>
    </w:div>
    <w:div w:id="1637832510">
      <w:bodyDiv w:val="1"/>
      <w:marLeft w:val="0"/>
      <w:marRight w:val="0"/>
      <w:marTop w:val="0"/>
      <w:marBottom w:val="0"/>
      <w:divBdr>
        <w:top w:val="none" w:sz="0" w:space="0" w:color="auto"/>
        <w:left w:val="none" w:sz="0" w:space="0" w:color="auto"/>
        <w:bottom w:val="none" w:sz="0" w:space="0" w:color="auto"/>
        <w:right w:val="none" w:sz="0" w:space="0" w:color="auto"/>
      </w:divBdr>
    </w:div>
    <w:div w:id="1638099457">
      <w:bodyDiv w:val="1"/>
      <w:marLeft w:val="0"/>
      <w:marRight w:val="0"/>
      <w:marTop w:val="0"/>
      <w:marBottom w:val="0"/>
      <w:divBdr>
        <w:top w:val="none" w:sz="0" w:space="0" w:color="auto"/>
        <w:left w:val="none" w:sz="0" w:space="0" w:color="auto"/>
        <w:bottom w:val="none" w:sz="0" w:space="0" w:color="auto"/>
        <w:right w:val="none" w:sz="0" w:space="0" w:color="auto"/>
      </w:divBdr>
    </w:div>
    <w:div w:id="1638534659">
      <w:bodyDiv w:val="1"/>
      <w:marLeft w:val="0"/>
      <w:marRight w:val="0"/>
      <w:marTop w:val="0"/>
      <w:marBottom w:val="0"/>
      <w:divBdr>
        <w:top w:val="none" w:sz="0" w:space="0" w:color="auto"/>
        <w:left w:val="none" w:sz="0" w:space="0" w:color="auto"/>
        <w:bottom w:val="none" w:sz="0" w:space="0" w:color="auto"/>
        <w:right w:val="none" w:sz="0" w:space="0" w:color="auto"/>
      </w:divBdr>
    </w:div>
    <w:div w:id="1638947164">
      <w:bodyDiv w:val="1"/>
      <w:marLeft w:val="0"/>
      <w:marRight w:val="0"/>
      <w:marTop w:val="0"/>
      <w:marBottom w:val="0"/>
      <w:divBdr>
        <w:top w:val="none" w:sz="0" w:space="0" w:color="auto"/>
        <w:left w:val="none" w:sz="0" w:space="0" w:color="auto"/>
        <w:bottom w:val="none" w:sz="0" w:space="0" w:color="auto"/>
        <w:right w:val="none" w:sz="0" w:space="0" w:color="auto"/>
      </w:divBdr>
    </w:div>
    <w:div w:id="1639530845">
      <w:bodyDiv w:val="1"/>
      <w:marLeft w:val="0"/>
      <w:marRight w:val="0"/>
      <w:marTop w:val="0"/>
      <w:marBottom w:val="0"/>
      <w:divBdr>
        <w:top w:val="none" w:sz="0" w:space="0" w:color="auto"/>
        <w:left w:val="none" w:sz="0" w:space="0" w:color="auto"/>
        <w:bottom w:val="none" w:sz="0" w:space="0" w:color="auto"/>
        <w:right w:val="none" w:sz="0" w:space="0" w:color="auto"/>
      </w:divBdr>
    </w:div>
    <w:div w:id="1640039451">
      <w:bodyDiv w:val="1"/>
      <w:marLeft w:val="0"/>
      <w:marRight w:val="0"/>
      <w:marTop w:val="0"/>
      <w:marBottom w:val="0"/>
      <w:divBdr>
        <w:top w:val="none" w:sz="0" w:space="0" w:color="auto"/>
        <w:left w:val="none" w:sz="0" w:space="0" w:color="auto"/>
        <w:bottom w:val="none" w:sz="0" w:space="0" w:color="auto"/>
        <w:right w:val="none" w:sz="0" w:space="0" w:color="auto"/>
      </w:divBdr>
    </w:div>
    <w:div w:id="1640375914">
      <w:bodyDiv w:val="1"/>
      <w:marLeft w:val="0"/>
      <w:marRight w:val="0"/>
      <w:marTop w:val="0"/>
      <w:marBottom w:val="0"/>
      <w:divBdr>
        <w:top w:val="none" w:sz="0" w:space="0" w:color="auto"/>
        <w:left w:val="none" w:sz="0" w:space="0" w:color="auto"/>
        <w:bottom w:val="none" w:sz="0" w:space="0" w:color="auto"/>
        <w:right w:val="none" w:sz="0" w:space="0" w:color="auto"/>
      </w:divBdr>
    </w:div>
    <w:div w:id="1641811140">
      <w:bodyDiv w:val="1"/>
      <w:marLeft w:val="0"/>
      <w:marRight w:val="0"/>
      <w:marTop w:val="0"/>
      <w:marBottom w:val="0"/>
      <w:divBdr>
        <w:top w:val="none" w:sz="0" w:space="0" w:color="auto"/>
        <w:left w:val="none" w:sz="0" w:space="0" w:color="auto"/>
        <w:bottom w:val="none" w:sz="0" w:space="0" w:color="auto"/>
        <w:right w:val="none" w:sz="0" w:space="0" w:color="auto"/>
      </w:divBdr>
    </w:div>
    <w:div w:id="1642034401">
      <w:bodyDiv w:val="1"/>
      <w:marLeft w:val="0"/>
      <w:marRight w:val="0"/>
      <w:marTop w:val="0"/>
      <w:marBottom w:val="0"/>
      <w:divBdr>
        <w:top w:val="none" w:sz="0" w:space="0" w:color="auto"/>
        <w:left w:val="none" w:sz="0" w:space="0" w:color="auto"/>
        <w:bottom w:val="none" w:sz="0" w:space="0" w:color="auto"/>
        <w:right w:val="none" w:sz="0" w:space="0" w:color="auto"/>
      </w:divBdr>
    </w:div>
    <w:div w:id="1642421900">
      <w:bodyDiv w:val="1"/>
      <w:marLeft w:val="0"/>
      <w:marRight w:val="0"/>
      <w:marTop w:val="0"/>
      <w:marBottom w:val="0"/>
      <w:divBdr>
        <w:top w:val="none" w:sz="0" w:space="0" w:color="auto"/>
        <w:left w:val="none" w:sz="0" w:space="0" w:color="auto"/>
        <w:bottom w:val="none" w:sz="0" w:space="0" w:color="auto"/>
        <w:right w:val="none" w:sz="0" w:space="0" w:color="auto"/>
      </w:divBdr>
    </w:div>
    <w:div w:id="1642535005">
      <w:bodyDiv w:val="1"/>
      <w:marLeft w:val="0"/>
      <w:marRight w:val="0"/>
      <w:marTop w:val="0"/>
      <w:marBottom w:val="0"/>
      <w:divBdr>
        <w:top w:val="none" w:sz="0" w:space="0" w:color="auto"/>
        <w:left w:val="none" w:sz="0" w:space="0" w:color="auto"/>
        <w:bottom w:val="none" w:sz="0" w:space="0" w:color="auto"/>
        <w:right w:val="none" w:sz="0" w:space="0" w:color="auto"/>
      </w:divBdr>
    </w:div>
    <w:div w:id="1643146610">
      <w:bodyDiv w:val="1"/>
      <w:marLeft w:val="0"/>
      <w:marRight w:val="0"/>
      <w:marTop w:val="0"/>
      <w:marBottom w:val="0"/>
      <w:divBdr>
        <w:top w:val="none" w:sz="0" w:space="0" w:color="auto"/>
        <w:left w:val="none" w:sz="0" w:space="0" w:color="auto"/>
        <w:bottom w:val="none" w:sz="0" w:space="0" w:color="auto"/>
        <w:right w:val="none" w:sz="0" w:space="0" w:color="auto"/>
      </w:divBdr>
    </w:div>
    <w:div w:id="1643537109">
      <w:bodyDiv w:val="1"/>
      <w:marLeft w:val="0"/>
      <w:marRight w:val="0"/>
      <w:marTop w:val="0"/>
      <w:marBottom w:val="0"/>
      <w:divBdr>
        <w:top w:val="none" w:sz="0" w:space="0" w:color="auto"/>
        <w:left w:val="none" w:sz="0" w:space="0" w:color="auto"/>
        <w:bottom w:val="none" w:sz="0" w:space="0" w:color="auto"/>
        <w:right w:val="none" w:sz="0" w:space="0" w:color="auto"/>
      </w:divBdr>
    </w:div>
    <w:div w:id="1643537677">
      <w:bodyDiv w:val="1"/>
      <w:marLeft w:val="0"/>
      <w:marRight w:val="0"/>
      <w:marTop w:val="0"/>
      <w:marBottom w:val="0"/>
      <w:divBdr>
        <w:top w:val="none" w:sz="0" w:space="0" w:color="auto"/>
        <w:left w:val="none" w:sz="0" w:space="0" w:color="auto"/>
        <w:bottom w:val="none" w:sz="0" w:space="0" w:color="auto"/>
        <w:right w:val="none" w:sz="0" w:space="0" w:color="auto"/>
      </w:divBdr>
    </w:div>
    <w:div w:id="1643998483">
      <w:bodyDiv w:val="1"/>
      <w:marLeft w:val="0"/>
      <w:marRight w:val="0"/>
      <w:marTop w:val="0"/>
      <w:marBottom w:val="0"/>
      <w:divBdr>
        <w:top w:val="none" w:sz="0" w:space="0" w:color="auto"/>
        <w:left w:val="none" w:sz="0" w:space="0" w:color="auto"/>
        <w:bottom w:val="none" w:sz="0" w:space="0" w:color="auto"/>
        <w:right w:val="none" w:sz="0" w:space="0" w:color="auto"/>
      </w:divBdr>
    </w:div>
    <w:div w:id="1644046165">
      <w:bodyDiv w:val="1"/>
      <w:marLeft w:val="0"/>
      <w:marRight w:val="0"/>
      <w:marTop w:val="0"/>
      <w:marBottom w:val="0"/>
      <w:divBdr>
        <w:top w:val="none" w:sz="0" w:space="0" w:color="auto"/>
        <w:left w:val="none" w:sz="0" w:space="0" w:color="auto"/>
        <w:bottom w:val="none" w:sz="0" w:space="0" w:color="auto"/>
        <w:right w:val="none" w:sz="0" w:space="0" w:color="auto"/>
      </w:divBdr>
    </w:div>
    <w:div w:id="1644386311">
      <w:bodyDiv w:val="1"/>
      <w:marLeft w:val="0"/>
      <w:marRight w:val="0"/>
      <w:marTop w:val="0"/>
      <w:marBottom w:val="0"/>
      <w:divBdr>
        <w:top w:val="none" w:sz="0" w:space="0" w:color="auto"/>
        <w:left w:val="none" w:sz="0" w:space="0" w:color="auto"/>
        <w:bottom w:val="none" w:sz="0" w:space="0" w:color="auto"/>
        <w:right w:val="none" w:sz="0" w:space="0" w:color="auto"/>
      </w:divBdr>
    </w:div>
    <w:div w:id="1644389565">
      <w:bodyDiv w:val="1"/>
      <w:marLeft w:val="0"/>
      <w:marRight w:val="0"/>
      <w:marTop w:val="0"/>
      <w:marBottom w:val="0"/>
      <w:divBdr>
        <w:top w:val="none" w:sz="0" w:space="0" w:color="auto"/>
        <w:left w:val="none" w:sz="0" w:space="0" w:color="auto"/>
        <w:bottom w:val="none" w:sz="0" w:space="0" w:color="auto"/>
        <w:right w:val="none" w:sz="0" w:space="0" w:color="auto"/>
      </w:divBdr>
    </w:div>
    <w:div w:id="1644577898">
      <w:bodyDiv w:val="1"/>
      <w:marLeft w:val="0"/>
      <w:marRight w:val="0"/>
      <w:marTop w:val="0"/>
      <w:marBottom w:val="0"/>
      <w:divBdr>
        <w:top w:val="none" w:sz="0" w:space="0" w:color="auto"/>
        <w:left w:val="none" w:sz="0" w:space="0" w:color="auto"/>
        <w:bottom w:val="none" w:sz="0" w:space="0" w:color="auto"/>
        <w:right w:val="none" w:sz="0" w:space="0" w:color="auto"/>
      </w:divBdr>
    </w:div>
    <w:div w:id="1644579020">
      <w:bodyDiv w:val="1"/>
      <w:marLeft w:val="0"/>
      <w:marRight w:val="0"/>
      <w:marTop w:val="0"/>
      <w:marBottom w:val="0"/>
      <w:divBdr>
        <w:top w:val="none" w:sz="0" w:space="0" w:color="auto"/>
        <w:left w:val="none" w:sz="0" w:space="0" w:color="auto"/>
        <w:bottom w:val="none" w:sz="0" w:space="0" w:color="auto"/>
        <w:right w:val="none" w:sz="0" w:space="0" w:color="auto"/>
      </w:divBdr>
    </w:div>
    <w:div w:id="1644696049">
      <w:bodyDiv w:val="1"/>
      <w:marLeft w:val="0"/>
      <w:marRight w:val="0"/>
      <w:marTop w:val="0"/>
      <w:marBottom w:val="0"/>
      <w:divBdr>
        <w:top w:val="none" w:sz="0" w:space="0" w:color="auto"/>
        <w:left w:val="none" w:sz="0" w:space="0" w:color="auto"/>
        <w:bottom w:val="none" w:sz="0" w:space="0" w:color="auto"/>
        <w:right w:val="none" w:sz="0" w:space="0" w:color="auto"/>
      </w:divBdr>
    </w:div>
    <w:div w:id="1645281654">
      <w:bodyDiv w:val="1"/>
      <w:marLeft w:val="0"/>
      <w:marRight w:val="0"/>
      <w:marTop w:val="0"/>
      <w:marBottom w:val="0"/>
      <w:divBdr>
        <w:top w:val="none" w:sz="0" w:space="0" w:color="auto"/>
        <w:left w:val="none" w:sz="0" w:space="0" w:color="auto"/>
        <w:bottom w:val="none" w:sz="0" w:space="0" w:color="auto"/>
        <w:right w:val="none" w:sz="0" w:space="0" w:color="auto"/>
      </w:divBdr>
    </w:div>
    <w:div w:id="1646742572">
      <w:bodyDiv w:val="1"/>
      <w:marLeft w:val="0"/>
      <w:marRight w:val="0"/>
      <w:marTop w:val="0"/>
      <w:marBottom w:val="0"/>
      <w:divBdr>
        <w:top w:val="none" w:sz="0" w:space="0" w:color="auto"/>
        <w:left w:val="none" w:sz="0" w:space="0" w:color="auto"/>
        <w:bottom w:val="none" w:sz="0" w:space="0" w:color="auto"/>
        <w:right w:val="none" w:sz="0" w:space="0" w:color="auto"/>
      </w:divBdr>
    </w:div>
    <w:div w:id="1647079719">
      <w:bodyDiv w:val="1"/>
      <w:marLeft w:val="0"/>
      <w:marRight w:val="0"/>
      <w:marTop w:val="0"/>
      <w:marBottom w:val="0"/>
      <w:divBdr>
        <w:top w:val="none" w:sz="0" w:space="0" w:color="auto"/>
        <w:left w:val="none" w:sz="0" w:space="0" w:color="auto"/>
        <w:bottom w:val="none" w:sz="0" w:space="0" w:color="auto"/>
        <w:right w:val="none" w:sz="0" w:space="0" w:color="auto"/>
      </w:divBdr>
    </w:div>
    <w:div w:id="1647196137">
      <w:bodyDiv w:val="1"/>
      <w:marLeft w:val="0"/>
      <w:marRight w:val="0"/>
      <w:marTop w:val="0"/>
      <w:marBottom w:val="0"/>
      <w:divBdr>
        <w:top w:val="none" w:sz="0" w:space="0" w:color="auto"/>
        <w:left w:val="none" w:sz="0" w:space="0" w:color="auto"/>
        <w:bottom w:val="none" w:sz="0" w:space="0" w:color="auto"/>
        <w:right w:val="none" w:sz="0" w:space="0" w:color="auto"/>
      </w:divBdr>
    </w:div>
    <w:div w:id="1648558331">
      <w:bodyDiv w:val="1"/>
      <w:marLeft w:val="0"/>
      <w:marRight w:val="0"/>
      <w:marTop w:val="0"/>
      <w:marBottom w:val="0"/>
      <w:divBdr>
        <w:top w:val="none" w:sz="0" w:space="0" w:color="auto"/>
        <w:left w:val="none" w:sz="0" w:space="0" w:color="auto"/>
        <w:bottom w:val="none" w:sz="0" w:space="0" w:color="auto"/>
        <w:right w:val="none" w:sz="0" w:space="0" w:color="auto"/>
      </w:divBdr>
    </w:div>
    <w:div w:id="1648778639">
      <w:bodyDiv w:val="1"/>
      <w:marLeft w:val="0"/>
      <w:marRight w:val="0"/>
      <w:marTop w:val="0"/>
      <w:marBottom w:val="0"/>
      <w:divBdr>
        <w:top w:val="none" w:sz="0" w:space="0" w:color="auto"/>
        <w:left w:val="none" w:sz="0" w:space="0" w:color="auto"/>
        <w:bottom w:val="none" w:sz="0" w:space="0" w:color="auto"/>
        <w:right w:val="none" w:sz="0" w:space="0" w:color="auto"/>
      </w:divBdr>
    </w:div>
    <w:div w:id="1648825602">
      <w:bodyDiv w:val="1"/>
      <w:marLeft w:val="0"/>
      <w:marRight w:val="0"/>
      <w:marTop w:val="0"/>
      <w:marBottom w:val="0"/>
      <w:divBdr>
        <w:top w:val="none" w:sz="0" w:space="0" w:color="auto"/>
        <w:left w:val="none" w:sz="0" w:space="0" w:color="auto"/>
        <w:bottom w:val="none" w:sz="0" w:space="0" w:color="auto"/>
        <w:right w:val="none" w:sz="0" w:space="0" w:color="auto"/>
      </w:divBdr>
    </w:div>
    <w:div w:id="1648977792">
      <w:bodyDiv w:val="1"/>
      <w:marLeft w:val="0"/>
      <w:marRight w:val="0"/>
      <w:marTop w:val="0"/>
      <w:marBottom w:val="0"/>
      <w:divBdr>
        <w:top w:val="none" w:sz="0" w:space="0" w:color="auto"/>
        <w:left w:val="none" w:sz="0" w:space="0" w:color="auto"/>
        <w:bottom w:val="none" w:sz="0" w:space="0" w:color="auto"/>
        <w:right w:val="none" w:sz="0" w:space="0" w:color="auto"/>
      </w:divBdr>
    </w:div>
    <w:div w:id="1649624510">
      <w:bodyDiv w:val="1"/>
      <w:marLeft w:val="0"/>
      <w:marRight w:val="0"/>
      <w:marTop w:val="0"/>
      <w:marBottom w:val="0"/>
      <w:divBdr>
        <w:top w:val="none" w:sz="0" w:space="0" w:color="auto"/>
        <w:left w:val="none" w:sz="0" w:space="0" w:color="auto"/>
        <w:bottom w:val="none" w:sz="0" w:space="0" w:color="auto"/>
        <w:right w:val="none" w:sz="0" w:space="0" w:color="auto"/>
      </w:divBdr>
    </w:div>
    <w:div w:id="1650668569">
      <w:bodyDiv w:val="1"/>
      <w:marLeft w:val="0"/>
      <w:marRight w:val="0"/>
      <w:marTop w:val="0"/>
      <w:marBottom w:val="0"/>
      <w:divBdr>
        <w:top w:val="none" w:sz="0" w:space="0" w:color="auto"/>
        <w:left w:val="none" w:sz="0" w:space="0" w:color="auto"/>
        <w:bottom w:val="none" w:sz="0" w:space="0" w:color="auto"/>
        <w:right w:val="none" w:sz="0" w:space="0" w:color="auto"/>
      </w:divBdr>
    </w:div>
    <w:div w:id="1650747677">
      <w:bodyDiv w:val="1"/>
      <w:marLeft w:val="0"/>
      <w:marRight w:val="0"/>
      <w:marTop w:val="0"/>
      <w:marBottom w:val="0"/>
      <w:divBdr>
        <w:top w:val="none" w:sz="0" w:space="0" w:color="auto"/>
        <w:left w:val="none" w:sz="0" w:space="0" w:color="auto"/>
        <w:bottom w:val="none" w:sz="0" w:space="0" w:color="auto"/>
        <w:right w:val="none" w:sz="0" w:space="0" w:color="auto"/>
      </w:divBdr>
    </w:div>
    <w:div w:id="1651135768">
      <w:bodyDiv w:val="1"/>
      <w:marLeft w:val="0"/>
      <w:marRight w:val="0"/>
      <w:marTop w:val="0"/>
      <w:marBottom w:val="0"/>
      <w:divBdr>
        <w:top w:val="none" w:sz="0" w:space="0" w:color="auto"/>
        <w:left w:val="none" w:sz="0" w:space="0" w:color="auto"/>
        <w:bottom w:val="none" w:sz="0" w:space="0" w:color="auto"/>
        <w:right w:val="none" w:sz="0" w:space="0" w:color="auto"/>
      </w:divBdr>
    </w:div>
    <w:div w:id="1651443377">
      <w:bodyDiv w:val="1"/>
      <w:marLeft w:val="0"/>
      <w:marRight w:val="0"/>
      <w:marTop w:val="0"/>
      <w:marBottom w:val="0"/>
      <w:divBdr>
        <w:top w:val="none" w:sz="0" w:space="0" w:color="auto"/>
        <w:left w:val="none" w:sz="0" w:space="0" w:color="auto"/>
        <w:bottom w:val="none" w:sz="0" w:space="0" w:color="auto"/>
        <w:right w:val="none" w:sz="0" w:space="0" w:color="auto"/>
      </w:divBdr>
    </w:div>
    <w:div w:id="1651864064">
      <w:bodyDiv w:val="1"/>
      <w:marLeft w:val="0"/>
      <w:marRight w:val="0"/>
      <w:marTop w:val="0"/>
      <w:marBottom w:val="0"/>
      <w:divBdr>
        <w:top w:val="none" w:sz="0" w:space="0" w:color="auto"/>
        <w:left w:val="none" w:sz="0" w:space="0" w:color="auto"/>
        <w:bottom w:val="none" w:sz="0" w:space="0" w:color="auto"/>
        <w:right w:val="none" w:sz="0" w:space="0" w:color="auto"/>
      </w:divBdr>
    </w:div>
    <w:div w:id="1651865380">
      <w:bodyDiv w:val="1"/>
      <w:marLeft w:val="0"/>
      <w:marRight w:val="0"/>
      <w:marTop w:val="0"/>
      <w:marBottom w:val="0"/>
      <w:divBdr>
        <w:top w:val="none" w:sz="0" w:space="0" w:color="auto"/>
        <w:left w:val="none" w:sz="0" w:space="0" w:color="auto"/>
        <w:bottom w:val="none" w:sz="0" w:space="0" w:color="auto"/>
        <w:right w:val="none" w:sz="0" w:space="0" w:color="auto"/>
      </w:divBdr>
    </w:div>
    <w:div w:id="1651908006">
      <w:bodyDiv w:val="1"/>
      <w:marLeft w:val="0"/>
      <w:marRight w:val="0"/>
      <w:marTop w:val="0"/>
      <w:marBottom w:val="0"/>
      <w:divBdr>
        <w:top w:val="none" w:sz="0" w:space="0" w:color="auto"/>
        <w:left w:val="none" w:sz="0" w:space="0" w:color="auto"/>
        <w:bottom w:val="none" w:sz="0" w:space="0" w:color="auto"/>
        <w:right w:val="none" w:sz="0" w:space="0" w:color="auto"/>
      </w:divBdr>
    </w:div>
    <w:div w:id="1652709665">
      <w:bodyDiv w:val="1"/>
      <w:marLeft w:val="0"/>
      <w:marRight w:val="0"/>
      <w:marTop w:val="0"/>
      <w:marBottom w:val="0"/>
      <w:divBdr>
        <w:top w:val="none" w:sz="0" w:space="0" w:color="auto"/>
        <w:left w:val="none" w:sz="0" w:space="0" w:color="auto"/>
        <w:bottom w:val="none" w:sz="0" w:space="0" w:color="auto"/>
        <w:right w:val="none" w:sz="0" w:space="0" w:color="auto"/>
      </w:divBdr>
    </w:div>
    <w:div w:id="1652757059">
      <w:bodyDiv w:val="1"/>
      <w:marLeft w:val="0"/>
      <w:marRight w:val="0"/>
      <w:marTop w:val="0"/>
      <w:marBottom w:val="0"/>
      <w:divBdr>
        <w:top w:val="none" w:sz="0" w:space="0" w:color="auto"/>
        <w:left w:val="none" w:sz="0" w:space="0" w:color="auto"/>
        <w:bottom w:val="none" w:sz="0" w:space="0" w:color="auto"/>
        <w:right w:val="none" w:sz="0" w:space="0" w:color="auto"/>
      </w:divBdr>
    </w:div>
    <w:div w:id="1653095858">
      <w:bodyDiv w:val="1"/>
      <w:marLeft w:val="0"/>
      <w:marRight w:val="0"/>
      <w:marTop w:val="0"/>
      <w:marBottom w:val="0"/>
      <w:divBdr>
        <w:top w:val="none" w:sz="0" w:space="0" w:color="auto"/>
        <w:left w:val="none" w:sz="0" w:space="0" w:color="auto"/>
        <w:bottom w:val="none" w:sz="0" w:space="0" w:color="auto"/>
        <w:right w:val="none" w:sz="0" w:space="0" w:color="auto"/>
      </w:divBdr>
    </w:div>
    <w:div w:id="1653171968">
      <w:bodyDiv w:val="1"/>
      <w:marLeft w:val="0"/>
      <w:marRight w:val="0"/>
      <w:marTop w:val="0"/>
      <w:marBottom w:val="0"/>
      <w:divBdr>
        <w:top w:val="none" w:sz="0" w:space="0" w:color="auto"/>
        <w:left w:val="none" w:sz="0" w:space="0" w:color="auto"/>
        <w:bottom w:val="none" w:sz="0" w:space="0" w:color="auto"/>
        <w:right w:val="none" w:sz="0" w:space="0" w:color="auto"/>
      </w:divBdr>
    </w:div>
    <w:div w:id="1653290314">
      <w:bodyDiv w:val="1"/>
      <w:marLeft w:val="0"/>
      <w:marRight w:val="0"/>
      <w:marTop w:val="0"/>
      <w:marBottom w:val="0"/>
      <w:divBdr>
        <w:top w:val="none" w:sz="0" w:space="0" w:color="auto"/>
        <w:left w:val="none" w:sz="0" w:space="0" w:color="auto"/>
        <w:bottom w:val="none" w:sz="0" w:space="0" w:color="auto"/>
        <w:right w:val="none" w:sz="0" w:space="0" w:color="auto"/>
      </w:divBdr>
    </w:div>
    <w:div w:id="1653291065">
      <w:bodyDiv w:val="1"/>
      <w:marLeft w:val="0"/>
      <w:marRight w:val="0"/>
      <w:marTop w:val="0"/>
      <w:marBottom w:val="0"/>
      <w:divBdr>
        <w:top w:val="none" w:sz="0" w:space="0" w:color="auto"/>
        <w:left w:val="none" w:sz="0" w:space="0" w:color="auto"/>
        <w:bottom w:val="none" w:sz="0" w:space="0" w:color="auto"/>
        <w:right w:val="none" w:sz="0" w:space="0" w:color="auto"/>
      </w:divBdr>
    </w:div>
    <w:div w:id="1653871754">
      <w:bodyDiv w:val="1"/>
      <w:marLeft w:val="0"/>
      <w:marRight w:val="0"/>
      <w:marTop w:val="0"/>
      <w:marBottom w:val="0"/>
      <w:divBdr>
        <w:top w:val="none" w:sz="0" w:space="0" w:color="auto"/>
        <w:left w:val="none" w:sz="0" w:space="0" w:color="auto"/>
        <w:bottom w:val="none" w:sz="0" w:space="0" w:color="auto"/>
        <w:right w:val="none" w:sz="0" w:space="0" w:color="auto"/>
      </w:divBdr>
    </w:div>
    <w:div w:id="1654144324">
      <w:bodyDiv w:val="1"/>
      <w:marLeft w:val="0"/>
      <w:marRight w:val="0"/>
      <w:marTop w:val="0"/>
      <w:marBottom w:val="0"/>
      <w:divBdr>
        <w:top w:val="none" w:sz="0" w:space="0" w:color="auto"/>
        <w:left w:val="none" w:sz="0" w:space="0" w:color="auto"/>
        <w:bottom w:val="none" w:sz="0" w:space="0" w:color="auto"/>
        <w:right w:val="none" w:sz="0" w:space="0" w:color="auto"/>
      </w:divBdr>
    </w:div>
    <w:div w:id="1654724210">
      <w:bodyDiv w:val="1"/>
      <w:marLeft w:val="0"/>
      <w:marRight w:val="0"/>
      <w:marTop w:val="0"/>
      <w:marBottom w:val="0"/>
      <w:divBdr>
        <w:top w:val="none" w:sz="0" w:space="0" w:color="auto"/>
        <w:left w:val="none" w:sz="0" w:space="0" w:color="auto"/>
        <w:bottom w:val="none" w:sz="0" w:space="0" w:color="auto"/>
        <w:right w:val="none" w:sz="0" w:space="0" w:color="auto"/>
      </w:divBdr>
    </w:div>
    <w:div w:id="1654916622">
      <w:bodyDiv w:val="1"/>
      <w:marLeft w:val="0"/>
      <w:marRight w:val="0"/>
      <w:marTop w:val="0"/>
      <w:marBottom w:val="0"/>
      <w:divBdr>
        <w:top w:val="none" w:sz="0" w:space="0" w:color="auto"/>
        <w:left w:val="none" w:sz="0" w:space="0" w:color="auto"/>
        <w:bottom w:val="none" w:sz="0" w:space="0" w:color="auto"/>
        <w:right w:val="none" w:sz="0" w:space="0" w:color="auto"/>
      </w:divBdr>
    </w:div>
    <w:div w:id="1656253879">
      <w:bodyDiv w:val="1"/>
      <w:marLeft w:val="0"/>
      <w:marRight w:val="0"/>
      <w:marTop w:val="0"/>
      <w:marBottom w:val="0"/>
      <w:divBdr>
        <w:top w:val="none" w:sz="0" w:space="0" w:color="auto"/>
        <w:left w:val="none" w:sz="0" w:space="0" w:color="auto"/>
        <w:bottom w:val="none" w:sz="0" w:space="0" w:color="auto"/>
        <w:right w:val="none" w:sz="0" w:space="0" w:color="auto"/>
      </w:divBdr>
    </w:div>
    <w:div w:id="1656302243">
      <w:bodyDiv w:val="1"/>
      <w:marLeft w:val="0"/>
      <w:marRight w:val="0"/>
      <w:marTop w:val="0"/>
      <w:marBottom w:val="0"/>
      <w:divBdr>
        <w:top w:val="none" w:sz="0" w:space="0" w:color="auto"/>
        <w:left w:val="none" w:sz="0" w:space="0" w:color="auto"/>
        <w:bottom w:val="none" w:sz="0" w:space="0" w:color="auto"/>
        <w:right w:val="none" w:sz="0" w:space="0" w:color="auto"/>
      </w:divBdr>
    </w:div>
    <w:div w:id="1657300479">
      <w:bodyDiv w:val="1"/>
      <w:marLeft w:val="0"/>
      <w:marRight w:val="0"/>
      <w:marTop w:val="0"/>
      <w:marBottom w:val="0"/>
      <w:divBdr>
        <w:top w:val="none" w:sz="0" w:space="0" w:color="auto"/>
        <w:left w:val="none" w:sz="0" w:space="0" w:color="auto"/>
        <w:bottom w:val="none" w:sz="0" w:space="0" w:color="auto"/>
        <w:right w:val="none" w:sz="0" w:space="0" w:color="auto"/>
      </w:divBdr>
    </w:div>
    <w:div w:id="1657492742">
      <w:bodyDiv w:val="1"/>
      <w:marLeft w:val="0"/>
      <w:marRight w:val="0"/>
      <w:marTop w:val="0"/>
      <w:marBottom w:val="0"/>
      <w:divBdr>
        <w:top w:val="none" w:sz="0" w:space="0" w:color="auto"/>
        <w:left w:val="none" w:sz="0" w:space="0" w:color="auto"/>
        <w:bottom w:val="none" w:sz="0" w:space="0" w:color="auto"/>
        <w:right w:val="none" w:sz="0" w:space="0" w:color="auto"/>
      </w:divBdr>
    </w:div>
    <w:div w:id="1658025221">
      <w:bodyDiv w:val="1"/>
      <w:marLeft w:val="0"/>
      <w:marRight w:val="0"/>
      <w:marTop w:val="0"/>
      <w:marBottom w:val="0"/>
      <w:divBdr>
        <w:top w:val="none" w:sz="0" w:space="0" w:color="auto"/>
        <w:left w:val="none" w:sz="0" w:space="0" w:color="auto"/>
        <w:bottom w:val="none" w:sz="0" w:space="0" w:color="auto"/>
        <w:right w:val="none" w:sz="0" w:space="0" w:color="auto"/>
      </w:divBdr>
    </w:div>
    <w:div w:id="1658454055">
      <w:bodyDiv w:val="1"/>
      <w:marLeft w:val="0"/>
      <w:marRight w:val="0"/>
      <w:marTop w:val="0"/>
      <w:marBottom w:val="0"/>
      <w:divBdr>
        <w:top w:val="none" w:sz="0" w:space="0" w:color="auto"/>
        <w:left w:val="none" w:sz="0" w:space="0" w:color="auto"/>
        <w:bottom w:val="none" w:sz="0" w:space="0" w:color="auto"/>
        <w:right w:val="none" w:sz="0" w:space="0" w:color="auto"/>
      </w:divBdr>
    </w:div>
    <w:div w:id="1659840583">
      <w:bodyDiv w:val="1"/>
      <w:marLeft w:val="0"/>
      <w:marRight w:val="0"/>
      <w:marTop w:val="0"/>
      <w:marBottom w:val="0"/>
      <w:divBdr>
        <w:top w:val="none" w:sz="0" w:space="0" w:color="auto"/>
        <w:left w:val="none" w:sz="0" w:space="0" w:color="auto"/>
        <w:bottom w:val="none" w:sz="0" w:space="0" w:color="auto"/>
        <w:right w:val="none" w:sz="0" w:space="0" w:color="auto"/>
      </w:divBdr>
    </w:div>
    <w:div w:id="1659848112">
      <w:bodyDiv w:val="1"/>
      <w:marLeft w:val="0"/>
      <w:marRight w:val="0"/>
      <w:marTop w:val="0"/>
      <w:marBottom w:val="0"/>
      <w:divBdr>
        <w:top w:val="none" w:sz="0" w:space="0" w:color="auto"/>
        <w:left w:val="none" w:sz="0" w:space="0" w:color="auto"/>
        <w:bottom w:val="none" w:sz="0" w:space="0" w:color="auto"/>
        <w:right w:val="none" w:sz="0" w:space="0" w:color="auto"/>
      </w:divBdr>
    </w:div>
    <w:div w:id="1661152802">
      <w:bodyDiv w:val="1"/>
      <w:marLeft w:val="0"/>
      <w:marRight w:val="0"/>
      <w:marTop w:val="0"/>
      <w:marBottom w:val="0"/>
      <w:divBdr>
        <w:top w:val="none" w:sz="0" w:space="0" w:color="auto"/>
        <w:left w:val="none" w:sz="0" w:space="0" w:color="auto"/>
        <w:bottom w:val="none" w:sz="0" w:space="0" w:color="auto"/>
        <w:right w:val="none" w:sz="0" w:space="0" w:color="auto"/>
      </w:divBdr>
    </w:div>
    <w:div w:id="1662804713">
      <w:bodyDiv w:val="1"/>
      <w:marLeft w:val="0"/>
      <w:marRight w:val="0"/>
      <w:marTop w:val="0"/>
      <w:marBottom w:val="0"/>
      <w:divBdr>
        <w:top w:val="none" w:sz="0" w:space="0" w:color="auto"/>
        <w:left w:val="none" w:sz="0" w:space="0" w:color="auto"/>
        <w:bottom w:val="none" w:sz="0" w:space="0" w:color="auto"/>
        <w:right w:val="none" w:sz="0" w:space="0" w:color="auto"/>
      </w:divBdr>
    </w:div>
    <w:div w:id="1663583933">
      <w:bodyDiv w:val="1"/>
      <w:marLeft w:val="0"/>
      <w:marRight w:val="0"/>
      <w:marTop w:val="0"/>
      <w:marBottom w:val="0"/>
      <w:divBdr>
        <w:top w:val="none" w:sz="0" w:space="0" w:color="auto"/>
        <w:left w:val="none" w:sz="0" w:space="0" w:color="auto"/>
        <w:bottom w:val="none" w:sz="0" w:space="0" w:color="auto"/>
        <w:right w:val="none" w:sz="0" w:space="0" w:color="auto"/>
      </w:divBdr>
    </w:div>
    <w:div w:id="1663896995">
      <w:bodyDiv w:val="1"/>
      <w:marLeft w:val="0"/>
      <w:marRight w:val="0"/>
      <w:marTop w:val="0"/>
      <w:marBottom w:val="0"/>
      <w:divBdr>
        <w:top w:val="none" w:sz="0" w:space="0" w:color="auto"/>
        <w:left w:val="none" w:sz="0" w:space="0" w:color="auto"/>
        <w:bottom w:val="none" w:sz="0" w:space="0" w:color="auto"/>
        <w:right w:val="none" w:sz="0" w:space="0" w:color="auto"/>
      </w:divBdr>
    </w:div>
    <w:div w:id="1664162013">
      <w:bodyDiv w:val="1"/>
      <w:marLeft w:val="0"/>
      <w:marRight w:val="0"/>
      <w:marTop w:val="0"/>
      <w:marBottom w:val="0"/>
      <w:divBdr>
        <w:top w:val="none" w:sz="0" w:space="0" w:color="auto"/>
        <w:left w:val="none" w:sz="0" w:space="0" w:color="auto"/>
        <w:bottom w:val="none" w:sz="0" w:space="0" w:color="auto"/>
        <w:right w:val="none" w:sz="0" w:space="0" w:color="auto"/>
      </w:divBdr>
    </w:div>
    <w:div w:id="1664235322">
      <w:bodyDiv w:val="1"/>
      <w:marLeft w:val="0"/>
      <w:marRight w:val="0"/>
      <w:marTop w:val="0"/>
      <w:marBottom w:val="0"/>
      <w:divBdr>
        <w:top w:val="none" w:sz="0" w:space="0" w:color="auto"/>
        <w:left w:val="none" w:sz="0" w:space="0" w:color="auto"/>
        <w:bottom w:val="none" w:sz="0" w:space="0" w:color="auto"/>
        <w:right w:val="none" w:sz="0" w:space="0" w:color="auto"/>
      </w:divBdr>
    </w:div>
    <w:div w:id="1664621202">
      <w:bodyDiv w:val="1"/>
      <w:marLeft w:val="0"/>
      <w:marRight w:val="0"/>
      <w:marTop w:val="0"/>
      <w:marBottom w:val="0"/>
      <w:divBdr>
        <w:top w:val="none" w:sz="0" w:space="0" w:color="auto"/>
        <w:left w:val="none" w:sz="0" w:space="0" w:color="auto"/>
        <w:bottom w:val="none" w:sz="0" w:space="0" w:color="auto"/>
        <w:right w:val="none" w:sz="0" w:space="0" w:color="auto"/>
      </w:divBdr>
    </w:div>
    <w:div w:id="1664622757">
      <w:bodyDiv w:val="1"/>
      <w:marLeft w:val="0"/>
      <w:marRight w:val="0"/>
      <w:marTop w:val="0"/>
      <w:marBottom w:val="0"/>
      <w:divBdr>
        <w:top w:val="none" w:sz="0" w:space="0" w:color="auto"/>
        <w:left w:val="none" w:sz="0" w:space="0" w:color="auto"/>
        <w:bottom w:val="none" w:sz="0" w:space="0" w:color="auto"/>
        <w:right w:val="none" w:sz="0" w:space="0" w:color="auto"/>
      </w:divBdr>
    </w:div>
    <w:div w:id="1665161693">
      <w:bodyDiv w:val="1"/>
      <w:marLeft w:val="0"/>
      <w:marRight w:val="0"/>
      <w:marTop w:val="0"/>
      <w:marBottom w:val="0"/>
      <w:divBdr>
        <w:top w:val="none" w:sz="0" w:space="0" w:color="auto"/>
        <w:left w:val="none" w:sz="0" w:space="0" w:color="auto"/>
        <w:bottom w:val="none" w:sz="0" w:space="0" w:color="auto"/>
        <w:right w:val="none" w:sz="0" w:space="0" w:color="auto"/>
      </w:divBdr>
    </w:div>
    <w:div w:id="1665737597">
      <w:bodyDiv w:val="1"/>
      <w:marLeft w:val="0"/>
      <w:marRight w:val="0"/>
      <w:marTop w:val="0"/>
      <w:marBottom w:val="0"/>
      <w:divBdr>
        <w:top w:val="none" w:sz="0" w:space="0" w:color="auto"/>
        <w:left w:val="none" w:sz="0" w:space="0" w:color="auto"/>
        <w:bottom w:val="none" w:sz="0" w:space="0" w:color="auto"/>
        <w:right w:val="none" w:sz="0" w:space="0" w:color="auto"/>
      </w:divBdr>
    </w:div>
    <w:div w:id="1665817195">
      <w:bodyDiv w:val="1"/>
      <w:marLeft w:val="0"/>
      <w:marRight w:val="0"/>
      <w:marTop w:val="0"/>
      <w:marBottom w:val="0"/>
      <w:divBdr>
        <w:top w:val="none" w:sz="0" w:space="0" w:color="auto"/>
        <w:left w:val="none" w:sz="0" w:space="0" w:color="auto"/>
        <w:bottom w:val="none" w:sz="0" w:space="0" w:color="auto"/>
        <w:right w:val="none" w:sz="0" w:space="0" w:color="auto"/>
      </w:divBdr>
    </w:div>
    <w:div w:id="1665818136">
      <w:bodyDiv w:val="1"/>
      <w:marLeft w:val="0"/>
      <w:marRight w:val="0"/>
      <w:marTop w:val="0"/>
      <w:marBottom w:val="0"/>
      <w:divBdr>
        <w:top w:val="none" w:sz="0" w:space="0" w:color="auto"/>
        <w:left w:val="none" w:sz="0" w:space="0" w:color="auto"/>
        <w:bottom w:val="none" w:sz="0" w:space="0" w:color="auto"/>
        <w:right w:val="none" w:sz="0" w:space="0" w:color="auto"/>
      </w:divBdr>
    </w:div>
    <w:div w:id="1665861717">
      <w:bodyDiv w:val="1"/>
      <w:marLeft w:val="0"/>
      <w:marRight w:val="0"/>
      <w:marTop w:val="0"/>
      <w:marBottom w:val="0"/>
      <w:divBdr>
        <w:top w:val="none" w:sz="0" w:space="0" w:color="auto"/>
        <w:left w:val="none" w:sz="0" w:space="0" w:color="auto"/>
        <w:bottom w:val="none" w:sz="0" w:space="0" w:color="auto"/>
        <w:right w:val="none" w:sz="0" w:space="0" w:color="auto"/>
      </w:divBdr>
    </w:div>
    <w:div w:id="1666087965">
      <w:bodyDiv w:val="1"/>
      <w:marLeft w:val="0"/>
      <w:marRight w:val="0"/>
      <w:marTop w:val="0"/>
      <w:marBottom w:val="0"/>
      <w:divBdr>
        <w:top w:val="none" w:sz="0" w:space="0" w:color="auto"/>
        <w:left w:val="none" w:sz="0" w:space="0" w:color="auto"/>
        <w:bottom w:val="none" w:sz="0" w:space="0" w:color="auto"/>
        <w:right w:val="none" w:sz="0" w:space="0" w:color="auto"/>
      </w:divBdr>
    </w:div>
    <w:div w:id="1666207105">
      <w:bodyDiv w:val="1"/>
      <w:marLeft w:val="0"/>
      <w:marRight w:val="0"/>
      <w:marTop w:val="0"/>
      <w:marBottom w:val="0"/>
      <w:divBdr>
        <w:top w:val="none" w:sz="0" w:space="0" w:color="auto"/>
        <w:left w:val="none" w:sz="0" w:space="0" w:color="auto"/>
        <w:bottom w:val="none" w:sz="0" w:space="0" w:color="auto"/>
        <w:right w:val="none" w:sz="0" w:space="0" w:color="auto"/>
      </w:divBdr>
    </w:div>
    <w:div w:id="1666283198">
      <w:bodyDiv w:val="1"/>
      <w:marLeft w:val="0"/>
      <w:marRight w:val="0"/>
      <w:marTop w:val="0"/>
      <w:marBottom w:val="0"/>
      <w:divBdr>
        <w:top w:val="none" w:sz="0" w:space="0" w:color="auto"/>
        <w:left w:val="none" w:sz="0" w:space="0" w:color="auto"/>
        <w:bottom w:val="none" w:sz="0" w:space="0" w:color="auto"/>
        <w:right w:val="none" w:sz="0" w:space="0" w:color="auto"/>
      </w:divBdr>
    </w:div>
    <w:div w:id="1666325595">
      <w:bodyDiv w:val="1"/>
      <w:marLeft w:val="0"/>
      <w:marRight w:val="0"/>
      <w:marTop w:val="0"/>
      <w:marBottom w:val="0"/>
      <w:divBdr>
        <w:top w:val="none" w:sz="0" w:space="0" w:color="auto"/>
        <w:left w:val="none" w:sz="0" w:space="0" w:color="auto"/>
        <w:bottom w:val="none" w:sz="0" w:space="0" w:color="auto"/>
        <w:right w:val="none" w:sz="0" w:space="0" w:color="auto"/>
      </w:divBdr>
    </w:div>
    <w:div w:id="1666476735">
      <w:bodyDiv w:val="1"/>
      <w:marLeft w:val="0"/>
      <w:marRight w:val="0"/>
      <w:marTop w:val="0"/>
      <w:marBottom w:val="0"/>
      <w:divBdr>
        <w:top w:val="none" w:sz="0" w:space="0" w:color="auto"/>
        <w:left w:val="none" w:sz="0" w:space="0" w:color="auto"/>
        <w:bottom w:val="none" w:sz="0" w:space="0" w:color="auto"/>
        <w:right w:val="none" w:sz="0" w:space="0" w:color="auto"/>
      </w:divBdr>
    </w:div>
    <w:div w:id="1666780255">
      <w:bodyDiv w:val="1"/>
      <w:marLeft w:val="0"/>
      <w:marRight w:val="0"/>
      <w:marTop w:val="0"/>
      <w:marBottom w:val="0"/>
      <w:divBdr>
        <w:top w:val="none" w:sz="0" w:space="0" w:color="auto"/>
        <w:left w:val="none" w:sz="0" w:space="0" w:color="auto"/>
        <w:bottom w:val="none" w:sz="0" w:space="0" w:color="auto"/>
        <w:right w:val="none" w:sz="0" w:space="0" w:color="auto"/>
      </w:divBdr>
    </w:div>
    <w:div w:id="1666937755">
      <w:bodyDiv w:val="1"/>
      <w:marLeft w:val="0"/>
      <w:marRight w:val="0"/>
      <w:marTop w:val="0"/>
      <w:marBottom w:val="0"/>
      <w:divBdr>
        <w:top w:val="none" w:sz="0" w:space="0" w:color="auto"/>
        <w:left w:val="none" w:sz="0" w:space="0" w:color="auto"/>
        <w:bottom w:val="none" w:sz="0" w:space="0" w:color="auto"/>
        <w:right w:val="none" w:sz="0" w:space="0" w:color="auto"/>
      </w:divBdr>
    </w:div>
    <w:div w:id="1667392589">
      <w:bodyDiv w:val="1"/>
      <w:marLeft w:val="0"/>
      <w:marRight w:val="0"/>
      <w:marTop w:val="0"/>
      <w:marBottom w:val="0"/>
      <w:divBdr>
        <w:top w:val="none" w:sz="0" w:space="0" w:color="auto"/>
        <w:left w:val="none" w:sz="0" w:space="0" w:color="auto"/>
        <w:bottom w:val="none" w:sz="0" w:space="0" w:color="auto"/>
        <w:right w:val="none" w:sz="0" w:space="0" w:color="auto"/>
      </w:divBdr>
    </w:div>
    <w:div w:id="1667629917">
      <w:bodyDiv w:val="1"/>
      <w:marLeft w:val="0"/>
      <w:marRight w:val="0"/>
      <w:marTop w:val="0"/>
      <w:marBottom w:val="0"/>
      <w:divBdr>
        <w:top w:val="none" w:sz="0" w:space="0" w:color="auto"/>
        <w:left w:val="none" w:sz="0" w:space="0" w:color="auto"/>
        <w:bottom w:val="none" w:sz="0" w:space="0" w:color="auto"/>
        <w:right w:val="none" w:sz="0" w:space="0" w:color="auto"/>
      </w:divBdr>
    </w:div>
    <w:div w:id="1667703349">
      <w:bodyDiv w:val="1"/>
      <w:marLeft w:val="0"/>
      <w:marRight w:val="0"/>
      <w:marTop w:val="0"/>
      <w:marBottom w:val="0"/>
      <w:divBdr>
        <w:top w:val="none" w:sz="0" w:space="0" w:color="auto"/>
        <w:left w:val="none" w:sz="0" w:space="0" w:color="auto"/>
        <w:bottom w:val="none" w:sz="0" w:space="0" w:color="auto"/>
        <w:right w:val="none" w:sz="0" w:space="0" w:color="auto"/>
      </w:divBdr>
    </w:div>
    <w:div w:id="1667978550">
      <w:bodyDiv w:val="1"/>
      <w:marLeft w:val="0"/>
      <w:marRight w:val="0"/>
      <w:marTop w:val="0"/>
      <w:marBottom w:val="0"/>
      <w:divBdr>
        <w:top w:val="none" w:sz="0" w:space="0" w:color="auto"/>
        <w:left w:val="none" w:sz="0" w:space="0" w:color="auto"/>
        <w:bottom w:val="none" w:sz="0" w:space="0" w:color="auto"/>
        <w:right w:val="none" w:sz="0" w:space="0" w:color="auto"/>
      </w:divBdr>
    </w:div>
    <w:div w:id="1668094750">
      <w:bodyDiv w:val="1"/>
      <w:marLeft w:val="0"/>
      <w:marRight w:val="0"/>
      <w:marTop w:val="0"/>
      <w:marBottom w:val="0"/>
      <w:divBdr>
        <w:top w:val="none" w:sz="0" w:space="0" w:color="auto"/>
        <w:left w:val="none" w:sz="0" w:space="0" w:color="auto"/>
        <w:bottom w:val="none" w:sz="0" w:space="0" w:color="auto"/>
        <w:right w:val="none" w:sz="0" w:space="0" w:color="auto"/>
      </w:divBdr>
    </w:div>
    <w:div w:id="1669401444">
      <w:bodyDiv w:val="1"/>
      <w:marLeft w:val="0"/>
      <w:marRight w:val="0"/>
      <w:marTop w:val="0"/>
      <w:marBottom w:val="0"/>
      <w:divBdr>
        <w:top w:val="none" w:sz="0" w:space="0" w:color="auto"/>
        <w:left w:val="none" w:sz="0" w:space="0" w:color="auto"/>
        <w:bottom w:val="none" w:sz="0" w:space="0" w:color="auto"/>
        <w:right w:val="none" w:sz="0" w:space="0" w:color="auto"/>
      </w:divBdr>
    </w:div>
    <w:div w:id="1669480417">
      <w:bodyDiv w:val="1"/>
      <w:marLeft w:val="0"/>
      <w:marRight w:val="0"/>
      <w:marTop w:val="0"/>
      <w:marBottom w:val="0"/>
      <w:divBdr>
        <w:top w:val="none" w:sz="0" w:space="0" w:color="auto"/>
        <w:left w:val="none" w:sz="0" w:space="0" w:color="auto"/>
        <w:bottom w:val="none" w:sz="0" w:space="0" w:color="auto"/>
        <w:right w:val="none" w:sz="0" w:space="0" w:color="auto"/>
      </w:divBdr>
    </w:div>
    <w:div w:id="1669672410">
      <w:bodyDiv w:val="1"/>
      <w:marLeft w:val="0"/>
      <w:marRight w:val="0"/>
      <w:marTop w:val="0"/>
      <w:marBottom w:val="0"/>
      <w:divBdr>
        <w:top w:val="none" w:sz="0" w:space="0" w:color="auto"/>
        <w:left w:val="none" w:sz="0" w:space="0" w:color="auto"/>
        <w:bottom w:val="none" w:sz="0" w:space="0" w:color="auto"/>
        <w:right w:val="none" w:sz="0" w:space="0" w:color="auto"/>
      </w:divBdr>
    </w:div>
    <w:div w:id="1669871348">
      <w:bodyDiv w:val="1"/>
      <w:marLeft w:val="0"/>
      <w:marRight w:val="0"/>
      <w:marTop w:val="0"/>
      <w:marBottom w:val="0"/>
      <w:divBdr>
        <w:top w:val="none" w:sz="0" w:space="0" w:color="auto"/>
        <w:left w:val="none" w:sz="0" w:space="0" w:color="auto"/>
        <w:bottom w:val="none" w:sz="0" w:space="0" w:color="auto"/>
        <w:right w:val="none" w:sz="0" w:space="0" w:color="auto"/>
      </w:divBdr>
    </w:div>
    <w:div w:id="1669940913">
      <w:bodyDiv w:val="1"/>
      <w:marLeft w:val="0"/>
      <w:marRight w:val="0"/>
      <w:marTop w:val="0"/>
      <w:marBottom w:val="0"/>
      <w:divBdr>
        <w:top w:val="none" w:sz="0" w:space="0" w:color="auto"/>
        <w:left w:val="none" w:sz="0" w:space="0" w:color="auto"/>
        <w:bottom w:val="none" w:sz="0" w:space="0" w:color="auto"/>
        <w:right w:val="none" w:sz="0" w:space="0" w:color="auto"/>
      </w:divBdr>
    </w:div>
    <w:div w:id="1670064257">
      <w:bodyDiv w:val="1"/>
      <w:marLeft w:val="0"/>
      <w:marRight w:val="0"/>
      <w:marTop w:val="0"/>
      <w:marBottom w:val="0"/>
      <w:divBdr>
        <w:top w:val="none" w:sz="0" w:space="0" w:color="auto"/>
        <w:left w:val="none" w:sz="0" w:space="0" w:color="auto"/>
        <w:bottom w:val="none" w:sz="0" w:space="0" w:color="auto"/>
        <w:right w:val="none" w:sz="0" w:space="0" w:color="auto"/>
      </w:divBdr>
    </w:div>
    <w:div w:id="1670206132">
      <w:bodyDiv w:val="1"/>
      <w:marLeft w:val="0"/>
      <w:marRight w:val="0"/>
      <w:marTop w:val="0"/>
      <w:marBottom w:val="0"/>
      <w:divBdr>
        <w:top w:val="none" w:sz="0" w:space="0" w:color="auto"/>
        <w:left w:val="none" w:sz="0" w:space="0" w:color="auto"/>
        <w:bottom w:val="none" w:sz="0" w:space="0" w:color="auto"/>
        <w:right w:val="none" w:sz="0" w:space="0" w:color="auto"/>
      </w:divBdr>
    </w:div>
    <w:div w:id="1670402898">
      <w:bodyDiv w:val="1"/>
      <w:marLeft w:val="0"/>
      <w:marRight w:val="0"/>
      <w:marTop w:val="0"/>
      <w:marBottom w:val="0"/>
      <w:divBdr>
        <w:top w:val="none" w:sz="0" w:space="0" w:color="auto"/>
        <w:left w:val="none" w:sz="0" w:space="0" w:color="auto"/>
        <w:bottom w:val="none" w:sz="0" w:space="0" w:color="auto"/>
        <w:right w:val="none" w:sz="0" w:space="0" w:color="auto"/>
      </w:divBdr>
    </w:div>
    <w:div w:id="1670407903">
      <w:bodyDiv w:val="1"/>
      <w:marLeft w:val="0"/>
      <w:marRight w:val="0"/>
      <w:marTop w:val="0"/>
      <w:marBottom w:val="0"/>
      <w:divBdr>
        <w:top w:val="none" w:sz="0" w:space="0" w:color="auto"/>
        <w:left w:val="none" w:sz="0" w:space="0" w:color="auto"/>
        <w:bottom w:val="none" w:sz="0" w:space="0" w:color="auto"/>
        <w:right w:val="none" w:sz="0" w:space="0" w:color="auto"/>
      </w:divBdr>
    </w:div>
    <w:div w:id="1670600222">
      <w:bodyDiv w:val="1"/>
      <w:marLeft w:val="0"/>
      <w:marRight w:val="0"/>
      <w:marTop w:val="0"/>
      <w:marBottom w:val="0"/>
      <w:divBdr>
        <w:top w:val="none" w:sz="0" w:space="0" w:color="auto"/>
        <w:left w:val="none" w:sz="0" w:space="0" w:color="auto"/>
        <w:bottom w:val="none" w:sz="0" w:space="0" w:color="auto"/>
        <w:right w:val="none" w:sz="0" w:space="0" w:color="auto"/>
      </w:divBdr>
    </w:div>
    <w:div w:id="1670867577">
      <w:bodyDiv w:val="1"/>
      <w:marLeft w:val="0"/>
      <w:marRight w:val="0"/>
      <w:marTop w:val="0"/>
      <w:marBottom w:val="0"/>
      <w:divBdr>
        <w:top w:val="none" w:sz="0" w:space="0" w:color="auto"/>
        <w:left w:val="none" w:sz="0" w:space="0" w:color="auto"/>
        <w:bottom w:val="none" w:sz="0" w:space="0" w:color="auto"/>
        <w:right w:val="none" w:sz="0" w:space="0" w:color="auto"/>
      </w:divBdr>
    </w:div>
    <w:div w:id="1671103904">
      <w:bodyDiv w:val="1"/>
      <w:marLeft w:val="0"/>
      <w:marRight w:val="0"/>
      <w:marTop w:val="0"/>
      <w:marBottom w:val="0"/>
      <w:divBdr>
        <w:top w:val="none" w:sz="0" w:space="0" w:color="auto"/>
        <w:left w:val="none" w:sz="0" w:space="0" w:color="auto"/>
        <w:bottom w:val="none" w:sz="0" w:space="0" w:color="auto"/>
        <w:right w:val="none" w:sz="0" w:space="0" w:color="auto"/>
      </w:divBdr>
    </w:div>
    <w:div w:id="1671369671">
      <w:bodyDiv w:val="1"/>
      <w:marLeft w:val="0"/>
      <w:marRight w:val="0"/>
      <w:marTop w:val="0"/>
      <w:marBottom w:val="0"/>
      <w:divBdr>
        <w:top w:val="none" w:sz="0" w:space="0" w:color="auto"/>
        <w:left w:val="none" w:sz="0" w:space="0" w:color="auto"/>
        <w:bottom w:val="none" w:sz="0" w:space="0" w:color="auto"/>
        <w:right w:val="none" w:sz="0" w:space="0" w:color="auto"/>
      </w:divBdr>
    </w:div>
    <w:div w:id="1671369841">
      <w:bodyDiv w:val="1"/>
      <w:marLeft w:val="0"/>
      <w:marRight w:val="0"/>
      <w:marTop w:val="0"/>
      <w:marBottom w:val="0"/>
      <w:divBdr>
        <w:top w:val="none" w:sz="0" w:space="0" w:color="auto"/>
        <w:left w:val="none" w:sz="0" w:space="0" w:color="auto"/>
        <w:bottom w:val="none" w:sz="0" w:space="0" w:color="auto"/>
        <w:right w:val="none" w:sz="0" w:space="0" w:color="auto"/>
      </w:divBdr>
    </w:div>
    <w:div w:id="1671525734">
      <w:bodyDiv w:val="1"/>
      <w:marLeft w:val="0"/>
      <w:marRight w:val="0"/>
      <w:marTop w:val="0"/>
      <w:marBottom w:val="0"/>
      <w:divBdr>
        <w:top w:val="none" w:sz="0" w:space="0" w:color="auto"/>
        <w:left w:val="none" w:sz="0" w:space="0" w:color="auto"/>
        <w:bottom w:val="none" w:sz="0" w:space="0" w:color="auto"/>
        <w:right w:val="none" w:sz="0" w:space="0" w:color="auto"/>
      </w:divBdr>
    </w:div>
    <w:div w:id="1672172310">
      <w:bodyDiv w:val="1"/>
      <w:marLeft w:val="0"/>
      <w:marRight w:val="0"/>
      <w:marTop w:val="0"/>
      <w:marBottom w:val="0"/>
      <w:divBdr>
        <w:top w:val="none" w:sz="0" w:space="0" w:color="auto"/>
        <w:left w:val="none" w:sz="0" w:space="0" w:color="auto"/>
        <w:bottom w:val="none" w:sz="0" w:space="0" w:color="auto"/>
        <w:right w:val="none" w:sz="0" w:space="0" w:color="auto"/>
      </w:divBdr>
    </w:div>
    <w:div w:id="1672298285">
      <w:bodyDiv w:val="1"/>
      <w:marLeft w:val="0"/>
      <w:marRight w:val="0"/>
      <w:marTop w:val="0"/>
      <w:marBottom w:val="0"/>
      <w:divBdr>
        <w:top w:val="none" w:sz="0" w:space="0" w:color="auto"/>
        <w:left w:val="none" w:sz="0" w:space="0" w:color="auto"/>
        <w:bottom w:val="none" w:sz="0" w:space="0" w:color="auto"/>
        <w:right w:val="none" w:sz="0" w:space="0" w:color="auto"/>
      </w:divBdr>
    </w:div>
    <w:div w:id="1673489777">
      <w:bodyDiv w:val="1"/>
      <w:marLeft w:val="0"/>
      <w:marRight w:val="0"/>
      <w:marTop w:val="0"/>
      <w:marBottom w:val="0"/>
      <w:divBdr>
        <w:top w:val="none" w:sz="0" w:space="0" w:color="auto"/>
        <w:left w:val="none" w:sz="0" w:space="0" w:color="auto"/>
        <w:bottom w:val="none" w:sz="0" w:space="0" w:color="auto"/>
        <w:right w:val="none" w:sz="0" w:space="0" w:color="auto"/>
      </w:divBdr>
    </w:div>
    <w:div w:id="1674262069">
      <w:bodyDiv w:val="1"/>
      <w:marLeft w:val="0"/>
      <w:marRight w:val="0"/>
      <w:marTop w:val="0"/>
      <w:marBottom w:val="0"/>
      <w:divBdr>
        <w:top w:val="none" w:sz="0" w:space="0" w:color="auto"/>
        <w:left w:val="none" w:sz="0" w:space="0" w:color="auto"/>
        <w:bottom w:val="none" w:sz="0" w:space="0" w:color="auto"/>
        <w:right w:val="none" w:sz="0" w:space="0" w:color="auto"/>
      </w:divBdr>
    </w:div>
    <w:div w:id="1675105079">
      <w:bodyDiv w:val="1"/>
      <w:marLeft w:val="0"/>
      <w:marRight w:val="0"/>
      <w:marTop w:val="0"/>
      <w:marBottom w:val="0"/>
      <w:divBdr>
        <w:top w:val="none" w:sz="0" w:space="0" w:color="auto"/>
        <w:left w:val="none" w:sz="0" w:space="0" w:color="auto"/>
        <w:bottom w:val="none" w:sz="0" w:space="0" w:color="auto"/>
        <w:right w:val="none" w:sz="0" w:space="0" w:color="auto"/>
      </w:divBdr>
    </w:div>
    <w:div w:id="1675375518">
      <w:bodyDiv w:val="1"/>
      <w:marLeft w:val="0"/>
      <w:marRight w:val="0"/>
      <w:marTop w:val="0"/>
      <w:marBottom w:val="0"/>
      <w:divBdr>
        <w:top w:val="none" w:sz="0" w:space="0" w:color="auto"/>
        <w:left w:val="none" w:sz="0" w:space="0" w:color="auto"/>
        <w:bottom w:val="none" w:sz="0" w:space="0" w:color="auto"/>
        <w:right w:val="none" w:sz="0" w:space="0" w:color="auto"/>
      </w:divBdr>
    </w:div>
    <w:div w:id="1675450758">
      <w:bodyDiv w:val="1"/>
      <w:marLeft w:val="0"/>
      <w:marRight w:val="0"/>
      <w:marTop w:val="0"/>
      <w:marBottom w:val="0"/>
      <w:divBdr>
        <w:top w:val="none" w:sz="0" w:space="0" w:color="auto"/>
        <w:left w:val="none" w:sz="0" w:space="0" w:color="auto"/>
        <w:bottom w:val="none" w:sz="0" w:space="0" w:color="auto"/>
        <w:right w:val="none" w:sz="0" w:space="0" w:color="auto"/>
      </w:divBdr>
    </w:div>
    <w:div w:id="1675764259">
      <w:bodyDiv w:val="1"/>
      <w:marLeft w:val="0"/>
      <w:marRight w:val="0"/>
      <w:marTop w:val="0"/>
      <w:marBottom w:val="0"/>
      <w:divBdr>
        <w:top w:val="none" w:sz="0" w:space="0" w:color="auto"/>
        <w:left w:val="none" w:sz="0" w:space="0" w:color="auto"/>
        <w:bottom w:val="none" w:sz="0" w:space="0" w:color="auto"/>
        <w:right w:val="none" w:sz="0" w:space="0" w:color="auto"/>
      </w:divBdr>
    </w:div>
    <w:div w:id="1676373736">
      <w:bodyDiv w:val="1"/>
      <w:marLeft w:val="0"/>
      <w:marRight w:val="0"/>
      <w:marTop w:val="0"/>
      <w:marBottom w:val="0"/>
      <w:divBdr>
        <w:top w:val="none" w:sz="0" w:space="0" w:color="auto"/>
        <w:left w:val="none" w:sz="0" w:space="0" w:color="auto"/>
        <w:bottom w:val="none" w:sz="0" w:space="0" w:color="auto"/>
        <w:right w:val="none" w:sz="0" w:space="0" w:color="auto"/>
      </w:divBdr>
    </w:div>
    <w:div w:id="1676569407">
      <w:bodyDiv w:val="1"/>
      <w:marLeft w:val="0"/>
      <w:marRight w:val="0"/>
      <w:marTop w:val="0"/>
      <w:marBottom w:val="0"/>
      <w:divBdr>
        <w:top w:val="none" w:sz="0" w:space="0" w:color="auto"/>
        <w:left w:val="none" w:sz="0" w:space="0" w:color="auto"/>
        <w:bottom w:val="none" w:sz="0" w:space="0" w:color="auto"/>
        <w:right w:val="none" w:sz="0" w:space="0" w:color="auto"/>
      </w:divBdr>
    </w:div>
    <w:div w:id="1676879350">
      <w:bodyDiv w:val="1"/>
      <w:marLeft w:val="0"/>
      <w:marRight w:val="0"/>
      <w:marTop w:val="0"/>
      <w:marBottom w:val="0"/>
      <w:divBdr>
        <w:top w:val="none" w:sz="0" w:space="0" w:color="auto"/>
        <w:left w:val="none" w:sz="0" w:space="0" w:color="auto"/>
        <w:bottom w:val="none" w:sz="0" w:space="0" w:color="auto"/>
        <w:right w:val="none" w:sz="0" w:space="0" w:color="auto"/>
      </w:divBdr>
    </w:div>
    <w:div w:id="1678071180">
      <w:bodyDiv w:val="1"/>
      <w:marLeft w:val="0"/>
      <w:marRight w:val="0"/>
      <w:marTop w:val="0"/>
      <w:marBottom w:val="0"/>
      <w:divBdr>
        <w:top w:val="none" w:sz="0" w:space="0" w:color="auto"/>
        <w:left w:val="none" w:sz="0" w:space="0" w:color="auto"/>
        <w:bottom w:val="none" w:sz="0" w:space="0" w:color="auto"/>
        <w:right w:val="none" w:sz="0" w:space="0" w:color="auto"/>
      </w:divBdr>
    </w:div>
    <w:div w:id="1678314655">
      <w:bodyDiv w:val="1"/>
      <w:marLeft w:val="0"/>
      <w:marRight w:val="0"/>
      <w:marTop w:val="0"/>
      <w:marBottom w:val="0"/>
      <w:divBdr>
        <w:top w:val="none" w:sz="0" w:space="0" w:color="auto"/>
        <w:left w:val="none" w:sz="0" w:space="0" w:color="auto"/>
        <w:bottom w:val="none" w:sz="0" w:space="0" w:color="auto"/>
        <w:right w:val="none" w:sz="0" w:space="0" w:color="auto"/>
      </w:divBdr>
    </w:div>
    <w:div w:id="1678532411">
      <w:bodyDiv w:val="1"/>
      <w:marLeft w:val="0"/>
      <w:marRight w:val="0"/>
      <w:marTop w:val="0"/>
      <w:marBottom w:val="0"/>
      <w:divBdr>
        <w:top w:val="none" w:sz="0" w:space="0" w:color="auto"/>
        <w:left w:val="none" w:sz="0" w:space="0" w:color="auto"/>
        <w:bottom w:val="none" w:sz="0" w:space="0" w:color="auto"/>
        <w:right w:val="none" w:sz="0" w:space="0" w:color="auto"/>
      </w:divBdr>
    </w:div>
    <w:div w:id="1678583288">
      <w:bodyDiv w:val="1"/>
      <w:marLeft w:val="0"/>
      <w:marRight w:val="0"/>
      <w:marTop w:val="0"/>
      <w:marBottom w:val="0"/>
      <w:divBdr>
        <w:top w:val="none" w:sz="0" w:space="0" w:color="auto"/>
        <w:left w:val="none" w:sz="0" w:space="0" w:color="auto"/>
        <w:bottom w:val="none" w:sz="0" w:space="0" w:color="auto"/>
        <w:right w:val="none" w:sz="0" w:space="0" w:color="auto"/>
      </w:divBdr>
    </w:div>
    <w:div w:id="1678651979">
      <w:bodyDiv w:val="1"/>
      <w:marLeft w:val="0"/>
      <w:marRight w:val="0"/>
      <w:marTop w:val="0"/>
      <w:marBottom w:val="0"/>
      <w:divBdr>
        <w:top w:val="none" w:sz="0" w:space="0" w:color="auto"/>
        <w:left w:val="none" w:sz="0" w:space="0" w:color="auto"/>
        <w:bottom w:val="none" w:sz="0" w:space="0" w:color="auto"/>
        <w:right w:val="none" w:sz="0" w:space="0" w:color="auto"/>
      </w:divBdr>
    </w:div>
    <w:div w:id="1679229353">
      <w:bodyDiv w:val="1"/>
      <w:marLeft w:val="0"/>
      <w:marRight w:val="0"/>
      <w:marTop w:val="0"/>
      <w:marBottom w:val="0"/>
      <w:divBdr>
        <w:top w:val="none" w:sz="0" w:space="0" w:color="auto"/>
        <w:left w:val="none" w:sz="0" w:space="0" w:color="auto"/>
        <w:bottom w:val="none" w:sz="0" w:space="0" w:color="auto"/>
        <w:right w:val="none" w:sz="0" w:space="0" w:color="auto"/>
      </w:divBdr>
    </w:div>
    <w:div w:id="1679426215">
      <w:bodyDiv w:val="1"/>
      <w:marLeft w:val="0"/>
      <w:marRight w:val="0"/>
      <w:marTop w:val="0"/>
      <w:marBottom w:val="0"/>
      <w:divBdr>
        <w:top w:val="none" w:sz="0" w:space="0" w:color="auto"/>
        <w:left w:val="none" w:sz="0" w:space="0" w:color="auto"/>
        <w:bottom w:val="none" w:sz="0" w:space="0" w:color="auto"/>
        <w:right w:val="none" w:sz="0" w:space="0" w:color="auto"/>
      </w:divBdr>
    </w:div>
    <w:div w:id="1679580677">
      <w:bodyDiv w:val="1"/>
      <w:marLeft w:val="0"/>
      <w:marRight w:val="0"/>
      <w:marTop w:val="0"/>
      <w:marBottom w:val="0"/>
      <w:divBdr>
        <w:top w:val="none" w:sz="0" w:space="0" w:color="auto"/>
        <w:left w:val="none" w:sz="0" w:space="0" w:color="auto"/>
        <w:bottom w:val="none" w:sz="0" w:space="0" w:color="auto"/>
        <w:right w:val="none" w:sz="0" w:space="0" w:color="auto"/>
      </w:divBdr>
    </w:div>
    <w:div w:id="1680110510">
      <w:bodyDiv w:val="1"/>
      <w:marLeft w:val="0"/>
      <w:marRight w:val="0"/>
      <w:marTop w:val="0"/>
      <w:marBottom w:val="0"/>
      <w:divBdr>
        <w:top w:val="none" w:sz="0" w:space="0" w:color="auto"/>
        <w:left w:val="none" w:sz="0" w:space="0" w:color="auto"/>
        <w:bottom w:val="none" w:sz="0" w:space="0" w:color="auto"/>
        <w:right w:val="none" w:sz="0" w:space="0" w:color="auto"/>
      </w:divBdr>
    </w:div>
    <w:div w:id="1680232492">
      <w:bodyDiv w:val="1"/>
      <w:marLeft w:val="0"/>
      <w:marRight w:val="0"/>
      <w:marTop w:val="0"/>
      <w:marBottom w:val="0"/>
      <w:divBdr>
        <w:top w:val="none" w:sz="0" w:space="0" w:color="auto"/>
        <w:left w:val="none" w:sz="0" w:space="0" w:color="auto"/>
        <w:bottom w:val="none" w:sz="0" w:space="0" w:color="auto"/>
        <w:right w:val="none" w:sz="0" w:space="0" w:color="auto"/>
      </w:divBdr>
    </w:div>
    <w:div w:id="1680425309">
      <w:bodyDiv w:val="1"/>
      <w:marLeft w:val="0"/>
      <w:marRight w:val="0"/>
      <w:marTop w:val="0"/>
      <w:marBottom w:val="0"/>
      <w:divBdr>
        <w:top w:val="none" w:sz="0" w:space="0" w:color="auto"/>
        <w:left w:val="none" w:sz="0" w:space="0" w:color="auto"/>
        <w:bottom w:val="none" w:sz="0" w:space="0" w:color="auto"/>
        <w:right w:val="none" w:sz="0" w:space="0" w:color="auto"/>
      </w:divBdr>
    </w:div>
    <w:div w:id="1680429893">
      <w:bodyDiv w:val="1"/>
      <w:marLeft w:val="0"/>
      <w:marRight w:val="0"/>
      <w:marTop w:val="0"/>
      <w:marBottom w:val="0"/>
      <w:divBdr>
        <w:top w:val="none" w:sz="0" w:space="0" w:color="auto"/>
        <w:left w:val="none" w:sz="0" w:space="0" w:color="auto"/>
        <w:bottom w:val="none" w:sz="0" w:space="0" w:color="auto"/>
        <w:right w:val="none" w:sz="0" w:space="0" w:color="auto"/>
      </w:divBdr>
    </w:div>
    <w:div w:id="1680614929">
      <w:bodyDiv w:val="1"/>
      <w:marLeft w:val="0"/>
      <w:marRight w:val="0"/>
      <w:marTop w:val="0"/>
      <w:marBottom w:val="0"/>
      <w:divBdr>
        <w:top w:val="none" w:sz="0" w:space="0" w:color="auto"/>
        <w:left w:val="none" w:sz="0" w:space="0" w:color="auto"/>
        <w:bottom w:val="none" w:sz="0" w:space="0" w:color="auto"/>
        <w:right w:val="none" w:sz="0" w:space="0" w:color="auto"/>
      </w:divBdr>
    </w:div>
    <w:div w:id="1680812336">
      <w:bodyDiv w:val="1"/>
      <w:marLeft w:val="0"/>
      <w:marRight w:val="0"/>
      <w:marTop w:val="0"/>
      <w:marBottom w:val="0"/>
      <w:divBdr>
        <w:top w:val="none" w:sz="0" w:space="0" w:color="auto"/>
        <w:left w:val="none" w:sz="0" w:space="0" w:color="auto"/>
        <w:bottom w:val="none" w:sz="0" w:space="0" w:color="auto"/>
        <w:right w:val="none" w:sz="0" w:space="0" w:color="auto"/>
      </w:divBdr>
    </w:div>
    <w:div w:id="1681616075">
      <w:bodyDiv w:val="1"/>
      <w:marLeft w:val="0"/>
      <w:marRight w:val="0"/>
      <w:marTop w:val="0"/>
      <w:marBottom w:val="0"/>
      <w:divBdr>
        <w:top w:val="none" w:sz="0" w:space="0" w:color="auto"/>
        <w:left w:val="none" w:sz="0" w:space="0" w:color="auto"/>
        <w:bottom w:val="none" w:sz="0" w:space="0" w:color="auto"/>
        <w:right w:val="none" w:sz="0" w:space="0" w:color="auto"/>
      </w:divBdr>
    </w:div>
    <w:div w:id="1681618647">
      <w:bodyDiv w:val="1"/>
      <w:marLeft w:val="0"/>
      <w:marRight w:val="0"/>
      <w:marTop w:val="0"/>
      <w:marBottom w:val="0"/>
      <w:divBdr>
        <w:top w:val="none" w:sz="0" w:space="0" w:color="auto"/>
        <w:left w:val="none" w:sz="0" w:space="0" w:color="auto"/>
        <w:bottom w:val="none" w:sz="0" w:space="0" w:color="auto"/>
        <w:right w:val="none" w:sz="0" w:space="0" w:color="auto"/>
      </w:divBdr>
    </w:div>
    <w:div w:id="1682243851">
      <w:bodyDiv w:val="1"/>
      <w:marLeft w:val="0"/>
      <w:marRight w:val="0"/>
      <w:marTop w:val="0"/>
      <w:marBottom w:val="0"/>
      <w:divBdr>
        <w:top w:val="none" w:sz="0" w:space="0" w:color="auto"/>
        <w:left w:val="none" w:sz="0" w:space="0" w:color="auto"/>
        <w:bottom w:val="none" w:sz="0" w:space="0" w:color="auto"/>
        <w:right w:val="none" w:sz="0" w:space="0" w:color="auto"/>
      </w:divBdr>
    </w:div>
    <w:div w:id="1682319341">
      <w:bodyDiv w:val="1"/>
      <w:marLeft w:val="0"/>
      <w:marRight w:val="0"/>
      <w:marTop w:val="0"/>
      <w:marBottom w:val="0"/>
      <w:divBdr>
        <w:top w:val="none" w:sz="0" w:space="0" w:color="auto"/>
        <w:left w:val="none" w:sz="0" w:space="0" w:color="auto"/>
        <w:bottom w:val="none" w:sz="0" w:space="0" w:color="auto"/>
        <w:right w:val="none" w:sz="0" w:space="0" w:color="auto"/>
      </w:divBdr>
    </w:div>
    <w:div w:id="1683780088">
      <w:bodyDiv w:val="1"/>
      <w:marLeft w:val="0"/>
      <w:marRight w:val="0"/>
      <w:marTop w:val="0"/>
      <w:marBottom w:val="0"/>
      <w:divBdr>
        <w:top w:val="none" w:sz="0" w:space="0" w:color="auto"/>
        <w:left w:val="none" w:sz="0" w:space="0" w:color="auto"/>
        <w:bottom w:val="none" w:sz="0" w:space="0" w:color="auto"/>
        <w:right w:val="none" w:sz="0" w:space="0" w:color="auto"/>
      </w:divBdr>
    </w:div>
    <w:div w:id="1684045356">
      <w:bodyDiv w:val="1"/>
      <w:marLeft w:val="0"/>
      <w:marRight w:val="0"/>
      <w:marTop w:val="0"/>
      <w:marBottom w:val="0"/>
      <w:divBdr>
        <w:top w:val="none" w:sz="0" w:space="0" w:color="auto"/>
        <w:left w:val="none" w:sz="0" w:space="0" w:color="auto"/>
        <w:bottom w:val="none" w:sz="0" w:space="0" w:color="auto"/>
        <w:right w:val="none" w:sz="0" w:space="0" w:color="auto"/>
      </w:divBdr>
    </w:div>
    <w:div w:id="1684088668">
      <w:bodyDiv w:val="1"/>
      <w:marLeft w:val="0"/>
      <w:marRight w:val="0"/>
      <w:marTop w:val="0"/>
      <w:marBottom w:val="0"/>
      <w:divBdr>
        <w:top w:val="none" w:sz="0" w:space="0" w:color="auto"/>
        <w:left w:val="none" w:sz="0" w:space="0" w:color="auto"/>
        <w:bottom w:val="none" w:sz="0" w:space="0" w:color="auto"/>
        <w:right w:val="none" w:sz="0" w:space="0" w:color="auto"/>
      </w:divBdr>
    </w:div>
    <w:div w:id="1685552825">
      <w:bodyDiv w:val="1"/>
      <w:marLeft w:val="0"/>
      <w:marRight w:val="0"/>
      <w:marTop w:val="0"/>
      <w:marBottom w:val="0"/>
      <w:divBdr>
        <w:top w:val="none" w:sz="0" w:space="0" w:color="auto"/>
        <w:left w:val="none" w:sz="0" w:space="0" w:color="auto"/>
        <w:bottom w:val="none" w:sz="0" w:space="0" w:color="auto"/>
        <w:right w:val="none" w:sz="0" w:space="0" w:color="auto"/>
      </w:divBdr>
    </w:div>
    <w:div w:id="1685980285">
      <w:bodyDiv w:val="1"/>
      <w:marLeft w:val="0"/>
      <w:marRight w:val="0"/>
      <w:marTop w:val="0"/>
      <w:marBottom w:val="0"/>
      <w:divBdr>
        <w:top w:val="none" w:sz="0" w:space="0" w:color="auto"/>
        <w:left w:val="none" w:sz="0" w:space="0" w:color="auto"/>
        <w:bottom w:val="none" w:sz="0" w:space="0" w:color="auto"/>
        <w:right w:val="none" w:sz="0" w:space="0" w:color="auto"/>
      </w:divBdr>
    </w:div>
    <w:div w:id="1685983510">
      <w:bodyDiv w:val="1"/>
      <w:marLeft w:val="0"/>
      <w:marRight w:val="0"/>
      <w:marTop w:val="0"/>
      <w:marBottom w:val="0"/>
      <w:divBdr>
        <w:top w:val="none" w:sz="0" w:space="0" w:color="auto"/>
        <w:left w:val="none" w:sz="0" w:space="0" w:color="auto"/>
        <w:bottom w:val="none" w:sz="0" w:space="0" w:color="auto"/>
        <w:right w:val="none" w:sz="0" w:space="0" w:color="auto"/>
      </w:divBdr>
    </w:div>
    <w:div w:id="1686442961">
      <w:bodyDiv w:val="1"/>
      <w:marLeft w:val="0"/>
      <w:marRight w:val="0"/>
      <w:marTop w:val="0"/>
      <w:marBottom w:val="0"/>
      <w:divBdr>
        <w:top w:val="none" w:sz="0" w:space="0" w:color="auto"/>
        <w:left w:val="none" w:sz="0" w:space="0" w:color="auto"/>
        <w:bottom w:val="none" w:sz="0" w:space="0" w:color="auto"/>
        <w:right w:val="none" w:sz="0" w:space="0" w:color="auto"/>
      </w:divBdr>
    </w:div>
    <w:div w:id="1686516479">
      <w:bodyDiv w:val="1"/>
      <w:marLeft w:val="0"/>
      <w:marRight w:val="0"/>
      <w:marTop w:val="0"/>
      <w:marBottom w:val="0"/>
      <w:divBdr>
        <w:top w:val="none" w:sz="0" w:space="0" w:color="auto"/>
        <w:left w:val="none" w:sz="0" w:space="0" w:color="auto"/>
        <w:bottom w:val="none" w:sz="0" w:space="0" w:color="auto"/>
        <w:right w:val="none" w:sz="0" w:space="0" w:color="auto"/>
      </w:divBdr>
    </w:div>
    <w:div w:id="1686588969">
      <w:bodyDiv w:val="1"/>
      <w:marLeft w:val="0"/>
      <w:marRight w:val="0"/>
      <w:marTop w:val="0"/>
      <w:marBottom w:val="0"/>
      <w:divBdr>
        <w:top w:val="none" w:sz="0" w:space="0" w:color="auto"/>
        <w:left w:val="none" w:sz="0" w:space="0" w:color="auto"/>
        <w:bottom w:val="none" w:sz="0" w:space="0" w:color="auto"/>
        <w:right w:val="none" w:sz="0" w:space="0" w:color="auto"/>
      </w:divBdr>
    </w:div>
    <w:div w:id="1686781028">
      <w:bodyDiv w:val="1"/>
      <w:marLeft w:val="0"/>
      <w:marRight w:val="0"/>
      <w:marTop w:val="0"/>
      <w:marBottom w:val="0"/>
      <w:divBdr>
        <w:top w:val="none" w:sz="0" w:space="0" w:color="auto"/>
        <w:left w:val="none" w:sz="0" w:space="0" w:color="auto"/>
        <w:bottom w:val="none" w:sz="0" w:space="0" w:color="auto"/>
        <w:right w:val="none" w:sz="0" w:space="0" w:color="auto"/>
      </w:divBdr>
    </w:div>
    <w:div w:id="1687516275">
      <w:bodyDiv w:val="1"/>
      <w:marLeft w:val="0"/>
      <w:marRight w:val="0"/>
      <w:marTop w:val="0"/>
      <w:marBottom w:val="0"/>
      <w:divBdr>
        <w:top w:val="none" w:sz="0" w:space="0" w:color="auto"/>
        <w:left w:val="none" w:sz="0" w:space="0" w:color="auto"/>
        <w:bottom w:val="none" w:sz="0" w:space="0" w:color="auto"/>
        <w:right w:val="none" w:sz="0" w:space="0" w:color="auto"/>
      </w:divBdr>
    </w:div>
    <w:div w:id="1687752663">
      <w:bodyDiv w:val="1"/>
      <w:marLeft w:val="0"/>
      <w:marRight w:val="0"/>
      <w:marTop w:val="0"/>
      <w:marBottom w:val="0"/>
      <w:divBdr>
        <w:top w:val="none" w:sz="0" w:space="0" w:color="auto"/>
        <w:left w:val="none" w:sz="0" w:space="0" w:color="auto"/>
        <w:bottom w:val="none" w:sz="0" w:space="0" w:color="auto"/>
        <w:right w:val="none" w:sz="0" w:space="0" w:color="auto"/>
      </w:divBdr>
    </w:div>
    <w:div w:id="1688293582">
      <w:bodyDiv w:val="1"/>
      <w:marLeft w:val="0"/>
      <w:marRight w:val="0"/>
      <w:marTop w:val="0"/>
      <w:marBottom w:val="0"/>
      <w:divBdr>
        <w:top w:val="none" w:sz="0" w:space="0" w:color="auto"/>
        <w:left w:val="none" w:sz="0" w:space="0" w:color="auto"/>
        <w:bottom w:val="none" w:sz="0" w:space="0" w:color="auto"/>
        <w:right w:val="none" w:sz="0" w:space="0" w:color="auto"/>
      </w:divBdr>
    </w:div>
    <w:div w:id="1688680308">
      <w:bodyDiv w:val="1"/>
      <w:marLeft w:val="0"/>
      <w:marRight w:val="0"/>
      <w:marTop w:val="0"/>
      <w:marBottom w:val="0"/>
      <w:divBdr>
        <w:top w:val="none" w:sz="0" w:space="0" w:color="auto"/>
        <w:left w:val="none" w:sz="0" w:space="0" w:color="auto"/>
        <w:bottom w:val="none" w:sz="0" w:space="0" w:color="auto"/>
        <w:right w:val="none" w:sz="0" w:space="0" w:color="auto"/>
      </w:divBdr>
    </w:div>
    <w:div w:id="1688797243">
      <w:bodyDiv w:val="1"/>
      <w:marLeft w:val="0"/>
      <w:marRight w:val="0"/>
      <w:marTop w:val="0"/>
      <w:marBottom w:val="0"/>
      <w:divBdr>
        <w:top w:val="none" w:sz="0" w:space="0" w:color="auto"/>
        <w:left w:val="none" w:sz="0" w:space="0" w:color="auto"/>
        <w:bottom w:val="none" w:sz="0" w:space="0" w:color="auto"/>
        <w:right w:val="none" w:sz="0" w:space="0" w:color="auto"/>
      </w:divBdr>
    </w:div>
    <w:div w:id="1689523099">
      <w:bodyDiv w:val="1"/>
      <w:marLeft w:val="0"/>
      <w:marRight w:val="0"/>
      <w:marTop w:val="0"/>
      <w:marBottom w:val="0"/>
      <w:divBdr>
        <w:top w:val="none" w:sz="0" w:space="0" w:color="auto"/>
        <w:left w:val="none" w:sz="0" w:space="0" w:color="auto"/>
        <w:bottom w:val="none" w:sz="0" w:space="0" w:color="auto"/>
        <w:right w:val="none" w:sz="0" w:space="0" w:color="auto"/>
      </w:divBdr>
    </w:div>
    <w:div w:id="1689598281">
      <w:bodyDiv w:val="1"/>
      <w:marLeft w:val="0"/>
      <w:marRight w:val="0"/>
      <w:marTop w:val="0"/>
      <w:marBottom w:val="0"/>
      <w:divBdr>
        <w:top w:val="none" w:sz="0" w:space="0" w:color="auto"/>
        <w:left w:val="none" w:sz="0" w:space="0" w:color="auto"/>
        <w:bottom w:val="none" w:sz="0" w:space="0" w:color="auto"/>
        <w:right w:val="none" w:sz="0" w:space="0" w:color="auto"/>
      </w:divBdr>
    </w:div>
    <w:div w:id="1689981926">
      <w:bodyDiv w:val="1"/>
      <w:marLeft w:val="0"/>
      <w:marRight w:val="0"/>
      <w:marTop w:val="0"/>
      <w:marBottom w:val="0"/>
      <w:divBdr>
        <w:top w:val="none" w:sz="0" w:space="0" w:color="auto"/>
        <w:left w:val="none" w:sz="0" w:space="0" w:color="auto"/>
        <w:bottom w:val="none" w:sz="0" w:space="0" w:color="auto"/>
        <w:right w:val="none" w:sz="0" w:space="0" w:color="auto"/>
      </w:divBdr>
    </w:div>
    <w:div w:id="1690914387">
      <w:bodyDiv w:val="1"/>
      <w:marLeft w:val="0"/>
      <w:marRight w:val="0"/>
      <w:marTop w:val="0"/>
      <w:marBottom w:val="0"/>
      <w:divBdr>
        <w:top w:val="none" w:sz="0" w:space="0" w:color="auto"/>
        <w:left w:val="none" w:sz="0" w:space="0" w:color="auto"/>
        <w:bottom w:val="none" w:sz="0" w:space="0" w:color="auto"/>
        <w:right w:val="none" w:sz="0" w:space="0" w:color="auto"/>
      </w:divBdr>
    </w:div>
    <w:div w:id="1692025937">
      <w:bodyDiv w:val="1"/>
      <w:marLeft w:val="0"/>
      <w:marRight w:val="0"/>
      <w:marTop w:val="0"/>
      <w:marBottom w:val="0"/>
      <w:divBdr>
        <w:top w:val="none" w:sz="0" w:space="0" w:color="auto"/>
        <w:left w:val="none" w:sz="0" w:space="0" w:color="auto"/>
        <w:bottom w:val="none" w:sz="0" w:space="0" w:color="auto"/>
        <w:right w:val="none" w:sz="0" w:space="0" w:color="auto"/>
      </w:divBdr>
    </w:div>
    <w:div w:id="1692414789">
      <w:bodyDiv w:val="1"/>
      <w:marLeft w:val="0"/>
      <w:marRight w:val="0"/>
      <w:marTop w:val="0"/>
      <w:marBottom w:val="0"/>
      <w:divBdr>
        <w:top w:val="none" w:sz="0" w:space="0" w:color="auto"/>
        <w:left w:val="none" w:sz="0" w:space="0" w:color="auto"/>
        <w:bottom w:val="none" w:sz="0" w:space="0" w:color="auto"/>
        <w:right w:val="none" w:sz="0" w:space="0" w:color="auto"/>
      </w:divBdr>
    </w:div>
    <w:div w:id="1693069900">
      <w:bodyDiv w:val="1"/>
      <w:marLeft w:val="0"/>
      <w:marRight w:val="0"/>
      <w:marTop w:val="0"/>
      <w:marBottom w:val="0"/>
      <w:divBdr>
        <w:top w:val="none" w:sz="0" w:space="0" w:color="auto"/>
        <w:left w:val="none" w:sz="0" w:space="0" w:color="auto"/>
        <w:bottom w:val="none" w:sz="0" w:space="0" w:color="auto"/>
        <w:right w:val="none" w:sz="0" w:space="0" w:color="auto"/>
      </w:divBdr>
    </w:div>
    <w:div w:id="1693188437">
      <w:bodyDiv w:val="1"/>
      <w:marLeft w:val="0"/>
      <w:marRight w:val="0"/>
      <w:marTop w:val="0"/>
      <w:marBottom w:val="0"/>
      <w:divBdr>
        <w:top w:val="none" w:sz="0" w:space="0" w:color="auto"/>
        <w:left w:val="none" w:sz="0" w:space="0" w:color="auto"/>
        <w:bottom w:val="none" w:sz="0" w:space="0" w:color="auto"/>
        <w:right w:val="none" w:sz="0" w:space="0" w:color="auto"/>
      </w:divBdr>
    </w:div>
    <w:div w:id="1693915242">
      <w:bodyDiv w:val="1"/>
      <w:marLeft w:val="0"/>
      <w:marRight w:val="0"/>
      <w:marTop w:val="0"/>
      <w:marBottom w:val="0"/>
      <w:divBdr>
        <w:top w:val="none" w:sz="0" w:space="0" w:color="auto"/>
        <w:left w:val="none" w:sz="0" w:space="0" w:color="auto"/>
        <w:bottom w:val="none" w:sz="0" w:space="0" w:color="auto"/>
        <w:right w:val="none" w:sz="0" w:space="0" w:color="auto"/>
      </w:divBdr>
    </w:div>
    <w:div w:id="1694459398">
      <w:bodyDiv w:val="1"/>
      <w:marLeft w:val="0"/>
      <w:marRight w:val="0"/>
      <w:marTop w:val="0"/>
      <w:marBottom w:val="0"/>
      <w:divBdr>
        <w:top w:val="none" w:sz="0" w:space="0" w:color="auto"/>
        <w:left w:val="none" w:sz="0" w:space="0" w:color="auto"/>
        <w:bottom w:val="none" w:sz="0" w:space="0" w:color="auto"/>
        <w:right w:val="none" w:sz="0" w:space="0" w:color="auto"/>
      </w:divBdr>
    </w:div>
    <w:div w:id="1695618982">
      <w:bodyDiv w:val="1"/>
      <w:marLeft w:val="0"/>
      <w:marRight w:val="0"/>
      <w:marTop w:val="0"/>
      <w:marBottom w:val="0"/>
      <w:divBdr>
        <w:top w:val="none" w:sz="0" w:space="0" w:color="auto"/>
        <w:left w:val="none" w:sz="0" w:space="0" w:color="auto"/>
        <w:bottom w:val="none" w:sz="0" w:space="0" w:color="auto"/>
        <w:right w:val="none" w:sz="0" w:space="0" w:color="auto"/>
      </w:divBdr>
    </w:div>
    <w:div w:id="1696425142">
      <w:bodyDiv w:val="1"/>
      <w:marLeft w:val="0"/>
      <w:marRight w:val="0"/>
      <w:marTop w:val="0"/>
      <w:marBottom w:val="0"/>
      <w:divBdr>
        <w:top w:val="none" w:sz="0" w:space="0" w:color="auto"/>
        <w:left w:val="none" w:sz="0" w:space="0" w:color="auto"/>
        <w:bottom w:val="none" w:sz="0" w:space="0" w:color="auto"/>
        <w:right w:val="none" w:sz="0" w:space="0" w:color="auto"/>
      </w:divBdr>
    </w:div>
    <w:div w:id="1697347823">
      <w:bodyDiv w:val="1"/>
      <w:marLeft w:val="0"/>
      <w:marRight w:val="0"/>
      <w:marTop w:val="0"/>
      <w:marBottom w:val="0"/>
      <w:divBdr>
        <w:top w:val="none" w:sz="0" w:space="0" w:color="auto"/>
        <w:left w:val="none" w:sz="0" w:space="0" w:color="auto"/>
        <w:bottom w:val="none" w:sz="0" w:space="0" w:color="auto"/>
        <w:right w:val="none" w:sz="0" w:space="0" w:color="auto"/>
      </w:divBdr>
    </w:div>
    <w:div w:id="1697467715">
      <w:bodyDiv w:val="1"/>
      <w:marLeft w:val="0"/>
      <w:marRight w:val="0"/>
      <w:marTop w:val="0"/>
      <w:marBottom w:val="0"/>
      <w:divBdr>
        <w:top w:val="none" w:sz="0" w:space="0" w:color="auto"/>
        <w:left w:val="none" w:sz="0" w:space="0" w:color="auto"/>
        <w:bottom w:val="none" w:sz="0" w:space="0" w:color="auto"/>
        <w:right w:val="none" w:sz="0" w:space="0" w:color="auto"/>
      </w:divBdr>
    </w:div>
    <w:div w:id="1697849835">
      <w:bodyDiv w:val="1"/>
      <w:marLeft w:val="0"/>
      <w:marRight w:val="0"/>
      <w:marTop w:val="0"/>
      <w:marBottom w:val="0"/>
      <w:divBdr>
        <w:top w:val="none" w:sz="0" w:space="0" w:color="auto"/>
        <w:left w:val="none" w:sz="0" w:space="0" w:color="auto"/>
        <w:bottom w:val="none" w:sz="0" w:space="0" w:color="auto"/>
        <w:right w:val="none" w:sz="0" w:space="0" w:color="auto"/>
      </w:divBdr>
    </w:div>
    <w:div w:id="1697851180">
      <w:bodyDiv w:val="1"/>
      <w:marLeft w:val="0"/>
      <w:marRight w:val="0"/>
      <w:marTop w:val="0"/>
      <w:marBottom w:val="0"/>
      <w:divBdr>
        <w:top w:val="none" w:sz="0" w:space="0" w:color="auto"/>
        <w:left w:val="none" w:sz="0" w:space="0" w:color="auto"/>
        <w:bottom w:val="none" w:sz="0" w:space="0" w:color="auto"/>
        <w:right w:val="none" w:sz="0" w:space="0" w:color="auto"/>
      </w:divBdr>
    </w:div>
    <w:div w:id="1698432199">
      <w:bodyDiv w:val="1"/>
      <w:marLeft w:val="0"/>
      <w:marRight w:val="0"/>
      <w:marTop w:val="0"/>
      <w:marBottom w:val="0"/>
      <w:divBdr>
        <w:top w:val="none" w:sz="0" w:space="0" w:color="auto"/>
        <w:left w:val="none" w:sz="0" w:space="0" w:color="auto"/>
        <w:bottom w:val="none" w:sz="0" w:space="0" w:color="auto"/>
        <w:right w:val="none" w:sz="0" w:space="0" w:color="auto"/>
      </w:divBdr>
    </w:div>
    <w:div w:id="1698653702">
      <w:bodyDiv w:val="1"/>
      <w:marLeft w:val="0"/>
      <w:marRight w:val="0"/>
      <w:marTop w:val="0"/>
      <w:marBottom w:val="0"/>
      <w:divBdr>
        <w:top w:val="none" w:sz="0" w:space="0" w:color="auto"/>
        <w:left w:val="none" w:sz="0" w:space="0" w:color="auto"/>
        <w:bottom w:val="none" w:sz="0" w:space="0" w:color="auto"/>
        <w:right w:val="none" w:sz="0" w:space="0" w:color="auto"/>
      </w:divBdr>
    </w:div>
    <w:div w:id="1699114737">
      <w:bodyDiv w:val="1"/>
      <w:marLeft w:val="0"/>
      <w:marRight w:val="0"/>
      <w:marTop w:val="0"/>
      <w:marBottom w:val="0"/>
      <w:divBdr>
        <w:top w:val="none" w:sz="0" w:space="0" w:color="auto"/>
        <w:left w:val="none" w:sz="0" w:space="0" w:color="auto"/>
        <w:bottom w:val="none" w:sz="0" w:space="0" w:color="auto"/>
        <w:right w:val="none" w:sz="0" w:space="0" w:color="auto"/>
      </w:divBdr>
    </w:div>
    <w:div w:id="1699701245">
      <w:bodyDiv w:val="1"/>
      <w:marLeft w:val="0"/>
      <w:marRight w:val="0"/>
      <w:marTop w:val="0"/>
      <w:marBottom w:val="0"/>
      <w:divBdr>
        <w:top w:val="none" w:sz="0" w:space="0" w:color="auto"/>
        <w:left w:val="none" w:sz="0" w:space="0" w:color="auto"/>
        <w:bottom w:val="none" w:sz="0" w:space="0" w:color="auto"/>
        <w:right w:val="none" w:sz="0" w:space="0" w:color="auto"/>
      </w:divBdr>
    </w:div>
    <w:div w:id="1700009453">
      <w:bodyDiv w:val="1"/>
      <w:marLeft w:val="0"/>
      <w:marRight w:val="0"/>
      <w:marTop w:val="0"/>
      <w:marBottom w:val="0"/>
      <w:divBdr>
        <w:top w:val="none" w:sz="0" w:space="0" w:color="auto"/>
        <w:left w:val="none" w:sz="0" w:space="0" w:color="auto"/>
        <w:bottom w:val="none" w:sz="0" w:space="0" w:color="auto"/>
        <w:right w:val="none" w:sz="0" w:space="0" w:color="auto"/>
      </w:divBdr>
    </w:div>
    <w:div w:id="1700086840">
      <w:bodyDiv w:val="1"/>
      <w:marLeft w:val="0"/>
      <w:marRight w:val="0"/>
      <w:marTop w:val="0"/>
      <w:marBottom w:val="0"/>
      <w:divBdr>
        <w:top w:val="none" w:sz="0" w:space="0" w:color="auto"/>
        <w:left w:val="none" w:sz="0" w:space="0" w:color="auto"/>
        <w:bottom w:val="none" w:sz="0" w:space="0" w:color="auto"/>
        <w:right w:val="none" w:sz="0" w:space="0" w:color="auto"/>
      </w:divBdr>
    </w:div>
    <w:div w:id="1700858558">
      <w:bodyDiv w:val="1"/>
      <w:marLeft w:val="0"/>
      <w:marRight w:val="0"/>
      <w:marTop w:val="0"/>
      <w:marBottom w:val="0"/>
      <w:divBdr>
        <w:top w:val="none" w:sz="0" w:space="0" w:color="auto"/>
        <w:left w:val="none" w:sz="0" w:space="0" w:color="auto"/>
        <w:bottom w:val="none" w:sz="0" w:space="0" w:color="auto"/>
        <w:right w:val="none" w:sz="0" w:space="0" w:color="auto"/>
      </w:divBdr>
    </w:div>
    <w:div w:id="1700862204">
      <w:bodyDiv w:val="1"/>
      <w:marLeft w:val="0"/>
      <w:marRight w:val="0"/>
      <w:marTop w:val="0"/>
      <w:marBottom w:val="0"/>
      <w:divBdr>
        <w:top w:val="none" w:sz="0" w:space="0" w:color="auto"/>
        <w:left w:val="none" w:sz="0" w:space="0" w:color="auto"/>
        <w:bottom w:val="none" w:sz="0" w:space="0" w:color="auto"/>
        <w:right w:val="none" w:sz="0" w:space="0" w:color="auto"/>
      </w:divBdr>
    </w:div>
    <w:div w:id="1701272348">
      <w:bodyDiv w:val="1"/>
      <w:marLeft w:val="0"/>
      <w:marRight w:val="0"/>
      <w:marTop w:val="0"/>
      <w:marBottom w:val="0"/>
      <w:divBdr>
        <w:top w:val="none" w:sz="0" w:space="0" w:color="auto"/>
        <w:left w:val="none" w:sz="0" w:space="0" w:color="auto"/>
        <w:bottom w:val="none" w:sz="0" w:space="0" w:color="auto"/>
        <w:right w:val="none" w:sz="0" w:space="0" w:color="auto"/>
      </w:divBdr>
    </w:div>
    <w:div w:id="1701465665">
      <w:bodyDiv w:val="1"/>
      <w:marLeft w:val="0"/>
      <w:marRight w:val="0"/>
      <w:marTop w:val="0"/>
      <w:marBottom w:val="0"/>
      <w:divBdr>
        <w:top w:val="none" w:sz="0" w:space="0" w:color="auto"/>
        <w:left w:val="none" w:sz="0" w:space="0" w:color="auto"/>
        <w:bottom w:val="none" w:sz="0" w:space="0" w:color="auto"/>
        <w:right w:val="none" w:sz="0" w:space="0" w:color="auto"/>
      </w:divBdr>
    </w:div>
    <w:div w:id="1701541789">
      <w:bodyDiv w:val="1"/>
      <w:marLeft w:val="0"/>
      <w:marRight w:val="0"/>
      <w:marTop w:val="0"/>
      <w:marBottom w:val="0"/>
      <w:divBdr>
        <w:top w:val="none" w:sz="0" w:space="0" w:color="auto"/>
        <w:left w:val="none" w:sz="0" w:space="0" w:color="auto"/>
        <w:bottom w:val="none" w:sz="0" w:space="0" w:color="auto"/>
        <w:right w:val="none" w:sz="0" w:space="0" w:color="auto"/>
      </w:divBdr>
    </w:div>
    <w:div w:id="1701858398">
      <w:bodyDiv w:val="1"/>
      <w:marLeft w:val="0"/>
      <w:marRight w:val="0"/>
      <w:marTop w:val="0"/>
      <w:marBottom w:val="0"/>
      <w:divBdr>
        <w:top w:val="none" w:sz="0" w:space="0" w:color="auto"/>
        <w:left w:val="none" w:sz="0" w:space="0" w:color="auto"/>
        <w:bottom w:val="none" w:sz="0" w:space="0" w:color="auto"/>
        <w:right w:val="none" w:sz="0" w:space="0" w:color="auto"/>
      </w:divBdr>
    </w:div>
    <w:div w:id="1702169533">
      <w:bodyDiv w:val="1"/>
      <w:marLeft w:val="0"/>
      <w:marRight w:val="0"/>
      <w:marTop w:val="0"/>
      <w:marBottom w:val="0"/>
      <w:divBdr>
        <w:top w:val="none" w:sz="0" w:space="0" w:color="auto"/>
        <w:left w:val="none" w:sz="0" w:space="0" w:color="auto"/>
        <w:bottom w:val="none" w:sz="0" w:space="0" w:color="auto"/>
        <w:right w:val="none" w:sz="0" w:space="0" w:color="auto"/>
      </w:divBdr>
    </w:div>
    <w:div w:id="1702822526">
      <w:bodyDiv w:val="1"/>
      <w:marLeft w:val="0"/>
      <w:marRight w:val="0"/>
      <w:marTop w:val="0"/>
      <w:marBottom w:val="0"/>
      <w:divBdr>
        <w:top w:val="none" w:sz="0" w:space="0" w:color="auto"/>
        <w:left w:val="none" w:sz="0" w:space="0" w:color="auto"/>
        <w:bottom w:val="none" w:sz="0" w:space="0" w:color="auto"/>
        <w:right w:val="none" w:sz="0" w:space="0" w:color="auto"/>
      </w:divBdr>
    </w:div>
    <w:div w:id="1702969190">
      <w:bodyDiv w:val="1"/>
      <w:marLeft w:val="0"/>
      <w:marRight w:val="0"/>
      <w:marTop w:val="0"/>
      <w:marBottom w:val="0"/>
      <w:divBdr>
        <w:top w:val="none" w:sz="0" w:space="0" w:color="auto"/>
        <w:left w:val="none" w:sz="0" w:space="0" w:color="auto"/>
        <w:bottom w:val="none" w:sz="0" w:space="0" w:color="auto"/>
        <w:right w:val="none" w:sz="0" w:space="0" w:color="auto"/>
      </w:divBdr>
    </w:div>
    <w:div w:id="1703090429">
      <w:bodyDiv w:val="1"/>
      <w:marLeft w:val="0"/>
      <w:marRight w:val="0"/>
      <w:marTop w:val="0"/>
      <w:marBottom w:val="0"/>
      <w:divBdr>
        <w:top w:val="none" w:sz="0" w:space="0" w:color="auto"/>
        <w:left w:val="none" w:sz="0" w:space="0" w:color="auto"/>
        <w:bottom w:val="none" w:sz="0" w:space="0" w:color="auto"/>
        <w:right w:val="none" w:sz="0" w:space="0" w:color="auto"/>
      </w:divBdr>
    </w:div>
    <w:div w:id="1703166211">
      <w:bodyDiv w:val="1"/>
      <w:marLeft w:val="0"/>
      <w:marRight w:val="0"/>
      <w:marTop w:val="0"/>
      <w:marBottom w:val="0"/>
      <w:divBdr>
        <w:top w:val="none" w:sz="0" w:space="0" w:color="auto"/>
        <w:left w:val="none" w:sz="0" w:space="0" w:color="auto"/>
        <w:bottom w:val="none" w:sz="0" w:space="0" w:color="auto"/>
        <w:right w:val="none" w:sz="0" w:space="0" w:color="auto"/>
      </w:divBdr>
    </w:div>
    <w:div w:id="1703704660">
      <w:bodyDiv w:val="1"/>
      <w:marLeft w:val="0"/>
      <w:marRight w:val="0"/>
      <w:marTop w:val="0"/>
      <w:marBottom w:val="0"/>
      <w:divBdr>
        <w:top w:val="none" w:sz="0" w:space="0" w:color="auto"/>
        <w:left w:val="none" w:sz="0" w:space="0" w:color="auto"/>
        <w:bottom w:val="none" w:sz="0" w:space="0" w:color="auto"/>
        <w:right w:val="none" w:sz="0" w:space="0" w:color="auto"/>
      </w:divBdr>
    </w:div>
    <w:div w:id="1703704792">
      <w:bodyDiv w:val="1"/>
      <w:marLeft w:val="0"/>
      <w:marRight w:val="0"/>
      <w:marTop w:val="0"/>
      <w:marBottom w:val="0"/>
      <w:divBdr>
        <w:top w:val="none" w:sz="0" w:space="0" w:color="auto"/>
        <w:left w:val="none" w:sz="0" w:space="0" w:color="auto"/>
        <w:bottom w:val="none" w:sz="0" w:space="0" w:color="auto"/>
        <w:right w:val="none" w:sz="0" w:space="0" w:color="auto"/>
      </w:divBdr>
    </w:div>
    <w:div w:id="1704598623">
      <w:bodyDiv w:val="1"/>
      <w:marLeft w:val="0"/>
      <w:marRight w:val="0"/>
      <w:marTop w:val="0"/>
      <w:marBottom w:val="0"/>
      <w:divBdr>
        <w:top w:val="none" w:sz="0" w:space="0" w:color="auto"/>
        <w:left w:val="none" w:sz="0" w:space="0" w:color="auto"/>
        <w:bottom w:val="none" w:sz="0" w:space="0" w:color="auto"/>
        <w:right w:val="none" w:sz="0" w:space="0" w:color="auto"/>
      </w:divBdr>
    </w:div>
    <w:div w:id="1704862587">
      <w:bodyDiv w:val="1"/>
      <w:marLeft w:val="0"/>
      <w:marRight w:val="0"/>
      <w:marTop w:val="0"/>
      <w:marBottom w:val="0"/>
      <w:divBdr>
        <w:top w:val="none" w:sz="0" w:space="0" w:color="auto"/>
        <w:left w:val="none" w:sz="0" w:space="0" w:color="auto"/>
        <w:bottom w:val="none" w:sz="0" w:space="0" w:color="auto"/>
        <w:right w:val="none" w:sz="0" w:space="0" w:color="auto"/>
      </w:divBdr>
    </w:div>
    <w:div w:id="1705129411">
      <w:bodyDiv w:val="1"/>
      <w:marLeft w:val="0"/>
      <w:marRight w:val="0"/>
      <w:marTop w:val="0"/>
      <w:marBottom w:val="0"/>
      <w:divBdr>
        <w:top w:val="none" w:sz="0" w:space="0" w:color="auto"/>
        <w:left w:val="none" w:sz="0" w:space="0" w:color="auto"/>
        <w:bottom w:val="none" w:sz="0" w:space="0" w:color="auto"/>
        <w:right w:val="none" w:sz="0" w:space="0" w:color="auto"/>
      </w:divBdr>
    </w:div>
    <w:div w:id="1705248075">
      <w:bodyDiv w:val="1"/>
      <w:marLeft w:val="0"/>
      <w:marRight w:val="0"/>
      <w:marTop w:val="0"/>
      <w:marBottom w:val="0"/>
      <w:divBdr>
        <w:top w:val="none" w:sz="0" w:space="0" w:color="auto"/>
        <w:left w:val="none" w:sz="0" w:space="0" w:color="auto"/>
        <w:bottom w:val="none" w:sz="0" w:space="0" w:color="auto"/>
        <w:right w:val="none" w:sz="0" w:space="0" w:color="auto"/>
      </w:divBdr>
    </w:div>
    <w:div w:id="1705909567">
      <w:bodyDiv w:val="1"/>
      <w:marLeft w:val="0"/>
      <w:marRight w:val="0"/>
      <w:marTop w:val="0"/>
      <w:marBottom w:val="0"/>
      <w:divBdr>
        <w:top w:val="none" w:sz="0" w:space="0" w:color="auto"/>
        <w:left w:val="none" w:sz="0" w:space="0" w:color="auto"/>
        <w:bottom w:val="none" w:sz="0" w:space="0" w:color="auto"/>
        <w:right w:val="none" w:sz="0" w:space="0" w:color="auto"/>
      </w:divBdr>
    </w:div>
    <w:div w:id="1706714591">
      <w:bodyDiv w:val="1"/>
      <w:marLeft w:val="0"/>
      <w:marRight w:val="0"/>
      <w:marTop w:val="0"/>
      <w:marBottom w:val="0"/>
      <w:divBdr>
        <w:top w:val="none" w:sz="0" w:space="0" w:color="auto"/>
        <w:left w:val="none" w:sz="0" w:space="0" w:color="auto"/>
        <w:bottom w:val="none" w:sz="0" w:space="0" w:color="auto"/>
        <w:right w:val="none" w:sz="0" w:space="0" w:color="auto"/>
      </w:divBdr>
    </w:div>
    <w:div w:id="1706758987">
      <w:bodyDiv w:val="1"/>
      <w:marLeft w:val="0"/>
      <w:marRight w:val="0"/>
      <w:marTop w:val="0"/>
      <w:marBottom w:val="0"/>
      <w:divBdr>
        <w:top w:val="none" w:sz="0" w:space="0" w:color="auto"/>
        <w:left w:val="none" w:sz="0" w:space="0" w:color="auto"/>
        <w:bottom w:val="none" w:sz="0" w:space="0" w:color="auto"/>
        <w:right w:val="none" w:sz="0" w:space="0" w:color="auto"/>
      </w:divBdr>
    </w:div>
    <w:div w:id="1706828589">
      <w:bodyDiv w:val="1"/>
      <w:marLeft w:val="0"/>
      <w:marRight w:val="0"/>
      <w:marTop w:val="0"/>
      <w:marBottom w:val="0"/>
      <w:divBdr>
        <w:top w:val="none" w:sz="0" w:space="0" w:color="auto"/>
        <w:left w:val="none" w:sz="0" w:space="0" w:color="auto"/>
        <w:bottom w:val="none" w:sz="0" w:space="0" w:color="auto"/>
        <w:right w:val="none" w:sz="0" w:space="0" w:color="auto"/>
      </w:divBdr>
    </w:div>
    <w:div w:id="1707486244">
      <w:bodyDiv w:val="1"/>
      <w:marLeft w:val="0"/>
      <w:marRight w:val="0"/>
      <w:marTop w:val="0"/>
      <w:marBottom w:val="0"/>
      <w:divBdr>
        <w:top w:val="none" w:sz="0" w:space="0" w:color="auto"/>
        <w:left w:val="none" w:sz="0" w:space="0" w:color="auto"/>
        <w:bottom w:val="none" w:sz="0" w:space="0" w:color="auto"/>
        <w:right w:val="none" w:sz="0" w:space="0" w:color="auto"/>
      </w:divBdr>
    </w:div>
    <w:div w:id="1707872726">
      <w:bodyDiv w:val="1"/>
      <w:marLeft w:val="0"/>
      <w:marRight w:val="0"/>
      <w:marTop w:val="0"/>
      <w:marBottom w:val="0"/>
      <w:divBdr>
        <w:top w:val="none" w:sz="0" w:space="0" w:color="auto"/>
        <w:left w:val="none" w:sz="0" w:space="0" w:color="auto"/>
        <w:bottom w:val="none" w:sz="0" w:space="0" w:color="auto"/>
        <w:right w:val="none" w:sz="0" w:space="0" w:color="auto"/>
      </w:divBdr>
    </w:div>
    <w:div w:id="1708026671">
      <w:bodyDiv w:val="1"/>
      <w:marLeft w:val="0"/>
      <w:marRight w:val="0"/>
      <w:marTop w:val="0"/>
      <w:marBottom w:val="0"/>
      <w:divBdr>
        <w:top w:val="none" w:sz="0" w:space="0" w:color="auto"/>
        <w:left w:val="none" w:sz="0" w:space="0" w:color="auto"/>
        <w:bottom w:val="none" w:sz="0" w:space="0" w:color="auto"/>
        <w:right w:val="none" w:sz="0" w:space="0" w:color="auto"/>
      </w:divBdr>
    </w:div>
    <w:div w:id="1708413535">
      <w:bodyDiv w:val="1"/>
      <w:marLeft w:val="0"/>
      <w:marRight w:val="0"/>
      <w:marTop w:val="0"/>
      <w:marBottom w:val="0"/>
      <w:divBdr>
        <w:top w:val="none" w:sz="0" w:space="0" w:color="auto"/>
        <w:left w:val="none" w:sz="0" w:space="0" w:color="auto"/>
        <w:bottom w:val="none" w:sz="0" w:space="0" w:color="auto"/>
        <w:right w:val="none" w:sz="0" w:space="0" w:color="auto"/>
      </w:divBdr>
    </w:div>
    <w:div w:id="1709336026">
      <w:bodyDiv w:val="1"/>
      <w:marLeft w:val="0"/>
      <w:marRight w:val="0"/>
      <w:marTop w:val="0"/>
      <w:marBottom w:val="0"/>
      <w:divBdr>
        <w:top w:val="none" w:sz="0" w:space="0" w:color="auto"/>
        <w:left w:val="none" w:sz="0" w:space="0" w:color="auto"/>
        <w:bottom w:val="none" w:sz="0" w:space="0" w:color="auto"/>
        <w:right w:val="none" w:sz="0" w:space="0" w:color="auto"/>
      </w:divBdr>
    </w:div>
    <w:div w:id="1709913835">
      <w:bodyDiv w:val="1"/>
      <w:marLeft w:val="0"/>
      <w:marRight w:val="0"/>
      <w:marTop w:val="0"/>
      <w:marBottom w:val="0"/>
      <w:divBdr>
        <w:top w:val="none" w:sz="0" w:space="0" w:color="auto"/>
        <w:left w:val="none" w:sz="0" w:space="0" w:color="auto"/>
        <w:bottom w:val="none" w:sz="0" w:space="0" w:color="auto"/>
        <w:right w:val="none" w:sz="0" w:space="0" w:color="auto"/>
      </w:divBdr>
    </w:div>
    <w:div w:id="1709987734">
      <w:bodyDiv w:val="1"/>
      <w:marLeft w:val="0"/>
      <w:marRight w:val="0"/>
      <w:marTop w:val="0"/>
      <w:marBottom w:val="0"/>
      <w:divBdr>
        <w:top w:val="none" w:sz="0" w:space="0" w:color="auto"/>
        <w:left w:val="none" w:sz="0" w:space="0" w:color="auto"/>
        <w:bottom w:val="none" w:sz="0" w:space="0" w:color="auto"/>
        <w:right w:val="none" w:sz="0" w:space="0" w:color="auto"/>
      </w:divBdr>
    </w:div>
    <w:div w:id="1710834225">
      <w:bodyDiv w:val="1"/>
      <w:marLeft w:val="0"/>
      <w:marRight w:val="0"/>
      <w:marTop w:val="0"/>
      <w:marBottom w:val="0"/>
      <w:divBdr>
        <w:top w:val="none" w:sz="0" w:space="0" w:color="auto"/>
        <w:left w:val="none" w:sz="0" w:space="0" w:color="auto"/>
        <w:bottom w:val="none" w:sz="0" w:space="0" w:color="auto"/>
        <w:right w:val="none" w:sz="0" w:space="0" w:color="auto"/>
      </w:divBdr>
    </w:div>
    <w:div w:id="1710951050">
      <w:bodyDiv w:val="1"/>
      <w:marLeft w:val="0"/>
      <w:marRight w:val="0"/>
      <w:marTop w:val="0"/>
      <w:marBottom w:val="0"/>
      <w:divBdr>
        <w:top w:val="none" w:sz="0" w:space="0" w:color="auto"/>
        <w:left w:val="none" w:sz="0" w:space="0" w:color="auto"/>
        <w:bottom w:val="none" w:sz="0" w:space="0" w:color="auto"/>
        <w:right w:val="none" w:sz="0" w:space="0" w:color="auto"/>
      </w:divBdr>
    </w:div>
    <w:div w:id="1710951230">
      <w:bodyDiv w:val="1"/>
      <w:marLeft w:val="0"/>
      <w:marRight w:val="0"/>
      <w:marTop w:val="0"/>
      <w:marBottom w:val="0"/>
      <w:divBdr>
        <w:top w:val="none" w:sz="0" w:space="0" w:color="auto"/>
        <w:left w:val="none" w:sz="0" w:space="0" w:color="auto"/>
        <w:bottom w:val="none" w:sz="0" w:space="0" w:color="auto"/>
        <w:right w:val="none" w:sz="0" w:space="0" w:color="auto"/>
      </w:divBdr>
    </w:div>
    <w:div w:id="1711567992">
      <w:bodyDiv w:val="1"/>
      <w:marLeft w:val="0"/>
      <w:marRight w:val="0"/>
      <w:marTop w:val="0"/>
      <w:marBottom w:val="0"/>
      <w:divBdr>
        <w:top w:val="none" w:sz="0" w:space="0" w:color="auto"/>
        <w:left w:val="none" w:sz="0" w:space="0" w:color="auto"/>
        <w:bottom w:val="none" w:sz="0" w:space="0" w:color="auto"/>
        <w:right w:val="none" w:sz="0" w:space="0" w:color="auto"/>
      </w:divBdr>
    </w:div>
    <w:div w:id="1712027024">
      <w:bodyDiv w:val="1"/>
      <w:marLeft w:val="0"/>
      <w:marRight w:val="0"/>
      <w:marTop w:val="0"/>
      <w:marBottom w:val="0"/>
      <w:divBdr>
        <w:top w:val="none" w:sz="0" w:space="0" w:color="auto"/>
        <w:left w:val="none" w:sz="0" w:space="0" w:color="auto"/>
        <w:bottom w:val="none" w:sz="0" w:space="0" w:color="auto"/>
        <w:right w:val="none" w:sz="0" w:space="0" w:color="auto"/>
      </w:divBdr>
    </w:div>
    <w:div w:id="1713728345">
      <w:bodyDiv w:val="1"/>
      <w:marLeft w:val="0"/>
      <w:marRight w:val="0"/>
      <w:marTop w:val="0"/>
      <w:marBottom w:val="0"/>
      <w:divBdr>
        <w:top w:val="none" w:sz="0" w:space="0" w:color="auto"/>
        <w:left w:val="none" w:sz="0" w:space="0" w:color="auto"/>
        <w:bottom w:val="none" w:sz="0" w:space="0" w:color="auto"/>
        <w:right w:val="none" w:sz="0" w:space="0" w:color="auto"/>
      </w:divBdr>
    </w:div>
    <w:div w:id="1714109699">
      <w:bodyDiv w:val="1"/>
      <w:marLeft w:val="0"/>
      <w:marRight w:val="0"/>
      <w:marTop w:val="0"/>
      <w:marBottom w:val="0"/>
      <w:divBdr>
        <w:top w:val="none" w:sz="0" w:space="0" w:color="auto"/>
        <w:left w:val="none" w:sz="0" w:space="0" w:color="auto"/>
        <w:bottom w:val="none" w:sz="0" w:space="0" w:color="auto"/>
        <w:right w:val="none" w:sz="0" w:space="0" w:color="auto"/>
      </w:divBdr>
    </w:div>
    <w:div w:id="1715151646">
      <w:bodyDiv w:val="1"/>
      <w:marLeft w:val="0"/>
      <w:marRight w:val="0"/>
      <w:marTop w:val="0"/>
      <w:marBottom w:val="0"/>
      <w:divBdr>
        <w:top w:val="none" w:sz="0" w:space="0" w:color="auto"/>
        <w:left w:val="none" w:sz="0" w:space="0" w:color="auto"/>
        <w:bottom w:val="none" w:sz="0" w:space="0" w:color="auto"/>
        <w:right w:val="none" w:sz="0" w:space="0" w:color="auto"/>
      </w:divBdr>
    </w:div>
    <w:div w:id="1715350475">
      <w:bodyDiv w:val="1"/>
      <w:marLeft w:val="0"/>
      <w:marRight w:val="0"/>
      <w:marTop w:val="0"/>
      <w:marBottom w:val="0"/>
      <w:divBdr>
        <w:top w:val="none" w:sz="0" w:space="0" w:color="auto"/>
        <w:left w:val="none" w:sz="0" w:space="0" w:color="auto"/>
        <w:bottom w:val="none" w:sz="0" w:space="0" w:color="auto"/>
        <w:right w:val="none" w:sz="0" w:space="0" w:color="auto"/>
      </w:divBdr>
    </w:div>
    <w:div w:id="1715541215">
      <w:bodyDiv w:val="1"/>
      <w:marLeft w:val="0"/>
      <w:marRight w:val="0"/>
      <w:marTop w:val="0"/>
      <w:marBottom w:val="0"/>
      <w:divBdr>
        <w:top w:val="none" w:sz="0" w:space="0" w:color="auto"/>
        <w:left w:val="none" w:sz="0" w:space="0" w:color="auto"/>
        <w:bottom w:val="none" w:sz="0" w:space="0" w:color="auto"/>
        <w:right w:val="none" w:sz="0" w:space="0" w:color="auto"/>
      </w:divBdr>
    </w:div>
    <w:div w:id="1716126728">
      <w:bodyDiv w:val="1"/>
      <w:marLeft w:val="0"/>
      <w:marRight w:val="0"/>
      <w:marTop w:val="0"/>
      <w:marBottom w:val="0"/>
      <w:divBdr>
        <w:top w:val="none" w:sz="0" w:space="0" w:color="auto"/>
        <w:left w:val="none" w:sz="0" w:space="0" w:color="auto"/>
        <w:bottom w:val="none" w:sz="0" w:space="0" w:color="auto"/>
        <w:right w:val="none" w:sz="0" w:space="0" w:color="auto"/>
      </w:divBdr>
    </w:div>
    <w:div w:id="1716392135">
      <w:bodyDiv w:val="1"/>
      <w:marLeft w:val="0"/>
      <w:marRight w:val="0"/>
      <w:marTop w:val="0"/>
      <w:marBottom w:val="0"/>
      <w:divBdr>
        <w:top w:val="none" w:sz="0" w:space="0" w:color="auto"/>
        <w:left w:val="none" w:sz="0" w:space="0" w:color="auto"/>
        <w:bottom w:val="none" w:sz="0" w:space="0" w:color="auto"/>
        <w:right w:val="none" w:sz="0" w:space="0" w:color="auto"/>
      </w:divBdr>
    </w:div>
    <w:div w:id="1716539818">
      <w:bodyDiv w:val="1"/>
      <w:marLeft w:val="0"/>
      <w:marRight w:val="0"/>
      <w:marTop w:val="0"/>
      <w:marBottom w:val="0"/>
      <w:divBdr>
        <w:top w:val="none" w:sz="0" w:space="0" w:color="auto"/>
        <w:left w:val="none" w:sz="0" w:space="0" w:color="auto"/>
        <w:bottom w:val="none" w:sz="0" w:space="0" w:color="auto"/>
        <w:right w:val="none" w:sz="0" w:space="0" w:color="auto"/>
      </w:divBdr>
    </w:div>
    <w:div w:id="1717311472">
      <w:bodyDiv w:val="1"/>
      <w:marLeft w:val="0"/>
      <w:marRight w:val="0"/>
      <w:marTop w:val="0"/>
      <w:marBottom w:val="0"/>
      <w:divBdr>
        <w:top w:val="none" w:sz="0" w:space="0" w:color="auto"/>
        <w:left w:val="none" w:sz="0" w:space="0" w:color="auto"/>
        <w:bottom w:val="none" w:sz="0" w:space="0" w:color="auto"/>
        <w:right w:val="none" w:sz="0" w:space="0" w:color="auto"/>
      </w:divBdr>
    </w:div>
    <w:div w:id="1717662891">
      <w:bodyDiv w:val="1"/>
      <w:marLeft w:val="0"/>
      <w:marRight w:val="0"/>
      <w:marTop w:val="0"/>
      <w:marBottom w:val="0"/>
      <w:divBdr>
        <w:top w:val="none" w:sz="0" w:space="0" w:color="auto"/>
        <w:left w:val="none" w:sz="0" w:space="0" w:color="auto"/>
        <w:bottom w:val="none" w:sz="0" w:space="0" w:color="auto"/>
        <w:right w:val="none" w:sz="0" w:space="0" w:color="auto"/>
      </w:divBdr>
    </w:div>
    <w:div w:id="1717965186">
      <w:bodyDiv w:val="1"/>
      <w:marLeft w:val="0"/>
      <w:marRight w:val="0"/>
      <w:marTop w:val="0"/>
      <w:marBottom w:val="0"/>
      <w:divBdr>
        <w:top w:val="none" w:sz="0" w:space="0" w:color="auto"/>
        <w:left w:val="none" w:sz="0" w:space="0" w:color="auto"/>
        <w:bottom w:val="none" w:sz="0" w:space="0" w:color="auto"/>
        <w:right w:val="none" w:sz="0" w:space="0" w:color="auto"/>
      </w:divBdr>
    </w:div>
    <w:div w:id="1718044676">
      <w:bodyDiv w:val="1"/>
      <w:marLeft w:val="0"/>
      <w:marRight w:val="0"/>
      <w:marTop w:val="0"/>
      <w:marBottom w:val="0"/>
      <w:divBdr>
        <w:top w:val="none" w:sz="0" w:space="0" w:color="auto"/>
        <w:left w:val="none" w:sz="0" w:space="0" w:color="auto"/>
        <w:bottom w:val="none" w:sz="0" w:space="0" w:color="auto"/>
        <w:right w:val="none" w:sz="0" w:space="0" w:color="auto"/>
      </w:divBdr>
    </w:div>
    <w:div w:id="1718506167">
      <w:bodyDiv w:val="1"/>
      <w:marLeft w:val="0"/>
      <w:marRight w:val="0"/>
      <w:marTop w:val="0"/>
      <w:marBottom w:val="0"/>
      <w:divBdr>
        <w:top w:val="none" w:sz="0" w:space="0" w:color="auto"/>
        <w:left w:val="none" w:sz="0" w:space="0" w:color="auto"/>
        <w:bottom w:val="none" w:sz="0" w:space="0" w:color="auto"/>
        <w:right w:val="none" w:sz="0" w:space="0" w:color="auto"/>
      </w:divBdr>
    </w:div>
    <w:div w:id="1718552258">
      <w:bodyDiv w:val="1"/>
      <w:marLeft w:val="0"/>
      <w:marRight w:val="0"/>
      <w:marTop w:val="0"/>
      <w:marBottom w:val="0"/>
      <w:divBdr>
        <w:top w:val="none" w:sz="0" w:space="0" w:color="auto"/>
        <w:left w:val="none" w:sz="0" w:space="0" w:color="auto"/>
        <w:bottom w:val="none" w:sz="0" w:space="0" w:color="auto"/>
        <w:right w:val="none" w:sz="0" w:space="0" w:color="auto"/>
      </w:divBdr>
    </w:div>
    <w:div w:id="1719549298">
      <w:bodyDiv w:val="1"/>
      <w:marLeft w:val="0"/>
      <w:marRight w:val="0"/>
      <w:marTop w:val="0"/>
      <w:marBottom w:val="0"/>
      <w:divBdr>
        <w:top w:val="none" w:sz="0" w:space="0" w:color="auto"/>
        <w:left w:val="none" w:sz="0" w:space="0" w:color="auto"/>
        <w:bottom w:val="none" w:sz="0" w:space="0" w:color="auto"/>
        <w:right w:val="none" w:sz="0" w:space="0" w:color="auto"/>
      </w:divBdr>
    </w:div>
    <w:div w:id="1719623791">
      <w:bodyDiv w:val="1"/>
      <w:marLeft w:val="0"/>
      <w:marRight w:val="0"/>
      <w:marTop w:val="0"/>
      <w:marBottom w:val="0"/>
      <w:divBdr>
        <w:top w:val="none" w:sz="0" w:space="0" w:color="auto"/>
        <w:left w:val="none" w:sz="0" w:space="0" w:color="auto"/>
        <w:bottom w:val="none" w:sz="0" w:space="0" w:color="auto"/>
        <w:right w:val="none" w:sz="0" w:space="0" w:color="auto"/>
      </w:divBdr>
    </w:div>
    <w:div w:id="1720013515">
      <w:bodyDiv w:val="1"/>
      <w:marLeft w:val="0"/>
      <w:marRight w:val="0"/>
      <w:marTop w:val="0"/>
      <w:marBottom w:val="0"/>
      <w:divBdr>
        <w:top w:val="none" w:sz="0" w:space="0" w:color="auto"/>
        <w:left w:val="none" w:sz="0" w:space="0" w:color="auto"/>
        <w:bottom w:val="none" w:sz="0" w:space="0" w:color="auto"/>
        <w:right w:val="none" w:sz="0" w:space="0" w:color="auto"/>
      </w:divBdr>
    </w:div>
    <w:div w:id="1720400621">
      <w:bodyDiv w:val="1"/>
      <w:marLeft w:val="0"/>
      <w:marRight w:val="0"/>
      <w:marTop w:val="0"/>
      <w:marBottom w:val="0"/>
      <w:divBdr>
        <w:top w:val="none" w:sz="0" w:space="0" w:color="auto"/>
        <w:left w:val="none" w:sz="0" w:space="0" w:color="auto"/>
        <w:bottom w:val="none" w:sz="0" w:space="0" w:color="auto"/>
        <w:right w:val="none" w:sz="0" w:space="0" w:color="auto"/>
      </w:divBdr>
    </w:div>
    <w:div w:id="1720401946">
      <w:bodyDiv w:val="1"/>
      <w:marLeft w:val="0"/>
      <w:marRight w:val="0"/>
      <w:marTop w:val="0"/>
      <w:marBottom w:val="0"/>
      <w:divBdr>
        <w:top w:val="none" w:sz="0" w:space="0" w:color="auto"/>
        <w:left w:val="none" w:sz="0" w:space="0" w:color="auto"/>
        <w:bottom w:val="none" w:sz="0" w:space="0" w:color="auto"/>
        <w:right w:val="none" w:sz="0" w:space="0" w:color="auto"/>
      </w:divBdr>
    </w:div>
    <w:div w:id="1720863545">
      <w:bodyDiv w:val="1"/>
      <w:marLeft w:val="0"/>
      <w:marRight w:val="0"/>
      <w:marTop w:val="0"/>
      <w:marBottom w:val="0"/>
      <w:divBdr>
        <w:top w:val="none" w:sz="0" w:space="0" w:color="auto"/>
        <w:left w:val="none" w:sz="0" w:space="0" w:color="auto"/>
        <w:bottom w:val="none" w:sz="0" w:space="0" w:color="auto"/>
        <w:right w:val="none" w:sz="0" w:space="0" w:color="auto"/>
      </w:divBdr>
    </w:div>
    <w:div w:id="1722094791">
      <w:bodyDiv w:val="1"/>
      <w:marLeft w:val="0"/>
      <w:marRight w:val="0"/>
      <w:marTop w:val="0"/>
      <w:marBottom w:val="0"/>
      <w:divBdr>
        <w:top w:val="none" w:sz="0" w:space="0" w:color="auto"/>
        <w:left w:val="none" w:sz="0" w:space="0" w:color="auto"/>
        <w:bottom w:val="none" w:sz="0" w:space="0" w:color="auto"/>
        <w:right w:val="none" w:sz="0" w:space="0" w:color="auto"/>
      </w:divBdr>
    </w:div>
    <w:div w:id="1722096893">
      <w:bodyDiv w:val="1"/>
      <w:marLeft w:val="0"/>
      <w:marRight w:val="0"/>
      <w:marTop w:val="0"/>
      <w:marBottom w:val="0"/>
      <w:divBdr>
        <w:top w:val="none" w:sz="0" w:space="0" w:color="auto"/>
        <w:left w:val="none" w:sz="0" w:space="0" w:color="auto"/>
        <w:bottom w:val="none" w:sz="0" w:space="0" w:color="auto"/>
        <w:right w:val="none" w:sz="0" w:space="0" w:color="auto"/>
      </w:divBdr>
    </w:div>
    <w:div w:id="1722633032">
      <w:bodyDiv w:val="1"/>
      <w:marLeft w:val="0"/>
      <w:marRight w:val="0"/>
      <w:marTop w:val="0"/>
      <w:marBottom w:val="0"/>
      <w:divBdr>
        <w:top w:val="none" w:sz="0" w:space="0" w:color="auto"/>
        <w:left w:val="none" w:sz="0" w:space="0" w:color="auto"/>
        <w:bottom w:val="none" w:sz="0" w:space="0" w:color="auto"/>
        <w:right w:val="none" w:sz="0" w:space="0" w:color="auto"/>
      </w:divBdr>
    </w:div>
    <w:div w:id="1723092211">
      <w:bodyDiv w:val="1"/>
      <w:marLeft w:val="0"/>
      <w:marRight w:val="0"/>
      <w:marTop w:val="0"/>
      <w:marBottom w:val="0"/>
      <w:divBdr>
        <w:top w:val="none" w:sz="0" w:space="0" w:color="auto"/>
        <w:left w:val="none" w:sz="0" w:space="0" w:color="auto"/>
        <w:bottom w:val="none" w:sz="0" w:space="0" w:color="auto"/>
        <w:right w:val="none" w:sz="0" w:space="0" w:color="auto"/>
      </w:divBdr>
    </w:div>
    <w:div w:id="1724401854">
      <w:bodyDiv w:val="1"/>
      <w:marLeft w:val="0"/>
      <w:marRight w:val="0"/>
      <w:marTop w:val="0"/>
      <w:marBottom w:val="0"/>
      <w:divBdr>
        <w:top w:val="none" w:sz="0" w:space="0" w:color="auto"/>
        <w:left w:val="none" w:sz="0" w:space="0" w:color="auto"/>
        <w:bottom w:val="none" w:sz="0" w:space="0" w:color="auto"/>
        <w:right w:val="none" w:sz="0" w:space="0" w:color="auto"/>
      </w:divBdr>
    </w:div>
    <w:div w:id="1724402480">
      <w:bodyDiv w:val="1"/>
      <w:marLeft w:val="0"/>
      <w:marRight w:val="0"/>
      <w:marTop w:val="0"/>
      <w:marBottom w:val="0"/>
      <w:divBdr>
        <w:top w:val="none" w:sz="0" w:space="0" w:color="auto"/>
        <w:left w:val="none" w:sz="0" w:space="0" w:color="auto"/>
        <w:bottom w:val="none" w:sz="0" w:space="0" w:color="auto"/>
        <w:right w:val="none" w:sz="0" w:space="0" w:color="auto"/>
      </w:divBdr>
    </w:div>
    <w:div w:id="1724478360">
      <w:bodyDiv w:val="1"/>
      <w:marLeft w:val="0"/>
      <w:marRight w:val="0"/>
      <w:marTop w:val="0"/>
      <w:marBottom w:val="0"/>
      <w:divBdr>
        <w:top w:val="none" w:sz="0" w:space="0" w:color="auto"/>
        <w:left w:val="none" w:sz="0" w:space="0" w:color="auto"/>
        <w:bottom w:val="none" w:sz="0" w:space="0" w:color="auto"/>
        <w:right w:val="none" w:sz="0" w:space="0" w:color="auto"/>
      </w:divBdr>
    </w:div>
    <w:div w:id="1724793782">
      <w:bodyDiv w:val="1"/>
      <w:marLeft w:val="0"/>
      <w:marRight w:val="0"/>
      <w:marTop w:val="0"/>
      <w:marBottom w:val="0"/>
      <w:divBdr>
        <w:top w:val="none" w:sz="0" w:space="0" w:color="auto"/>
        <w:left w:val="none" w:sz="0" w:space="0" w:color="auto"/>
        <w:bottom w:val="none" w:sz="0" w:space="0" w:color="auto"/>
        <w:right w:val="none" w:sz="0" w:space="0" w:color="auto"/>
      </w:divBdr>
    </w:div>
    <w:div w:id="1725177327">
      <w:bodyDiv w:val="1"/>
      <w:marLeft w:val="0"/>
      <w:marRight w:val="0"/>
      <w:marTop w:val="0"/>
      <w:marBottom w:val="0"/>
      <w:divBdr>
        <w:top w:val="none" w:sz="0" w:space="0" w:color="auto"/>
        <w:left w:val="none" w:sz="0" w:space="0" w:color="auto"/>
        <w:bottom w:val="none" w:sz="0" w:space="0" w:color="auto"/>
        <w:right w:val="none" w:sz="0" w:space="0" w:color="auto"/>
      </w:divBdr>
    </w:div>
    <w:div w:id="1726373009">
      <w:bodyDiv w:val="1"/>
      <w:marLeft w:val="0"/>
      <w:marRight w:val="0"/>
      <w:marTop w:val="0"/>
      <w:marBottom w:val="0"/>
      <w:divBdr>
        <w:top w:val="none" w:sz="0" w:space="0" w:color="auto"/>
        <w:left w:val="none" w:sz="0" w:space="0" w:color="auto"/>
        <w:bottom w:val="none" w:sz="0" w:space="0" w:color="auto"/>
        <w:right w:val="none" w:sz="0" w:space="0" w:color="auto"/>
      </w:divBdr>
    </w:div>
    <w:div w:id="1726484585">
      <w:bodyDiv w:val="1"/>
      <w:marLeft w:val="0"/>
      <w:marRight w:val="0"/>
      <w:marTop w:val="0"/>
      <w:marBottom w:val="0"/>
      <w:divBdr>
        <w:top w:val="none" w:sz="0" w:space="0" w:color="auto"/>
        <w:left w:val="none" w:sz="0" w:space="0" w:color="auto"/>
        <w:bottom w:val="none" w:sz="0" w:space="0" w:color="auto"/>
        <w:right w:val="none" w:sz="0" w:space="0" w:color="auto"/>
      </w:divBdr>
    </w:div>
    <w:div w:id="1727029752">
      <w:bodyDiv w:val="1"/>
      <w:marLeft w:val="0"/>
      <w:marRight w:val="0"/>
      <w:marTop w:val="0"/>
      <w:marBottom w:val="0"/>
      <w:divBdr>
        <w:top w:val="none" w:sz="0" w:space="0" w:color="auto"/>
        <w:left w:val="none" w:sz="0" w:space="0" w:color="auto"/>
        <w:bottom w:val="none" w:sz="0" w:space="0" w:color="auto"/>
        <w:right w:val="none" w:sz="0" w:space="0" w:color="auto"/>
      </w:divBdr>
    </w:div>
    <w:div w:id="1727143687">
      <w:bodyDiv w:val="1"/>
      <w:marLeft w:val="0"/>
      <w:marRight w:val="0"/>
      <w:marTop w:val="0"/>
      <w:marBottom w:val="0"/>
      <w:divBdr>
        <w:top w:val="none" w:sz="0" w:space="0" w:color="auto"/>
        <w:left w:val="none" w:sz="0" w:space="0" w:color="auto"/>
        <w:bottom w:val="none" w:sz="0" w:space="0" w:color="auto"/>
        <w:right w:val="none" w:sz="0" w:space="0" w:color="auto"/>
      </w:divBdr>
    </w:div>
    <w:div w:id="1727533876">
      <w:bodyDiv w:val="1"/>
      <w:marLeft w:val="0"/>
      <w:marRight w:val="0"/>
      <w:marTop w:val="0"/>
      <w:marBottom w:val="0"/>
      <w:divBdr>
        <w:top w:val="none" w:sz="0" w:space="0" w:color="auto"/>
        <w:left w:val="none" w:sz="0" w:space="0" w:color="auto"/>
        <w:bottom w:val="none" w:sz="0" w:space="0" w:color="auto"/>
        <w:right w:val="none" w:sz="0" w:space="0" w:color="auto"/>
      </w:divBdr>
    </w:div>
    <w:div w:id="1727609410">
      <w:bodyDiv w:val="1"/>
      <w:marLeft w:val="0"/>
      <w:marRight w:val="0"/>
      <w:marTop w:val="0"/>
      <w:marBottom w:val="0"/>
      <w:divBdr>
        <w:top w:val="none" w:sz="0" w:space="0" w:color="auto"/>
        <w:left w:val="none" w:sz="0" w:space="0" w:color="auto"/>
        <w:bottom w:val="none" w:sz="0" w:space="0" w:color="auto"/>
        <w:right w:val="none" w:sz="0" w:space="0" w:color="auto"/>
      </w:divBdr>
    </w:div>
    <w:div w:id="1728262446">
      <w:bodyDiv w:val="1"/>
      <w:marLeft w:val="0"/>
      <w:marRight w:val="0"/>
      <w:marTop w:val="0"/>
      <w:marBottom w:val="0"/>
      <w:divBdr>
        <w:top w:val="none" w:sz="0" w:space="0" w:color="auto"/>
        <w:left w:val="none" w:sz="0" w:space="0" w:color="auto"/>
        <w:bottom w:val="none" w:sz="0" w:space="0" w:color="auto"/>
        <w:right w:val="none" w:sz="0" w:space="0" w:color="auto"/>
      </w:divBdr>
    </w:div>
    <w:div w:id="1728382313">
      <w:bodyDiv w:val="1"/>
      <w:marLeft w:val="0"/>
      <w:marRight w:val="0"/>
      <w:marTop w:val="0"/>
      <w:marBottom w:val="0"/>
      <w:divBdr>
        <w:top w:val="none" w:sz="0" w:space="0" w:color="auto"/>
        <w:left w:val="none" w:sz="0" w:space="0" w:color="auto"/>
        <w:bottom w:val="none" w:sz="0" w:space="0" w:color="auto"/>
        <w:right w:val="none" w:sz="0" w:space="0" w:color="auto"/>
      </w:divBdr>
    </w:div>
    <w:div w:id="1729063281">
      <w:bodyDiv w:val="1"/>
      <w:marLeft w:val="0"/>
      <w:marRight w:val="0"/>
      <w:marTop w:val="0"/>
      <w:marBottom w:val="0"/>
      <w:divBdr>
        <w:top w:val="none" w:sz="0" w:space="0" w:color="auto"/>
        <w:left w:val="none" w:sz="0" w:space="0" w:color="auto"/>
        <w:bottom w:val="none" w:sz="0" w:space="0" w:color="auto"/>
        <w:right w:val="none" w:sz="0" w:space="0" w:color="auto"/>
      </w:divBdr>
    </w:div>
    <w:div w:id="1729375627">
      <w:bodyDiv w:val="1"/>
      <w:marLeft w:val="0"/>
      <w:marRight w:val="0"/>
      <w:marTop w:val="0"/>
      <w:marBottom w:val="0"/>
      <w:divBdr>
        <w:top w:val="none" w:sz="0" w:space="0" w:color="auto"/>
        <w:left w:val="none" w:sz="0" w:space="0" w:color="auto"/>
        <w:bottom w:val="none" w:sz="0" w:space="0" w:color="auto"/>
        <w:right w:val="none" w:sz="0" w:space="0" w:color="auto"/>
      </w:divBdr>
    </w:div>
    <w:div w:id="1729376681">
      <w:bodyDiv w:val="1"/>
      <w:marLeft w:val="0"/>
      <w:marRight w:val="0"/>
      <w:marTop w:val="0"/>
      <w:marBottom w:val="0"/>
      <w:divBdr>
        <w:top w:val="none" w:sz="0" w:space="0" w:color="auto"/>
        <w:left w:val="none" w:sz="0" w:space="0" w:color="auto"/>
        <w:bottom w:val="none" w:sz="0" w:space="0" w:color="auto"/>
        <w:right w:val="none" w:sz="0" w:space="0" w:color="auto"/>
      </w:divBdr>
    </w:div>
    <w:div w:id="1729452692">
      <w:bodyDiv w:val="1"/>
      <w:marLeft w:val="0"/>
      <w:marRight w:val="0"/>
      <w:marTop w:val="0"/>
      <w:marBottom w:val="0"/>
      <w:divBdr>
        <w:top w:val="none" w:sz="0" w:space="0" w:color="auto"/>
        <w:left w:val="none" w:sz="0" w:space="0" w:color="auto"/>
        <w:bottom w:val="none" w:sz="0" w:space="0" w:color="auto"/>
        <w:right w:val="none" w:sz="0" w:space="0" w:color="auto"/>
      </w:divBdr>
    </w:div>
    <w:div w:id="1729574065">
      <w:bodyDiv w:val="1"/>
      <w:marLeft w:val="0"/>
      <w:marRight w:val="0"/>
      <w:marTop w:val="0"/>
      <w:marBottom w:val="0"/>
      <w:divBdr>
        <w:top w:val="none" w:sz="0" w:space="0" w:color="auto"/>
        <w:left w:val="none" w:sz="0" w:space="0" w:color="auto"/>
        <w:bottom w:val="none" w:sz="0" w:space="0" w:color="auto"/>
        <w:right w:val="none" w:sz="0" w:space="0" w:color="auto"/>
      </w:divBdr>
    </w:div>
    <w:div w:id="1730416328">
      <w:bodyDiv w:val="1"/>
      <w:marLeft w:val="0"/>
      <w:marRight w:val="0"/>
      <w:marTop w:val="0"/>
      <w:marBottom w:val="0"/>
      <w:divBdr>
        <w:top w:val="none" w:sz="0" w:space="0" w:color="auto"/>
        <w:left w:val="none" w:sz="0" w:space="0" w:color="auto"/>
        <w:bottom w:val="none" w:sz="0" w:space="0" w:color="auto"/>
        <w:right w:val="none" w:sz="0" w:space="0" w:color="auto"/>
      </w:divBdr>
    </w:div>
    <w:div w:id="1730420147">
      <w:bodyDiv w:val="1"/>
      <w:marLeft w:val="0"/>
      <w:marRight w:val="0"/>
      <w:marTop w:val="0"/>
      <w:marBottom w:val="0"/>
      <w:divBdr>
        <w:top w:val="none" w:sz="0" w:space="0" w:color="auto"/>
        <w:left w:val="none" w:sz="0" w:space="0" w:color="auto"/>
        <w:bottom w:val="none" w:sz="0" w:space="0" w:color="auto"/>
        <w:right w:val="none" w:sz="0" w:space="0" w:color="auto"/>
      </w:divBdr>
    </w:div>
    <w:div w:id="1730810837">
      <w:bodyDiv w:val="1"/>
      <w:marLeft w:val="0"/>
      <w:marRight w:val="0"/>
      <w:marTop w:val="0"/>
      <w:marBottom w:val="0"/>
      <w:divBdr>
        <w:top w:val="none" w:sz="0" w:space="0" w:color="auto"/>
        <w:left w:val="none" w:sz="0" w:space="0" w:color="auto"/>
        <w:bottom w:val="none" w:sz="0" w:space="0" w:color="auto"/>
        <w:right w:val="none" w:sz="0" w:space="0" w:color="auto"/>
      </w:divBdr>
    </w:div>
    <w:div w:id="1732074191">
      <w:bodyDiv w:val="1"/>
      <w:marLeft w:val="0"/>
      <w:marRight w:val="0"/>
      <w:marTop w:val="0"/>
      <w:marBottom w:val="0"/>
      <w:divBdr>
        <w:top w:val="none" w:sz="0" w:space="0" w:color="auto"/>
        <w:left w:val="none" w:sz="0" w:space="0" w:color="auto"/>
        <w:bottom w:val="none" w:sz="0" w:space="0" w:color="auto"/>
        <w:right w:val="none" w:sz="0" w:space="0" w:color="auto"/>
      </w:divBdr>
    </w:div>
    <w:div w:id="1733575195">
      <w:bodyDiv w:val="1"/>
      <w:marLeft w:val="0"/>
      <w:marRight w:val="0"/>
      <w:marTop w:val="0"/>
      <w:marBottom w:val="0"/>
      <w:divBdr>
        <w:top w:val="none" w:sz="0" w:space="0" w:color="auto"/>
        <w:left w:val="none" w:sz="0" w:space="0" w:color="auto"/>
        <w:bottom w:val="none" w:sz="0" w:space="0" w:color="auto"/>
        <w:right w:val="none" w:sz="0" w:space="0" w:color="auto"/>
      </w:divBdr>
    </w:div>
    <w:div w:id="1733579821">
      <w:bodyDiv w:val="1"/>
      <w:marLeft w:val="0"/>
      <w:marRight w:val="0"/>
      <w:marTop w:val="0"/>
      <w:marBottom w:val="0"/>
      <w:divBdr>
        <w:top w:val="none" w:sz="0" w:space="0" w:color="auto"/>
        <w:left w:val="none" w:sz="0" w:space="0" w:color="auto"/>
        <w:bottom w:val="none" w:sz="0" w:space="0" w:color="auto"/>
        <w:right w:val="none" w:sz="0" w:space="0" w:color="auto"/>
      </w:divBdr>
    </w:div>
    <w:div w:id="1734280387">
      <w:bodyDiv w:val="1"/>
      <w:marLeft w:val="0"/>
      <w:marRight w:val="0"/>
      <w:marTop w:val="0"/>
      <w:marBottom w:val="0"/>
      <w:divBdr>
        <w:top w:val="none" w:sz="0" w:space="0" w:color="auto"/>
        <w:left w:val="none" w:sz="0" w:space="0" w:color="auto"/>
        <w:bottom w:val="none" w:sz="0" w:space="0" w:color="auto"/>
        <w:right w:val="none" w:sz="0" w:space="0" w:color="auto"/>
      </w:divBdr>
    </w:div>
    <w:div w:id="1734506148">
      <w:bodyDiv w:val="1"/>
      <w:marLeft w:val="0"/>
      <w:marRight w:val="0"/>
      <w:marTop w:val="0"/>
      <w:marBottom w:val="0"/>
      <w:divBdr>
        <w:top w:val="none" w:sz="0" w:space="0" w:color="auto"/>
        <w:left w:val="none" w:sz="0" w:space="0" w:color="auto"/>
        <w:bottom w:val="none" w:sz="0" w:space="0" w:color="auto"/>
        <w:right w:val="none" w:sz="0" w:space="0" w:color="auto"/>
      </w:divBdr>
    </w:div>
    <w:div w:id="1734618370">
      <w:bodyDiv w:val="1"/>
      <w:marLeft w:val="0"/>
      <w:marRight w:val="0"/>
      <w:marTop w:val="0"/>
      <w:marBottom w:val="0"/>
      <w:divBdr>
        <w:top w:val="none" w:sz="0" w:space="0" w:color="auto"/>
        <w:left w:val="none" w:sz="0" w:space="0" w:color="auto"/>
        <w:bottom w:val="none" w:sz="0" w:space="0" w:color="auto"/>
        <w:right w:val="none" w:sz="0" w:space="0" w:color="auto"/>
      </w:divBdr>
    </w:div>
    <w:div w:id="1735809431">
      <w:bodyDiv w:val="1"/>
      <w:marLeft w:val="0"/>
      <w:marRight w:val="0"/>
      <w:marTop w:val="0"/>
      <w:marBottom w:val="0"/>
      <w:divBdr>
        <w:top w:val="none" w:sz="0" w:space="0" w:color="auto"/>
        <w:left w:val="none" w:sz="0" w:space="0" w:color="auto"/>
        <w:bottom w:val="none" w:sz="0" w:space="0" w:color="auto"/>
        <w:right w:val="none" w:sz="0" w:space="0" w:color="auto"/>
      </w:divBdr>
    </w:div>
    <w:div w:id="1735930652">
      <w:bodyDiv w:val="1"/>
      <w:marLeft w:val="0"/>
      <w:marRight w:val="0"/>
      <w:marTop w:val="0"/>
      <w:marBottom w:val="0"/>
      <w:divBdr>
        <w:top w:val="none" w:sz="0" w:space="0" w:color="auto"/>
        <w:left w:val="none" w:sz="0" w:space="0" w:color="auto"/>
        <w:bottom w:val="none" w:sz="0" w:space="0" w:color="auto"/>
        <w:right w:val="none" w:sz="0" w:space="0" w:color="auto"/>
      </w:divBdr>
    </w:div>
    <w:div w:id="1736008706">
      <w:bodyDiv w:val="1"/>
      <w:marLeft w:val="0"/>
      <w:marRight w:val="0"/>
      <w:marTop w:val="0"/>
      <w:marBottom w:val="0"/>
      <w:divBdr>
        <w:top w:val="none" w:sz="0" w:space="0" w:color="auto"/>
        <w:left w:val="none" w:sz="0" w:space="0" w:color="auto"/>
        <w:bottom w:val="none" w:sz="0" w:space="0" w:color="auto"/>
        <w:right w:val="none" w:sz="0" w:space="0" w:color="auto"/>
      </w:divBdr>
    </w:div>
    <w:div w:id="1736009895">
      <w:bodyDiv w:val="1"/>
      <w:marLeft w:val="0"/>
      <w:marRight w:val="0"/>
      <w:marTop w:val="0"/>
      <w:marBottom w:val="0"/>
      <w:divBdr>
        <w:top w:val="none" w:sz="0" w:space="0" w:color="auto"/>
        <w:left w:val="none" w:sz="0" w:space="0" w:color="auto"/>
        <w:bottom w:val="none" w:sz="0" w:space="0" w:color="auto"/>
        <w:right w:val="none" w:sz="0" w:space="0" w:color="auto"/>
      </w:divBdr>
    </w:div>
    <w:div w:id="1736076913">
      <w:bodyDiv w:val="1"/>
      <w:marLeft w:val="0"/>
      <w:marRight w:val="0"/>
      <w:marTop w:val="0"/>
      <w:marBottom w:val="0"/>
      <w:divBdr>
        <w:top w:val="none" w:sz="0" w:space="0" w:color="auto"/>
        <w:left w:val="none" w:sz="0" w:space="0" w:color="auto"/>
        <w:bottom w:val="none" w:sz="0" w:space="0" w:color="auto"/>
        <w:right w:val="none" w:sz="0" w:space="0" w:color="auto"/>
      </w:divBdr>
    </w:div>
    <w:div w:id="1736125564">
      <w:bodyDiv w:val="1"/>
      <w:marLeft w:val="0"/>
      <w:marRight w:val="0"/>
      <w:marTop w:val="0"/>
      <w:marBottom w:val="0"/>
      <w:divBdr>
        <w:top w:val="none" w:sz="0" w:space="0" w:color="auto"/>
        <w:left w:val="none" w:sz="0" w:space="0" w:color="auto"/>
        <w:bottom w:val="none" w:sz="0" w:space="0" w:color="auto"/>
        <w:right w:val="none" w:sz="0" w:space="0" w:color="auto"/>
      </w:divBdr>
    </w:div>
    <w:div w:id="1736314288">
      <w:bodyDiv w:val="1"/>
      <w:marLeft w:val="0"/>
      <w:marRight w:val="0"/>
      <w:marTop w:val="0"/>
      <w:marBottom w:val="0"/>
      <w:divBdr>
        <w:top w:val="none" w:sz="0" w:space="0" w:color="auto"/>
        <w:left w:val="none" w:sz="0" w:space="0" w:color="auto"/>
        <w:bottom w:val="none" w:sz="0" w:space="0" w:color="auto"/>
        <w:right w:val="none" w:sz="0" w:space="0" w:color="auto"/>
      </w:divBdr>
    </w:div>
    <w:div w:id="1736513955">
      <w:bodyDiv w:val="1"/>
      <w:marLeft w:val="0"/>
      <w:marRight w:val="0"/>
      <w:marTop w:val="0"/>
      <w:marBottom w:val="0"/>
      <w:divBdr>
        <w:top w:val="none" w:sz="0" w:space="0" w:color="auto"/>
        <w:left w:val="none" w:sz="0" w:space="0" w:color="auto"/>
        <w:bottom w:val="none" w:sz="0" w:space="0" w:color="auto"/>
        <w:right w:val="none" w:sz="0" w:space="0" w:color="auto"/>
      </w:divBdr>
    </w:div>
    <w:div w:id="1738279070">
      <w:bodyDiv w:val="1"/>
      <w:marLeft w:val="0"/>
      <w:marRight w:val="0"/>
      <w:marTop w:val="0"/>
      <w:marBottom w:val="0"/>
      <w:divBdr>
        <w:top w:val="none" w:sz="0" w:space="0" w:color="auto"/>
        <w:left w:val="none" w:sz="0" w:space="0" w:color="auto"/>
        <w:bottom w:val="none" w:sz="0" w:space="0" w:color="auto"/>
        <w:right w:val="none" w:sz="0" w:space="0" w:color="auto"/>
      </w:divBdr>
    </w:div>
    <w:div w:id="1738475262">
      <w:bodyDiv w:val="1"/>
      <w:marLeft w:val="0"/>
      <w:marRight w:val="0"/>
      <w:marTop w:val="0"/>
      <w:marBottom w:val="0"/>
      <w:divBdr>
        <w:top w:val="none" w:sz="0" w:space="0" w:color="auto"/>
        <w:left w:val="none" w:sz="0" w:space="0" w:color="auto"/>
        <w:bottom w:val="none" w:sz="0" w:space="0" w:color="auto"/>
        <w:right w:val="none" w:sz="0" w:space="0" w:color="auto"/>
      </w:divBdr>
    </w:div>
    <w:div w:id="1739010656">
      <w:bodyDiv w:val="1"/>
      <w:marLeft w:val="0"/>
      <w:marRight w:val="0"/>
      <w:marTop w:val="0"/>
      <w:marBottom w:val="0"/>
      <w:divBdr>
        <w:top w:val="none" w:sz="0" w:space="0" w:color="auto"/>
        <w:left w:val="none" w:sz="0" w:space="0" w:color="auto"/>
        <w:bottom w:val="none" w:sz="0" w:space="0" w:color="auto"/>
        <w:right w:val="none" w:sz="0" w:space="0" w:color="auto"/>
      </w:divBdr>
    </w:div>
    <w:div w:id="1739935527">
      <w:bodyDiv w:val="1"/>
      <w:marLeft w:val="0"/>
      <w:marRight w:val="0"/>
      <w:marTop w:val="0"/>
      <w:marBottom w:val="0"/>
      <w:divBdr>
        <w:top w:val="none" w:sz="0" w:space="0" w:color="auto"/>
        <w:left w:val="none" w:sz="0" w:space="0" w:color="auto"/>
        <w:bottom w:val="none" w:sz="0" w:space="0" w:color="auto"/>
        <w:right w:val="none" w:sz="0" w:space="0" w:color="auto"/>
      </w:divBdr>
    </w:div>
    <w:div w:id="1740980595">
      <w:bodyDiv w:val="1"/>
      <w:marLeft w:val="0"/>
      <w:marRight w:val="0"/>
      <w:marTop w:val="0"/>
      <w:marBottom w:val="0"/>
      <w:divBdr>
        <w:top w:val="none" w:sz="0" w:space="0" w:color="auto"/>
        <w:left w:val="none" w:sz="0" w:space="0" w:color="auto"/>
        <w:bottom w:val="none" w:sz="0" w:space="0" w:color="auto"/>
        <w:right w:val="none" w:sz="0" w:space="0" w:color="auto"/>
      </w:divBdr>
    </w:div>
    <w:div w:id="1741051543">
      <w:bodyDiv w:val="1"/>
      <w:marLeft w:val="0"/>
      <w:marRight w:val="0"/>
      <w:marTop w:val="0"/>
      <w:marBottom w:val="0"/>
      <w:divBdr>
        <w:top w:val="none" w:sz="0" w:space="0" w:color="auto"/>
        <w:left w:val="none" w:sz="0" w:space="0" w:color="auto"/>
        <w:bottom w:val="none" w:sz="0" w:space="0" w:color="auto"/>
        <w:right w:val="none" w:sz="0" w:space="0" w:color="auto"/>
      </w:divBdr>
    </w:div>
    <w:div w:id="1741488248">
      <w:bodyDiv w:val="1"/>
      <w:marLeft w:val="0"/>
      <w:marRight w:val="0"/>
      <w:marTop w:val="0"/>
      <w:marBottom w:val="0"/>
      <w:divBdr>
        <w:top w:val="none" w:sz="0" w:space="0" w:color="auto"/>
        <w:left w:val="none" w:sz="0" w:space="0" w:color="auto"/>
        <w:bottom w:val="none" w:sz="0" w:space="0" w:color="auto"/>
        <w:right w:val="none" w:sz="0" w:space="0" w:color="auto"/>
      </w:divBdr>
    </w:div>
    <w:div w:id="1742485583">
      <w:bodyDiv w:val="1"/>
      <w:marLeft w:val="0"/>
      <w:marRight w:val="0"/>
      <w:marTop w:val="0"/>
      <w:marBottom w:val="0"/>
      <w:divBdr>
        <w:top w:val="none" w:sz="0" w:space="0" w:color="auto"/>
        <w:left w:val="none" w:sz="0" w:space="0" w:color="auto"/>
        <w:bottom w:val="none" w:sz="0" w:space="0" w:color="auto"/>
        <w:right w:val="none" w:sz="0" w:space="0" w:color="auto"/>
      </w:divBdr>
    </w:div>
    <w:div w:id="1743259878">
      <w:bodyDiv w:val="1"/>
      <w:marLeft w:val="0"/>
      <w:marRight w:val="0"/>
      <w:marTop w:val="0"/>
      <w:marBottom w:val="0"/>
      <w:divBdr>
        <w:top w:val="none" w:sz="0" w:space="0" w:color="auto"/>
        <w:left w:val="none" w:sz="0" w:space="0" w:color="auto"/>
        <w:bottom w:val="none" w:sz="0" w:space="0" w:color="auto"/>
        <w:right w:val="none" w:sz="0" w:space="0" w:color="auto"/>
      </w:divBdr>
    </w:div>
    <w:div w:id="1743335079">
      <w:bodyDiv w:val="1"/>
      <w:marLeft w:val="0"/>
      <w:marRight w:val="0"/>
      <w:marTop w:val="0"/>
      <w:marBottom w:val="0"/>
      <w:divBdr>
        <w:top w:val="none" w:sz="0" w:space="0" w:color="auto"/>
        <w:left w:val="none" w:sz="0" w:space="0" w:color="auto"/>
        <w:bottom w:val="none" w:sz="0" w:space="0" w:color="auto"/>
        <w:right w:val="none" w:sz="0" w:space="0" w:color="auto"/>
      </w:divBdr>
    </w:div>
    <w:div w:id="1743485602">
      <w:bodyDiv w:val="1"/>
      <w:marLeft w:val="0"/>
      <w:marRight w:val="0"/>
      <w:marTop w:val="0"/>
      <w:marBottom w:val="0"/>
      <w:divBdr>
        <w:top w:val="none" w:sz="0" w:space="0" w:color="auto"/>
        <w:left w:val="none" w:sz="0" w:space="0" w:color="auto"/>
        <w:bottom w:val="none" w:sz="0" w:space="0" w:color="auto"/>
        <w:right w:val="none" w:sz="0" w:space="0" w:color="auto"/>
      </w:divBdr>
    </w:div>
    <w:div w:id="1743872512">
      <w:bodyDiv w:val="1"/>
      <w:marLeft w:val="0"/>
      <w:marRight w:val="0"/>
      <w:marTop w:val="0"/>
      <w:marBottom w:val="0"/>
      <w:divBdr>
        <w:top w:val="none" w:sz="0" w:space="0" w:color="auto"/>
        <w:left w:val="none" w:sz="0" w:space="0" w:color="auto"/>
        <w:bottom w:val="none" w:sz="0" w:space="0" w:color="auto"/>
        <w:right w:val="none" w:sz="0" w:space="0" w:color="auto"/>
      </w:divBdr>
    </w:div>
    <w:div w:id="1744135117">
      <w:bodyDiv w:val="1"/>
      <w:marLeft w:val="0"/>
      <w:marRight w:val="0"/>
      <w:marTop w:val="0"/>
      <w:marBottom w:val="0"/>
      <w:divBdr>
        <w:top w:val="none" w:sz="0" w:space="0" w:color="auto"/>
        <w:left w:val="none" w:sz="0" w:space="0" w:color="auto"/>
        <w:bottom w:val="none" w:sz="0" w:space="0" w:color="auto"/>
        <w:right w:val="none" w:sz="0" w:space="0" w:color="auto"/>
      </w:divBdr>
    </w:div>
    <w:div w:id="1744141812">
      <w:bodyDiv w:val="1"/>
      <w:marLeft w:val="0"/>
      <w:marRight w:val="0"/>
      <w:marTop w:val="0"/>
      <w:marBottom w:val="0"/>
      <w:divBdr>
        <w:top w:val="none" w:sz="0" w:space="0" w:color="auto"/>
        <w:left w:val="none" w:sz="0" w:space="0" w:color="auto"/>
        <w:bottom w:val="none" w:sz="0" w:space="0" w:color="auto"/>
        <w:right w:val="none" w:sz="0" w:space="0" w:color="auto"/>
      </w:divBdr>
    </w:div>
    <w:div w:id="1744183955">
      <w:bodyDiv w:val="1"/>
      <w:marLeft w:val="0"/>
      <w:marRight w:val="0"/>
      <w:marTop w:val="0"/>
      <w:marBottom w:val="0"/>
      <w:divBdr>
        <w:top w:val="none" w:sz="0" w:space="0" w:color="auto"/>
        <w:left w:val="none" w:sz="0" w:space="0" w:color="auto"/>
        <w:bottom w:val="none" w:sz="0" w:space="0" w:color="auto"/>
        <w:right w:val="none" w:sz="0" w:space="0" w:color="auto"/>
      </w:divBdr>
    </w:div>
    <w:div w:id="1744377902">
      <w:bodyDiv w:val="1"/>
      <w:marLeft w:val="0"/>
      <w:marRight w:val="0"/>
      <w:marTop w:val="0"/>
      <w:marBottom w:val="0"/>
      <w:divBdr>
        <w:top w:val="none" w:sz="0" w:space="0" w:color="auto"/>
        <w:left w:val="none" w:sz="0" w:space="0" w:color="auto"/>
        <w:bottom w:val="none" w:sz="0" w:space="0" w:color="auto"/>
        <w:right w:val="none" w:sz="0" w:space="0" w:color="auto"/>
      </w:divBdr>
    </w:div>
    <w:div w:id="1745058638">
      <w:bodyDiv w:val="1"/>
      <w:marLeft w:val="0"/>
      <w:marRight w:val="0"/>
      <w:marTop w:val="0"/>
      <w:marBottom w:val="0"/>
      <w:divBdr>
        <w:top w:val="none" w:sz="0" w:space="0" w:color="auto"/>
        <w:left w:val="none" w:sz="0" w:space="0" w:color="auto"/>
        <w:bottom w:val="none" w:sz="0" w:space="0" w:color="auto"/>
        <w:right w:val="none" w:sz="0" w:space="0" w:color="auto"/>
      </w:divBdr>
    </w:div>
    <w:div w:id="1745448601">
      <w:bodyDiv w:val="1"/>
      <w:marLeft w:val="0"/>
      <w:marRight w:val="0"/>
      <w:marTop w:val="0"/>
      <w:marBottom w:val="0"/>
      <w:divBdr>
        <w:top w:val="none" w:sz="0" w:space="0" w:color="auto"/>
        <w:left w:val="none" w:sz="0" w:space="0" w:color="auto"/>
        <w:bottom w:val="none" w:sz="0" w:space="0" w:color="auto"/>
        <w:right w:val="none" w:sz="0" w:space="0" w:color="auto"/>
      </w:divBdr>
    </w:div>
    <w:div w:id="1746563665">
      <w:bodyDiv w:val="1"/>
      <w:marLeft w:val="0"/>
      <w:marRight w:val="0"/>
      <w:marTop w:val="0"/>
      <w:marBottom w:val="0"/>
      <w:divBdr>
        <w:top w:val="none" w:sz="0" w:space="0" w:color="auto"/>
        <w:left w:val="none" w:sz="0" w:space="0" w:color="auto"/>
        <w:bottom w:val="none" w:sz="0" w:space="0" w:color="auto"/>
        <w:right w:val="none" w:sz="0" w:space="0" w:color="auto"/>
      </w:divBdr>
    </w:div>
    <w:div w:id="1747217885">
      <w:bodyDiv w:val="1"/>
      <w:marLeft w:val="0"/>
      <w:marRight w:val="0"/>
      <w:marTop w:val="0"/>
      <w:marBottom w:val="0"/>
      <w:divBdr>
        <w:top w:val="none" w:sz="0" w:space="0" w:color="auto"/>
        <w:left w:val="none" w:sz="0" w:space="0" w:color="auto"/>
        <w:bottom w:val="none" w:sz="0" w:space="0" w:color="auto"/>
        <w:right w:val="none" w:sz="0" w:space="0" w:color="auto"/>
      </w:divBdr>
    </w:div>
    <w:div w:id="1747338539">
      <w:bodyDiv w:val="1"/>
      <w:marLeft w:val="0"/>
      <w:marRight w:val="0"/>
      <w:marTop w:val="0"/>
      <w:marBottom w:val="0"/>
      <w:divBdr>
        <w:top w:val="none" w:sz="0" w:space="0" w:color="auto"/>
        <w:left w:val="none" w:sz="0" w:space="0" w:color="auto"/>
        <w:bottom w:val="none" w:sz="0" w:space="0" w:color="auto"/>
        <w:right w:val="none" w:sz="0" w:space="0" w:color="auto"/>
      </w:divBdr>
    </w:div>
    <w:div w:id="1747848270">
      <w:bodyDiv w:val="1"/>
      <w:marLeft w:val="0"/>
      <w:marRight w:val="0"/>
      <w:marTop w:val="0"/>
      <w:marBottom w:val="0"/>
      <w:divBdr>
        <w:top w:val="none" w:sz="0" w:space="0" w:color="auto"/>
        <w:left w:val="none" w:sz="0" w:space="0" w:color="auto"/>
        <w:bottom w:val="none" w:sz="0" w:space="0" w:color="auto"/>
        <w:right w:val="none" w:sz="0" w:space="0" w:color="auto"/>
      </w:divBdr>
    </w:div>
    <w:div w:id="1748305288">
      <w:bodyDiv w:val="1"/>
      <w:marLeft w:val="0"/>
      <w:marRight w:val="0"/>
      <w:marTop w:val="0"/>
      <w:marBottom w:val="0"/>
      <w:divBdr>
        <w:top w:val="none" w:sz="0" w:space="0" w:color="auto"/>
        <w:left w:val="none" w:sz="0" w:space="0" w:color="auto"/>
        <w:bottom w:val="none" w:sz="0" w:space="0" w:color="auto"/>
        <w:right w:val="none" w:sz="0" w:space="0" w:color="auto"/>
      </w:divBdr>
    </w:div>
    <w:div w:id="1748501395">
      <w:bodyDiv w:val="1"/>
      <w:marLeft w:val="0"/>
      <w:marRight w:val="0"/>
      <w:marTop w:val="0"/>
      <w:marBottom w:val="0"/>
      <w:divBdr>
        <w:top w:val="none" w:sz="0" w:space="0" w:color="auto"/>
        <w:left w:val="none" w:sz="0" w:space="0" w:color="auto"/>
        <w:bottom w:val="none" w:sz="0" w:space="0" w:color="auto"/>
        <w:right w:val="none" w:sz="0" w:space="0" w:color="auto"/>
      </w:divBdr>
    </w:div>
    <w:div w:id="1748771705">
      <w:bodyDiv w:val="1"/>
      <w:marLeft w:val="0"/>
      <w:marRight w:val="0"/>
      <w:marTop w:val="0"/>
      <w:marBottom w:val="0"/>
      <w:divBdr>
        <w:top w:val="none" w:sz="0" w:space="0" w:color="auto"/>
        <w:left w:val="none" w:sz="0" w:space="0" w:color="auto"/>
        <w:bottom w:val="none" w:sz="0" w:space="0" w:color="auto"/>
        <w:right w:val="none" w:sz="0" w:space="0" w:color="auto"/>
      </w:divBdr>
    </w:div>
    <w:div w:id="1749233081">
      <w:bodyDiv w:val="1"/>
      <w:marLeft w:val="0"/>
      <w:marRight w:val="0"/>
      <w:marTop w:val="0"/>
      <w:marBottom w:val="0"/>
      <w:divBdr>
        <w:top w:val="none" w:sz="0" w:space="0" w:color="auto"/>
        <w:left w:val="none" w:sz="0" w:space="0" w:color="auto"/>
        <w:bottom w:val="none" w:sz="0" w:space="0" w:color="auto"/>
        <w:right w:val="none" w:sz="0" w:space="0" w:color="auto"/>
      </w:divBdr>
    </w:div>
    <w:div w:id="1749380443">
      <w:bodyDiv w:val="1"/>
      <w:marLeft w:val="0"/>
      <w:marRight w:val="0"/>
      <w:marTop w:val="0"/>
      <w:marBottom w:val="0"/>
      <w:divBdr>
        <w:top w:val="none" w:sz="0" w:space="0" w:color="auto"/>
        <w:left w:val="none" w:sz="0" w:space="0" w:color="auto"/>
        <w:bottom w:val="none" w:sz="0" w:space="0" w:color="auto"/>
        <w:right w:val="none" w:sz="0" w:space="0" w:color="auto"/>
      </w:divBdr>
    </w:div>
    <w:div w:id="1750348081">
      <w:bodyDiv w:val="1"/>
      <w:marLeft w:val="0"/>
      <w:marRight w:val="0"/>
      <w:marTop w:val="0"/>
      <w:marBottom w:val="0"/>
      <w:divBdr>
        <w:top w:val="none" w:sz="0" w:space="0" w:color="auto"/>
        <w:left w:val="none" w:sz="0" w:space="0" w:color="auto"/>
        <w:bottom w:val="none" w:sz="0" w:space="0" w:color="auto"/>
        <w:right w:val="none" w:sz="0" w:space="0" w:color="auto"/>
      </w:divBdr>
    </w:div>
    <w:div w:id="1751998514">
      <w:bodyDiv w:val="1"/>
      <w:marLeft w:val="0"/>
      <w:marRight w:val="0"/>
      <w:marTop w:val="0"/>
      <w:marBottom w:val="0"/>
      <w:divBdr>
        <w:top w:val="none" w:sz="0" w:space="0" w:color="auto"/>
        <w:left w:val="none" w:sz="0" w:space="0" w:color="auto"/>
        <w:bottom w:val="none" w:sz="0" w:space="0" w:color="auto"/>
        <w:right w:val="none" w:sz="0" w:space="0" w:color="auto"/>
      </w:divBdr>
    </w:div>
    <w:div w:id="1752072028">
      <w:bodyDiv w:val="1"/>
      <w:marLeft w:val="0"/>
      <w:marRight w:val="0"/>
      <w:marTop w:val="0"/>
      <w:marBottom w:val="0"/>
      <w:divBdr>
        <w:top w:val="none" w:sz="0" w:space="0" w:color="auto"/>
        <w:left w:val="none" w:sz="0" w:space="0" w:color="auto"/>
        <w:bottom w:val="none" w:sz="0" w:space="0" w:color="auto"/>
        <w:right w:val="none" w:sz="0" w:space="0" w:color="auto"/>
      </w:divBdr>
    </w:div>
    <w:div w:id="1752239126">
      <w:bodyDiv w:val="1"/>
      <w:marLeft w:val="0"/>
      <w:marRight w:val="0"/>
      <w:marTop w:val="0"/>
      <w:marBottom w:val="0"/>
      <w:divBdr>
        <w:top w:val="none" w:sz="0" w:space="0" w:color="auto"/>
        <w:left w:val="none" w:sz="0" w:space="0" w:color="auto"/>
        <w:bottom w:val="none" w:sz="0" w:space="0" w:color="auto"/>
        <w:right w:val="none" w:sz="0" w:space="0" w:color="auto"/>
      </w:divBdr>
    </w:div>
    <w:div w:id="1753046305">
      <w:bodyDiv w:val="1"/>
      <w:marLeft w:val="0"/>
      <w:marRight w:val="0"/>
      <w:marTop w:val="0"/>
      <w:marBottom w:val="0"/>
      <w:divBdr>
        <w:top w:val="none" w:sz="0" w:space="0" w:color="auto"/>
        <w:left w:val="none" w:sz="0" w:space="0" w:color="auto"/>
        <w:bottom w:val="none" w:sz="0" w:space="0" w:color="auto"/>
        <w:right w:val="none" w:sz="0" w:space="0" w:color="auto"/>
      </w:divBdr>
    </w:div>
    <w:div w:id="1753425207">
      <w:bodyDiv w:val="1"/>
      <w:marLeft w:val="0"/>
      <w:marRight w:val="0"/>
      <w:marTop w:val="0"/>
      <w:marBottom w:val="0"/>
      <w:divBdr>
        <w:top w:val="none" w:sz="0" w:space="0" w:color="auto"/>
        <w:left w:val="none" w:sz="0" w:space="0" w:color="auto"/>
        <w:bottom w:val="none" w:sz="0" w:space="0" w:color="auto"/>
        <w:right w:val="none" w:sz="0" w:space="0" w:color="auto"/>
      </w:divBdr>
    </w:div>
    <w:div w:id="1753744974">
      <w:bodyDiv w:val="1"/>
      <w:marLeft w:val="0"/>
      <w:marRight w:val="0"/>
      <w:marTop w:val="0"/>
      <w:marBottom w:val="0"/>
      <w:divBdr>
        <w:top w:val="none" w:sz="0" w:space="0" w:color="auto"/>
        <w:left w:val="none" w:sz="0" w:space="0" w:color="auto"/>
        <w:bottom w:val="none" w:sz="0" w:space="0" w:color="auto"/>
        <w:right w:val="none" w:sz="0" w:space="0" w:color="auto"/>
      </w:divBdr>
    </w:div>
    <w:div w:id="1754274253">
      <w:bodyDiv w:val="1"/>
      <w:marLeft w:val="0"/>
      <w:marRight w:val="0"/>
      <w:marTop w:val="0"/>
      <w:marBottom w:val="0"/>
      <w:divBdr>
        <w:top w:val="none" w:sz="0" w:space="0" w:color="auto"/>
        <w:left w:val="none" w:sz="0" w:space="0" w:color="auto"/>
        <w:bottom w:val="none" w:sz="0" w:space="0" w:color="auto"/>
        <w:right w:val="none" w:sz="0" w:space="0" w:color="auto"/>
      </w:divBdr>
    </w:div>
    <w:div w:id="1754469055">
      <w:bodyDiv w:val="1"/>
      <w:marLeft w:val="0"/>
      <w:marRight w:val="0"/>
      <w:marTop w:val="0"/>
      <w:marBottom w:val="0"/>
      <w:divBdr>
        <w:top w:val="none" w:sz="0" w:space="0" w:color="auto"/>
        <w:left w:val="none" w:sz="0" w:space="0" w:color="auto"/>
        <w:bottom w:val="none" w:sz="0" w:space="0" w:color="auto"/>
        <w:right w:val="none" w:sz="0" w:space="0" w:color="auto"/>
      </w:divBdr>
    </w:div>
    <w:div w:id="1755012226">
      <w:bodyDiv w:val="1"/>
      <w:marLeft w:val="0"/>
      <w:marRight w:val="0"/>
      <w:marTop w:val="0"/>
      <w:marBottom w:val="0"/>
      <w:divBdr>
        <w:top w:val="none" w:sz="0" w:space="0" w:color="auto"/>
        <w:left w:val="none" w:sz="0" w:space="0" w:color="auto"/>
        <w:bottom w:val="none" w:sz="0" w:space="0" w:color="auto"/>
        <w:right w:val="none" w:sz="0" w:space="0" w:color="auto"/>
      </w:divBdr>
    </w:div>
    <w:div w:id="1755129983">
      <w:bodyDiv w:val="1"/>
      <w:marLeft w:val="0"/>
      <w:marRight w:val="0"/>
      <w:marTop w:val="0"/>
      <w:marBottom w:val="0"/>
      <w:divBdr>
        <w:top w:val="none" w:sz="0" w:space="0" w:color="auto"/>
        <w:left w:val="none" w:sz="0" w:space="0" w:color="auto"/>
        <w:bottom w:val="none" w:sz="0" w:space="0" w:color="auto"/>
        <w:right w:val="none" w:sz="0" w:space="0" w:color="auto"/>
      </w:divBdr>
    </w:div>
    <w:div w:id="1755589128">
      <w:bodyDiv w:val="1"/>
      <w:marLeft w:val="0"/>
      <w:marRight w:val="0"/>
      <w:marTop w:val="0"/>
      <w:marBottom w:val="0"/>
      <w:divBdr>
        <w:top w:val="none" w:sz="0" w:space="0" w:color="auto"/>
        <w:left w:val="none" w:sz="0" w:space="0" w:color="auto"/>
        <w:bottom w:val="none" w:sz="0" w:space="0" w:color="auto"/>
        <w:right w:val="none" w:sz="0" w:space="0" w:color="auto"/>
      </w:divBdr>
    </w:div>
    <w:div w:id="1755935019">
      <w:bodyDiv w:val="1"/>
      <w:marLeft w:val="0"/>
      <w:marRight w:val="0"/>
      <w:marTop w:val="0"/>
      <w:marBottom w:val="0"/>
      <w:divBdr>
        <w:top w:val="none" w:sz="0" w:space="0" w:color="auto"/>
        <w:left w:val="none" w:sz="0" w:space="0" w:color="auto"/>
        <w:bottom w:val="none" w:sz="0" w:space="0" w:color="auto"/>
        <w:right w:val="none" w:sz="0" w:space="0" w:color="auto"/>
      </w:divBdr>
    </w:div>
    <w:div w:id="1756591471">
      <w:bodyDiv w:val="1"/>
      <w:marLeft w:val="0"/>
      <w:marRight w:val="0"/>
      <w:marTop w:val="0"/>
      <w:marBottom w:val="0"/>
      <w:divBdr>
        <w:top w:val="none" w:sz="0" w:space="0" w:color="auto"/>
        <w:left w:val="none" w:sz="0" w:space="0" w:color="auto"/>
        <w:bottom w:val="none" w:sz="0" w:space="0" w:color="auto"/>
        <w:right w:val="none" w:sz="0" w:space="0" w:color="auto"/>
      </w:divBdr>
    </w:div>
    <w:div w:id="1757439807">
      <w:bodyDiv w:val="1"/>
      <w:marLeft w:val="0"/>
      <w:marRight w:val="0"/>
      <w:marTop w:val="0"/>
      <w:marBottom w:val="0"/>
      <w:divBdr>
        <w:top w:val="none" w:sz="0" w:space="0" w:color="auto"/>
        <w:left w:val="none" w:sz="0" w:space="0" w:color="auto"/>
        <w:bottom w:val="none" w:sz="0" w:space="0" w:color="auto"/>
        <w:right w:val="none" w:sz="0" w:space="0" w:color="auto"/>
      </w:divBdr>
    </w:div>
    <w:div w:id="1757479662">
      <w:bodyDiv w:val="1"/>
      <w:marLeft w:val="0"/>
      <w:marRight w:val="0"/>
      <w:marTop w:val="0"/>
      <w:marBottom w:val="0"/>
      <w:divBdr>
        <w:top w:val="none" w:sz="0" w:space="0" w:color="auto"/>
        <w:left w:val="none" w:sz="0" w:space="0" w:color="auto"/>
        <w:bottom w:val="none" w:sz="0" w:space="0" w:color="auto"/>
        <w:right w:val="none" w:sz="0" w:space="0" w:color="auto"/>
      </w:divBdr>
    </w:div>
    <w:div w:id="1757751178">
      <w:bodyDiv w:val="1"/>
      <w:marLeft w:val="0"/>
      <w:marRight w:val="0"/>
      <w:marTop w:val="0"/>
      <w:marBottom w:val="0"/>
      <w:divBdr>
        <w:top w:val="none" w:sz="0" w:space="0" w:color="auto"/>
        <w:left w:val="none" w:sz="0" w:space="0" w:color="auto"/>
        <w:bottom w:val="none" w:sz="0" w:space="0" w:color="auto"/>
        <w:right w:val="none" w:sz="0" w:space="0" w:color="auto"/>
      </w:divBdr>
    </w:div>
    <w:div w:id="1758358283">
      <w:bodyDiv w:val="1"/>
      <w:marLeft w:val="0"/>
      <w:marRight w:val="0"/>
      <w:marTop w:val="0"/>
      <w:marBottom w:val="0"/>
      <w:divBdr>
        <w:top w:val="none" w:sz="0" w:space="0" w:color="auto"/>
        <w:left w:val="none" w:sz="0" w:space="0" w:color="auto"/>
        <w:bottom w:val="none" w:sz="0" w:space="0" w:color="auto"/>
        <w:right w:val="none" w:sz="0" w:space="0" w:color="auto"/>
      </w:divBdr>
    </w:div>
    <w:div w:id="1759015326">
      <w:bodyDiv w:val="1"/>
      <w:marLeft w:val="0"/>
      <w:marRight w:val="0"/>
      <w:marTop w:val="0"/>
      <w:marBottom w:val="0"/>
      <w:divBdr>
        <w:top w:val="none" w:sz="0" w:space="0" w:color="auto"/>
        <w:left w:val="none" w:sz="0" w:space="0" w:color="auto"/>
        <w:bottom w:val="none" w:sz="0" w:space="0" w:color="auto"/>
        <w:right w:val="none" w:sz="0" w:space="0" w:color="auto"/>
      </w:divBdr>
    </w:div>
    <w:div w:id="1759130244">
      <w:bodyDiv w:val="1"/>
      <w:marLeft w:val="0"/>
      <w:marRight w:val="0"/>
      <w:marTop w:val="0"/>
      <w:marBottom w:val="0"/>
      <w:divBdr>
        <w:top w:val="none" w:sz="0" w:space="0" w:color="auto"/>
        <w:left w:val="none" w:sz="0" w:space="0" w:color="auto"/>
        <w:bottom w:val="none" w:sz="0" w:space="0" w:color="auto"/>
        <w:right w:val="none" w:sz="0" w:space="0" w:color="auto"/>
      </w:divBdr>
    </w:div>
    <w:div w:id="1759251736">
      <w:bodyDiv w:val="1"/>
      <w:marLeft w:val="0"/>
      <w:marRight w:val="0"/>
      <w:marTop w:val="0"/>
      <w:marBottom w:val="0"/>
      <w:divBdr>
        <w:top w:val="none" w:sz="0" w:space="0" w:color="auto"/>
        <w:left w:val="none" w:sz="0" w:space="0" w:color="auto"/>
        <w:bottom w:val="none" w:sz="0" w:space="0" w:color="auto"/>
        <w:right w:val="none" w:sz="0" w:space="0" w:color="auto"/>
      </w:divBdr>
    </w:div>
    <w:div w:id="1759909292">
      <w:bodyDiv w:val="1"/>
      <w:marLeft w:val="0"/>
      <w:marRight w:val="0"/>
      <w:marTop w:val="0"/>
      <w:marBottom w:val="0"/>
      <w:divBdr>
        <w:top w:val="none" w:sz="0" w:space="0" w:color="auto"/>
        <w:left w:val="none" w:sz="0" w:space="0" w:color="auto"/>
        <w:bottom w:val="none" w:sz="0" w:space="0" w:color="auto"/>
        <w:right w:val="none" w:sz="0" w:space="0" w:color="auto"/>
      </w:divBdr>
    </w:div>
    <w:div w:id="1760373783">
      <w:bodyDiv w:val="1"/>
      <w:marLeft w:val="0"/>
      <w:marRight w:val="0"/>
      <w:marTop w:val="0"/>
      <w:marBottom w:val="0"/>
      <w:divBdr>
        <w:top w:val="none" w:sz="0" w:space="0" w:color="auto"/>
        <w:left w:val="none" w:sz="0" w:space="0" w:color="auto"/>
        <w:bottom w:val="none" w:sz="0" w:space="0" w:color="auto"/>
        <w:right w:val="none" w:sz="0" w:space="0" w:color="auto"/>
      </w:divBdr>
    </w:div>
    <w:div w:id="1761295967">
      <w:bodyDiv w:val="1"/>
      <w:marLeft w:val="0"/>
      <w:marRight w:val="0"/>
      <w:marTop w:val="0"/>
      <w:marBottom w:val="0"/>
      <w:divBdr>
        <w:top w:val="none" w:sz="0" w:space="0" w:color="auto"/>
        <w:left w:val="none" w:sz="0" w:space="0" w:color="auto"/>
        <w:bottom w:val="none" w:sz="0" w:space="0" w:color="auto"/>
        <w:right w:val="none" w:sz="0" w:space="0" w:color="auto"/>
      </w:divBdr>
    </w:div>
    <w:div w:id="1761413551">
      <w:bodyDiv w:val="1"/>
      <w:marLeft w:val="0"/>
      <w:marRight w:val="0"/>
      <w:marTop w:val="0"/>
      <w:marBottom w:val="0"/>
      <w:divBdr>
        <w:top w:val="none" w:sz="0" w:space="0" w:color="auto"/>
        <w:left w:val="none" w:sz="0" w:space="0" w:color="auto"/>
        <w:bottom w:val="none" w:sz="0" w:space="0" w:color="auto"/>
        <w:right w:val="none" w:sz="0" w:space="0" w:color="auto"/>
      </w:divBdr>
    </w:div>
    <w:div w:id="1761831225">
      <w:bodyDiv w:val="1"/>
      <w:marLeft w:val="0"/>
      <w:marRight w:val="0"/>
      <w:marTop w:val="0"/>
      <w:marBottom w:val="0"/>
      <w:divBdr>
        <w:top w:val="none" w:sz="0" w:space="0" w:color="auto"/>
        <w:left w:val="none" w:sz="0" w:space="0" w:color="auto"/>
        <w:bottom w:val="none" w:sz="0" w:space="0" w:color="auto"/>
        <w:right w:val="none" w:sz="0" w:space="0" w:color="auto"/>
      </w:divBdr>
    </w:div>
    <w:div w:id="1762215218">
      <w:bodyDiv w:val="1"/>
      <w:marLeft w:val="0"/>
      <w:marRight w:val="0"/>
      <w:marTop w:val="0"/>
      <w:marBottom w:val="0"/>
      <w:divBdr>
        <w:top w:val="none" w:sz="0" w:space="0" w:color="auto"/>
        <w:left w:val="none" w:sz="0" w:space="0" w:color="auto"/>
        <w:bottom w:val="none" w:sz="0" w:space="0" w:color="auto"/>
        <w:right w:val="none" w:sz="0" w:space="0" w:color="auto"/>
      </w:divBdr>
    </w:div>
    <w:div w:id="1764568089">
      <w:bodyDiv w:val="1"/>
      <w:marLeft w:val="0"/>
      <w:marRight w:val="0"/>
      <w:marTop w:val="0"/>
      <w:marBottom w:val="0"/>
      <w:divBdr>
        <w:top w:val="none" w:sz="0" w:space="0" w:color="auto"/>
        <w:left w:val="none" w:sz="0" w:space="0" w:color="auto"/>
        <w:bottom w:val="none" w:sz="0" w:space="0" w:color="auto"/>
        <w:right w:val="none" w:sz="0" w:space="0" w:color="auto"/>
      </w:divBdr>
    </w:div>
    <w:div w:id="1764642480">
      <w:bodyDiv w:val="1"/>
      <w:marLeft w:val="0"/>
      <w:marRight w:val="0"/>
      <w:marTop w:val="0"/>
      <w:marBottom w:val="0"/>
      <w:divBdr>
        <w:top w:val="none" w:sz="0" w:space="0" w:color="auto"/>
        <w:left w:val="none" w:sz="0" w:space="0" w:color="auto"/>
        <w:bottom w:val="none" w:sz="0" w:space="0" w:color="auto"/>
        <w:right w:val="none" w:sz="0" w:space="0" w:color="auto"/>
      </w:divBdr>
    </w:div>
    <w:div w:id="1764760975">
      <w:bodyDiv w:val="1"/>
      <w:marLeft w:val="0"/>
      <w:marRight w:val="0"/>
      <w:marTop w:val="0"/>
      <w:marBottom w:val="0"/>
      <w:divBdr>
        <w:top w:val="none" w:sz="0" w:space="0" w:color="auto"/>
        <w:left w:val="none" w:sz="0" w:space="0" w:color="auto"/>
        <w:bottom w:val="none" w:sz="0" w:space="0" w:color="auto"/>
        <w:right w:val="none" w:sz="0" w:space="0" w:color="auto"/>
      </w:divBdr>
    </w:div>
    <w:div w:id="1765035036">
      <w:bodyDiv w:val="1"/>
      <w:marLeft w:val="0"/>
      <w:marRight w:val="0"/>
      <w:marTop w:val="0"/>
      <w:marBottom w:val="0"/>
      <w:divBdr>
        <w:top w:val="none" w:sz="0" w:space="0" w:color="auto"/>
        <w:left w:val="none" w:sz="0" w:space="0" w:color="auto"/>
        <w:bottom w:val="none" w:sz="0" w:space="0" w:color="auto"/>
        <w:right w:val="none" w:sz="0" w:space="0" w:color="auto"/>
      </w:divBdr>
    </w:div>
    <w:div w:id="1765802710">
      <w:bodyDiv w:val="1"/>
      <w:marLeft w:val="0"/>
      <w:marRight w:val="0"/>
      <w:marTop w:val="0"/>
      <w:marBottom w:val="0"/>
      <w:divBdr>
        <w:top w:val="none" w:sz="0" w:space="0" w:color="auto"/>
        <w:left w:val="none" w:sz="0" w:space="0" w:color="auto"/>
        <w:bottom w:val="none" w:sz="0" w:space="0" w:color="auto"/>
        <w:right w:val="none" w:sz="0" w:space="0" w:color="auto"/>
      </w:divBdr>
    </w:div>
    <w:div w:id="1766269824">
      <w:bodyDiv w:val="1"/>
      <w:marLeft w:val="0"/>
      <w:marRight w:val="0"/>
      <w:marTop w:val="0"/>
      <w:marBottom w:val="0"/>
      <w:divBdr>
        <w:top w:val="none" w:sz="0" w:space="0" w:color="auto"/>
        <w:left w:val="none" w:sz="0" w:space="0" w:color="auto"/>
        <w:bottom w:val="none" w:sz="0" w:space="0" w:color="auto"/>
        <w:right w:val="none" w:sz="0" w:space="0" w:color="auto"/>
      </w:divBdr>
    </w:div>
    <w:div w:id="1766805512">
      <w:bodyDiv w:val="1"/>
      <w:marLeft w:val="0"/>
      <w:marRight w:val="0"/>
      <w:marTop w:val="0"/>
      <w:marBottom w:val="0"/>
      <w:divBdr>
        <w:top w:val="none" w:sz="0" w:space="0" w:color="auto"/>
        <w:left w:val="none" w:sz="0" w:space="0" w:color="auto"/>
        <w:bottom w:val="none" w:sz="0" w:space="0" w:color="auto"/>
        <w:right w:val="none" w:sz="0" w:space="0" w:color="auto"/>
      </w:divBdr>
    </w:div>
    <w:div w:id="1767185730">
      <w:bodyDiv w:val="1"/>
      <w:marLeft w:val="0"/>
      <w:marRight w:val="0"/>
      <w:marTop w:val="0"/>
      <w:marBottom w:val="0"/>
      <w:divBdr>
        <w:top w:val="none" w:sz="0" w:space="0" w:color="auto"/>
        <w:left w:val="none" w:sz="0" w:space="0" w:color="auto"/>
        <w:bottom w:val="none" w:sz="0" w:space="0" w:color="auto"/>
        <w:right w:val="none" w:sz="0" w:space="0" w:color="auto"/>
      </w:divBdr>
    </w:div>
    <w:div w:id="1767964864">
      <w:bodyDiv w:val="1"/>
      <w:marLeft w:val="0"/>
      <w:marRight w:val="0"/>
      <w:marTop w:val="0"/>
      <w:marBottom w:val="0"/>
      <w:divBdr>
        <w:top w:val="none" w:sz="0" w:space="0" w:color="auto"/>
        <w:left w:val="none" w:sz="0" w:space="0" w:color="auto"/>
        <w:bottom w:val="none" w:sz="0" w:space="0" w:color="auto"/>
        <w:right w:val="none" w:sz="0" w:space="0" w:color="auto"/>
      </w:divBdr>
    </w:div>
    <w:div w:id="1767966502">
      <w:bodyDiv w:val="1"/>
      <w:marLeft w:val="0"/>
      <w:marRight w:val="0"/>
      <w:marTop w:val="0"/>
      <w:marBottom w:val="0"/>
      <w:divBdr>
        <w:top w:val="none" w:sz="0" w:space="0" w:color="auto"/>
        <w:left w:val="none" w:sz="0" w:space="0" w:color="auto"/>
        <w:bottom w:val="none" w:sz="0" w:space="0" w:color="auto"/>
        <w:right w:val="none" w:sz="0" w:space="0" w:color="auto"/>
      </w:divBdr>
    </w:div>
    <w:div w:id="1767966881">
      <w:bodyDiv w:val="1"/>
      <w:marLeft w:val="0"/>
      <w:marRight w:val="0"/>
      <w:marTop w:val="0"/>
      <w:marBottom w:val="0"/>
      <w:divBdr>
        <w:top w:val="none" w:sz="0" w:space="0" w:color="auto"/>
        <w:left w:val="none" w:sz="0" w:space="0" w:color="auto"/>
        <w:bottom w:val="none" w:sz="0" w:space="0" w:color="auto"/>
        <w:right w:val="none" w:sz="0" w:space="0" w:color="auto"/>
      </w:divBdr>
    </w:div>
    <w:div w:id="1768773311">
      <w:bodyDiv w:val="1"/>
      <w:marLeft w:val="0"/>
      <w:marRight w:val="0"/>
      <w:marTop w:val="0"/>
      <w:marBottom w:val="0"/>
      <w:divBdr>
        <w:top w:val="none" w:sz="0" w:space="0" w:color="auto"/>
        <w:left w:val="none" w:sz="0" w:space="0" w:color="auto"/>
        <w:bottom w:val="none" w:sz="0" w:space="0" w:color="auto"/>
        <w:right w:val="none" w:sz="0" w:space="0" w:color="auto"/>
      </w:divBdr>
    </w:div>
    <w:div w:id="1769615825">
      <w:bodyDiv w:val="1"/>
      <w:marLeft w:val="0"/>
      <w:marRight w:val="0"/>
      <w:marTop w:val="0"/>
      <w:marBottom w:val="0"/>
      <w:divBdr>
        <w:top w:val="none" w:sz="0" w:space="0" w:color="auto"/>
        <w:left w:val="none" w:sz="0" w:space="0" w:color="auto"/>
        <w:bottom w:val="none" w:sz="0" w:space="0" w:color="auto"/>
        <w:right w:val="none" w:sz="0" w:space="0" w:color="auto"/>
      </w:divBdr>
    </w:div>
    <w:div w:id="1769740514">
      <w:bodyDiv w:val="1"/>
      <w:marLeft w:val="0"/>
      <w:marRight w:val="0"/>
      <w:marTop w:val="0"/>
      <w:marBottom w:val="0"/>
      <w:divBdr>
        <w:top w:val="none" w:sz="0" w:space="0" w:color="auto"/>
        <w:left w:val="none" w:sz="0" w:space="0" w:color="auto"/>
        <w:bottom w:val="none" w:sz="0" w:space="0" w:color="auto"/>
        <w:right w:val="none" w:sz="0" w:space="0" w:color="auto"/>
      </w:divBdr>
    </w:div>
    <w:div w:id="1769815852">
      <w:bodyDiv w:val="1"/>
      <w:marLeft w:val="0"/>
      <w:marRight w:val="0"/>
      <w:marTop w:val="0"/>
      <w:marBottom w:val="0"/>
      <w:divBdr>
        <w:top w:val="none" w:sz="0" w:space="0" w:color="auto"/>
        <w:left w:val="none" w:sz="0" w:space="0" w:color="auto"/>
        <w:bottom w:val="none" w:sz="0" w:space="0" w:color="auto"/>
        <w:right w:val="none" w:sz="0" w:space="0" w:color="auto"/>
      </w:divBdr>
    </w:div>
    <w:div w:id="1769885311">
      <w:bodyDiv w:val="1"/>
      <w:marLeft w:val="0"/>
      <w:marRight w:val="0"/>
      <w:marTop w:val="0"/>
      <w:marBottom w:val="0"/>
      <w:divBdr>
        <w:top w:val="none" w:sz="0" w:space="0" w:color="auto"/>
        <w:left w:val="none" w:sz="0" w:space="0" w:color="auto"/>
        <w:bottom w:val="none" w:sz="0" w:space="0" w:color="auto"/>
        <w:right w:val="none" w:sz="0" w:space="0" w:color="auto"/>
      </w:divBdr>
    </w:div>
    <w:div w:id="1770464805">
      <w:bodyDiv w:val="1"/>
      <w:marLeft w:val="0"/>
      <w:marRight w:val="0"/>
      <w:marTop w:val="0"/>
      <w:marBottom w:val="0"/>
      <w:divBdr>
        <w:top w:val="none" w:sz="0" w:space="0" w:color="auto"/>
        <w:left w:val="none" w:sz="0" w:space="0" w:color="auto"/>
        <w:bottom w:val="none" w:sz="0" w:space="0" w:color="auto"/>
        <w:right w:val="none" w:sz="0" w:space="0" w:color="auto"/>
      </w:divBdr>
    </w:div>
    <w:div w:id="1771272453">
      <w:bodyDiv w:val="1"/>
      <w:marLeft w:val="0"/>
      <w:marRight w:val="0"/>
      <w:marTop w:val="0"/>
      <w:marBottom w:val="0"/>
      <w:divBdr>
        <w:top w:val="none" w:sz="0" w:space="0" w:color="auto"/>
        <w:left w:val="none" w:sz="0" w:space="0" w:color="auto"/>
        <w:bottom w:val="none" w:sz="0" w:space="0" w:color="auto"/>
        <w:right w:val="none" w:sz="0" w:space="0" w:color="auto"/>
      </w:divBdr>
    </w:div>
    <w:div w:id="1771776377">
      <w:bodyDiv w:val="1"/>
      <w:marLeft w:val="0"/>
      <w:marRight w:val="0"/>
      <w:marTop w:val="0"/>
      <w:marBottom w:val="0"/>
      <w:divBdr>
        <w:top w:val="none" w:sz="0" w:space="0" w:color="auto"/>
        <w:left w:val="none" w:sz="0" w:space="0" w:color="auto"/>
        <w:bottom w:val="none" w:sz="0" w:space="0" w:color="auto"/>
        <w:right w:val="none" w:sz="0" w:space="0" w:color="auto"/>
      </w:divBdr>
    </w:div>
    <w:div w:id="1772816041">
      <w:bodyDiv w:val="1"/>
      <w:marLeft w:val="0"/>
      <w:marRight w:val="0"/>
      <w:marTop w:val="0"/>
      <w:marBottom w:val="0"/>
      <w:divBdr>
        <w:top w:val="none" w:sz="0" w:space="0" w:color="auto"/>
        <w:left w:val="none" w:sz="0" w:space="0" w:color="auto"/>
        <w:bottom w:val="none" w:sz="0" w:space="0" w:color="auto"/>
        <w:right w:val="none" w:sz="0" w:space="0" w:color="auto"/>
      </w:divBdr>
    </w:div>
    <w:div w:id="1772821554">
      <w:bodyDiv w:val="1"/>
      <w:marLeft w:val="0"/>
      <w:marRight w:val="0"/>
      <w:marTop w:val="0"/>
      <w:marBottom w:val="0"/>
      <w:divBdr>
        <w:top w:val="none" w:sz="0" w:space="0" w:color="auto"/>
        <w:left w:val="none" w:sz="0" w:space="0" w:color="auto"/>
        <w:bottom w:val="none" w:sz="0" w:space="0" w:color="auto"/>
        <w:right w:val="none" w:sz="0" w:space="0" w:color="auto"/>
      </w:divBdr>
    </w:div>
    <w:div w:id="1774015663">
      <w:bodyDiv w:val="1"/>
      <w:marLeft w:val="0"/>
      <w:marRight w:val="0"/>
      <w:marTop w:val="0"/>
      <w:marBottom w:val="0"/>
      <w:divBdr>
        <w:top w:val="none" w:sz="0" w:space="0" w:color="auto"/>
        <w:left w:val="none" w:sz="0" w:space="0" w:color="auto"/>
        <w:bottom w:val="none" w:sz="0" w:space="0" w:color="auto"/>
        <w:right w:val="none" w:sz="0" w:space="0" w:color="auto"/>
      </w:divBdr>
    </w:div>
    <w:div w:id="1775174906">
      <w:bodyDiv w:val="1"/>
      <w:marLeft w:val="0"/>
      <w:marRight w:val="0"/>
      <w:marTop w:val="0"/>
      <w:marBottom w:val="0"/>
      <w:divBdr>
        <w:top w:val="none" w:sz="0" w:space="0" w:color="auto"/>
        <w:left w:val="none" w:sz="0" w:space="0" w:color="auto"/>
        <w:bottom w:val="none" w:sz="0" w:space="0" w:color="auto"/>
        <w:right w:val="none" w:sz="0" w:space="0" w:color="auto"/>
      </w:divBdr>
    </w:div>
    <w:div w:id="1775250876">
      <w:bodyDiv w:val="1"/>
      <w:marLeft w:val="0"/>
      <w:marRight w:val="0"/>
      <w:marTop w:val="0"/>
      <w:marBottom w:val="0"/>
      <w:divBdr>
        <w:top w:val="none" w:sz="0" w:space="0" w:color="auto"/>
        <w:left w:val="none" w:sz="0" w:space="0" w:color="auto"/>
        <w:bottom w:val="none" w:sz="0" w:space="0" w:color="auto"/>
        <w:right w:val="none" w:sz="0" w:space="0" w:color="auto"/>
      </w:divBdr>
    </w:div>
    <w:div w:id="1775440978">
      <w:bodyDiv w:val="1"/>
      <w:marLeft w:val="0"/>
      <w:marRight w:val="0"/>
      <w:marTop w:val="0"/>
      <w:marBottom w:val="0"/>
      <w:divBdr>
        <w:top w:val="none" w:sz="0" w:space="0" w:color="auto"/>
        <w:left w:val="none" w:sz="0" w:space="0" w:color="auto"/>
        <w:bottom w:val="none" w:sz="0" w:space="0" w:color="auto"/>
        <w:right w:val="none" w:sz="0" w:space="0" w:color="auto"/>
      </w:divBdr>
    </w:div>
    <w:div w:id="1775514453">
      <w:bodyDiv w:val="1"/>
      <w:marLeft w:val="0"/>
      <w:marRight w:val="0"/>
      <w:marTop w:val="0"/>
      <w:marBottom w:val="0"/>
      <w:divBdr>
        <w:top w:val="none" w:sz="0" w:space="0" w:color="auto"/>
        <w:left w:val="none" w:sz="0" w:space="0" w:color="auto"/>
        <w:bottom w:val="none" w:sz="0" w:space="0" w:color="auto"/>
        <w:right w:val="none" w:sz="0" w:space="0" w:color="auto"/>
      </w:divBdr>
    </w:div>
    <w:div w:id="1775587128">
      <w:bodyDiv w:val="1"/>
      <w:marLeft w:val="0"/>
      <w:marRight w:val="0"/>
      <w:marTop w:val="0"/>
      <w:marBottom w:val="0"/>
      <w:divBdr>
        <w:top w:val="none" w:sz="0" w:space="0" w:color="auto"/>
        <w:left w:val="none" w:sz="0" w:space="0" w:color="auto"/>
        <w:bottom w:val="none" w:sz="0" w:space="0" w:color="auto"/>
        <w:right w:val="none" w:sz="0" w:space="0" w:color="auto"/>
      </w:divBdr>
    </w:div>
    <w:div w:id="1775636880">
      <w:bodyDiv w:val="1"/>
      <w:marLeft w:val="0"/>
      <w:marRight w:val="0"/>
      <w:marTop w:val="0"/>
      <w:marBottom w:val="0"/>
      <w:divBdr>
        <w:top w:val="none" w:sz="0" w:space="0" w:color="auto"/>
        <w:left w:val="none" w:sz="0" w:space="0" w:color="auto"/>
        <w:bottom w:val="none" w:sz="0" w:space="0" w:color="auto"/>
        <w:right w:val="none" w:sz="0" w:space="0" w:color="auto"/>
      </w:divBdr>
    </w:div>
    <w:div w:id="1775900760">
      <w:bodyDiv w:val="1"/>
      <w:marLeft w:val="0"/>
      <w:marRight w:val="0"/>
      <w:marTop w:val="0"/>
      <w:marBottom w:val="0"/>
      <w:divBdr>
        <w:top w:val="none" w:sz="0" w:space="0" w:color="auto"/>
        <w:left w:val="none" w:sz="0" w:space="0" w:color="auto"/>
        <w:bottom w:val="none" w:sz="0" w:space="0" w:color="auto"/>
        <w:right w:val="none" w:sz="0" w:space="0" w:color="auto"/>
      </w:divBdr>
    </w:div>
    <w:div w:id="1776365855">
      <w:bodyDiv w:val="1"/>
      <w:marLeft w:val="0"/>
      <w:marRight w:val="0"/>
      <w:marTop w:val="0"/>
      <w:marBottom w:val="0"/>
      <w:divBdr>
        <w:top w:val="none" w:sz="0" w:space="0" w:color="auto"/>
        <w:left w:val="none" w:sz="0" w:space="0" w:color="auto"/>
        <w:bottom w:val="none" w:sz="0" w:space="0" w:color="auto"/>
        <w:right w:val="none" w:sz="0" w:space="0" w:color="auto"/>
      </w:divBdr>
    </w:div>
    <w:div w:id="1776634928">
      <w:bodyDiv w:val="1"/>
      <w:marLeft w:val="0"/>
      <w:marRight w:val="0"/>
      <w:marTop w:val="0"/>
      <w:marBottom w:val="0"/>
      <w:divBdr>
        <w:top w:val="none" w:sz="0" w:space="0" w:color="auto"/>
        <w:left w:val="none" w:sz="0" w:space="0" w:color="auto"/>
        <w:bottom w:val="none" w:sz="0" w:space="0" w:color="auto"/>
        <w:right w:val="none" w:sz="0" w:space="0" w:color="auto"/>
      </w:divBdr>
    </w:div>
    <w:div w:id="1777170453">
      <w:bodyDiv w:val="1"/>
      <w:marLeft w:val="0"/>
      <w:marRight w:val="0"/>
      <w:marTop w:val="0"/>
      <w:marBottom w:val="0"/>
      <w:divBdr>
        <w:top w:val="none" w:sz="0" w:space="0" w:color="auto"/>
        <w:left w:val="none" w:sz="0" w:space="0" w:color="auto"/>
        <w:bottom w:val="none" w:sz="0" w:space="0" w:color="auto"/>
        <w:right w:val="none" w:sz="0" w:space="0" w:color="auto"/>
      </w:divBdr>
    </w:div>
    <w:div w:id="1777213042">
      <w:bodyDiv w:val="1"/>
      <w:marLeft w:val="0"/>
      <w:marRight w:val="0"/>
      <w:marTop w:val="0"/>
      <w:marBottom w:val="0"/>
      <w:divBdr>
        <w:top w:val="none" w:sz="0" w:space="0" w:color="auto"/>
        <w:left w:val="none" w:sz="0" w:space="0" w:color="auto"/>
        <w:bottom w:val="none" w:sz="0" w:space="0" w:color="auto"/>
        <w:right w:val="none" w:sz="0" w:space="0" w:color="auto"/>
      </w:divBdr>
    </w:div>
    <w:div w:id="1777483299">
      <w:bodyDiv w:val="1"/>
      <w:marLeft w:val="0"/>
      <w:marRight w:val="0"/>
      <w:marTop w:val="0"/>
      <w:marBottom w:val="0"/>
      <w:divBdr>
        <w:top w:val="none" w:sz="0" w:space="0" w:color="auto"/>
        <w:left w:val="none" w:sz="0" w:space="0" w:color="auto"/>
        <w:bottom w:val="none" w:sz="0" w:space="0" w:color="auto"/>
        <w:right w:val="none" w:sz="0" w:space="0" w:color="auto"/>
      </w:divBdr>
    </w:div>
    <w:div w:id="1777825310">
      <w:bodyDiv w:val="1"/>
      <w:marLeft w:val="0"/>
      <w:marRight w:val="0"/>
      <w:marTop w:val="0"/>
      <w:marBottom w:val="0"/>
      <w:divBdr>
        <w:top w:val="none" w:sz="0" w:space="0" w:color="auto"/>
        <w:left w:val="none" w:sz="0" w:space="0" w:color="auto"/>
        <w:bottom w:val="none" w:sz="0" w:space="0" w:color="auto"/>
        <w:right w:val="none" w:sz="0" w:space="0" w:color="auto"/>
      </w:divBdr>
    </w:div>
    <w:div w:id="1778141175">
      <w:bodyDiv w:val="1"/>
      <w:marLeft w:val="0"/>
      <w:marRight w:val="0"/>
      <w:marTop w:val="0"/>
      <w:marBottom w:val="0"/>
      <w:divBdr>
        <w:top w:val="none" w:sz="0" w:space="0" w:color="auto"/>
        <w:left w:val="none" w:sz="0" w:space="0" w:color="auto"/>
        <w:bottom w:val="none" w:sz="0" w:space="0" w:color="auto"/>
        <w:right w:val="none" w:sz="0" w:space="0" w:color="auto"/>
      </w:divBdr>
    </w:div>
    <w:div w:id="1778211303">
      <w:bodyDiv w:val="1"/>
      <w:marLeft w:val="0"/>
      <w:marRight w:val="0"/>
      <w:marTop w:val="0"/>
      <w:marBottom w:val="0"/>
      <w:divBdr>
        <w:top w:val="none" w:sz="0" w:space="0" w:color="auto"/>
        <w:left w:val="none" w:sz="0" w:space="0" w:color="auto"/>
        <w:bottom w:val="none" w:sz="0" w:space="0" w:color="auto"/>
        <w:right w:val="none" w:sz="0" w:space="0" w:color="auto"/>
      </w:divBdr>
    </w:div>
    <w:div w:id="1778215045">
      <w:bodyDiv w:val="1"/>
      <w:marLeft w:val="0"/>
      <w:marRight w:val="0"/>
      <w:marTop w:val="0"/>
      <w:marBottom w:val="0"/>
      <w:divBdr>
        <w:top w:val="none" w:sz="0" w:space="0" w:color="auto"/>
        <w:left w:val="none" w:sz="0" w:space="0" w:color="auto"/>
        <w:bottom w:val="none" w:sz="0" w:space="0" w:color="auto"/>
        <w:right w:val="none" w:sz="0" w:space="0" w:color="auto"/>
      </w:divBdr>
    </w:div>
    <w:div w:id="1778284362">
      <w:bodyDiv w:val="1"/>
      <w:marLeft w:val="0"/>
      <w:marRight w:val="0"/>
      <w:marTop w:val="0"/>
      <w:marBottom w:val="0"/>
      <w:divBdr>
        <w:top w:val="none" w:sz="0" w:space="0" w:color="auto"/>
        <w:left w:val="none" w:sz="0" w:space="0" w:color="auto"/>
        <w:bottom w:val="none" w:sz="0" w:space="0" w:color="auto"/>
        <w:right w:val="none" w:sz="0" w:space="0" w:color="auto"/>
      </w:divBdr>
    </w:div>
    <w:div w:id="1778675687">
      <w:bodyDiv w:val="1"/>
      <w:marLeft w:val="0"/>
      <w:marRight w:val="0"/>
      <w:marTop w:val="0"/>
      <w:marBottom w:val="0"/>
      <w:divBdr>
        <w:top w:val="none" w:sz="0" w:space="0" w:color="auto"/>
        <w:left w:val="none" w:sz="0" w:space="0" w:color="auto"/>
        <w:bottom w:val="none" w:sz="0" w:space="0" w:color="auto"/>
        <w:right w:val="none" w:sz="0" w:space="0" w:color="auto"/>
      </w:divBdr>
    </w:div>
    <w:div w:id="1778910011">
      <w:bodyDiv w:val="1"/>
      <w:marLeft w:val="0"/>
      <w:marRight w:val="0"/>
      <w:marTop w:val="0"/>
      <w:marBottom w:val="0"/>
      <w:divBdr>
        <w:top w:val="none" w:sz="0" w:space="0" w:color="auto"/>
        <w:left w:val="none" w:sz="0" w:space="0" w:color="auto"/>
        <w:bottom w:val="none" w:sz="0" w:space="0" w:color="auto"/>
        <w:right w:val="none" w:sz="0" w:space="0" w:color="auto"/>
      </w:divBdr>
    </w:div>
    <w:div w:id="1779058549">
      <w:bodyDiv w:val="1"/>
      <w:marLeft w:val="0"/>
      <w:marRight w:val="0"/>
      <w:marTop w:val="0"/>
      <w:marBottom w:val="0"/>
      <w:divBdr>
        <w:top w:val="none" w:sz="0" w:space="0" w:color="auto"/>
        <w:left w:val="none" w:sz="0" w:space="0" w:color="auto"/>
        <w:bottom w:val="none" w:sz="0" w:space="0" w:color="auto"/>
        <w:right w:val="none" w:sz="0" w:space="0" w:color="auto"/>
      </w:divBdr>
    </w:div>
    <w:div w:id="1779638790">
      <w:bodyDiv w:val="1"/>
      <w:marLeft w:val="0"/>
      <w:marRight w:val="0"/>
      <w:marTop w:val="0"/>
      <w:marBottom w:val="0"/>
      <w:divBdr>
        <w:top w:val="none" w:sz="0" w:space="0" w:color="auto"/>
        <w:left w:val="none" w:sz="0" w:space="0" w:color="auto"/>
        <w:bottom w:val="none" w:sz="0" w:space="0" w:color="auto"/>
        <w:right w:val="none" w:sz="0" w:space="0" w:color="auto"/>
      </w:divBdr>
    </w:div>
    <w:div w:id="1780222135">
      <w:bodyDiv w:val="1"/>
      <w:marLeft w:val="0"/>
      <w:marRight w:val="0"/>
      <w:marTop w:val="0"/>
      <w:marBottom w:val="0"/>
      <w:divBdr>
        <w:top w:val="none" w:sz="0" w:space="0" w:color="auto"/>
        <w:left w:val="none" w:sz="0" w:space="0" w:color="auto"/>
        <w:bottom w:val="none" w:sz="0" w:space="0" w:color="auto"/>
        <w:right w:val="none" w:sz="0" w:space="0" w:color="auto"/>
      </w:divBdr>
    </w:div>
    <w:div w:id="1781366405">
      <w:bodyDiv w:val="1"/>
      <w:marLeft w:val="0"/>
      <w:marRight w:val="0"/>
      <w:marTop w:val="0"/>
      <w:marBottom w:val="0"/>
      <w:divBdr>
        <w:top w:val="none" w:sz="0" w:space="0" w:color="auto"/>
        <w:left w:val="none" w:sz="0" w:space="0" w:color="auto"/>
        <w:bottom w:val="none" w:sz="0" w:space="0" w:color="auto"/>
        <w:right w:val="none" w:sz="0" w:space="0" w:color="auto"/>
      </w:divBdr>
    </w:div>
    <w:div w:id="1782529192">
      <w:bodyDiv w:val="1"/>
      <w:marLeft w:val="0"/>
      <w:marRight w:val="0"/>
      <w:marTop w:val="0"/>
      <w:marBottom w:val="0"/>
      <w:divBdr>
        <w:top w:val="none" w:sz="0" w:space="0" w:color="auto"/>
        <w:left w:val="none" w:sz="0" w:space="0" w:color="auto"/>
        <w:bottom w:val="none" w:sz="0" w:space="0" w:color="auto"/>
        <w:right w:val="none" w:sz="0" w:space="0" w:color="auto"/>
      </w:divBdr>
    </w:div>
    <w:div w:id="1783764424">
      <w:bodyDiv w:val="1"/>
      <w:marLeft w:val="0"/>
      <w:marRight w:val="0"/>
      <w:marTop w:val="0"/>
      <w:marBottom w:val="0"/>
      <w:divBdr>
        <w:top w:val="none" w:sz="0" w:space="0" w:color="auto"/>
        <w:left w:val="none" w:sz="0" w:space="0" w:color="auto"/>
        <w:bottom w:val="none" w:sz="0" w:space="0" w:color="auto"/>
        <w:right w:val="none" w:sz="0" w:space="0" w:color="auto"/>
      </w:divBdr>
    </w:div>
    <w:div w:id="1784031363">
      <w:bodyDiv w:val="1"/>
      <w:marLeft w:val="0"/>
      <w:marRight w:val="0"/>
      <w:marTop w:val="0"/>
      <w:marBottom w:val="0"/>
      <w:divBdr>
        <w:top w:val="none" w:sz="0" w:space="0" w:color="auto"/>
        <w:left w:val="none" w:sz="0" w:space="0" w:color="auto"/>
        <w:bottom w:val="none" w:sz="0" w:space="0" w:color="auto"/>
        <w:right w:val="none" w:sz="0" w:space="0" w:color="auto"/>
      </w:divBdr>
    </w:div>
    <w:div w:id="1784181600">
      <w:bodyDiv w:val="1"/>
      <w:marLeft w:val="0"/>
      <w:marRight w:val="0"/>
      <w:marTop w:val="0"/>
      <w:marBottom w:val="0"/>
      <w:divBdr>
        <w:top w:val="none" w:sz="0" w:space="0" w:color="auto"/>
        <w:left w:val="none" w:sz="0" w:space="0" w:color="auto"/>
        <w:bottom w:val="none" w:sz="0" w:space="0" w:color="auto"/>
        <w:right w:val="none" w:sz="0" w:space="0" w:color="auto"/>
      </w:divBdr>
    </w:div>
    <w:div w:id="1784183105">
      <w:bodyDiv w:val="1"/>
      <w:marLeft w:val="0"/>
      <w:marRight w:val="0"/>
      <w:marTop w:val="0"/>
      <w:marBottom w:val="0"/>
      <w:divBdr>
        <w:top w:val="none" w:sz="0" w:space="0" w:color="auto"/>
        <w:left w:val="none" w:sz="0" w:space="0" w:color="auto"/>
        <w:bottom w:val="none" w:sz="0" w:space="0" w:color="auto"/>
        <w:right w:val="none" w:sz="0" w:space="0" w:color="auto"/>
      </w:divBdr>
    </w:div>
    <w:div w:id="1785928743">
      <w:bodyDiv w:val="1"/>
      <w:marLeft w:val="0"/>
      <w:marRight w:val="0"/>
      <w:marTop w:val="0"/>
      <w:marBottom w:val="0"/>
      <w:divBdr>
        <w:top w:val="none" w:sz="0" w:space="0" w:color="auto"/>
        <w:left w:val="none" w:sz="0" w:space="0" w:color="auto"/>
        <w:bottom w:val="none" w:sz="0" w:space="0" w:color="auto"/>
        <w:right w:val="none" w:sz="0" w:space="0" w:color="auto"/>
      </w:divBdr>
    </w:div>
    <w:div w:id="1785999576">
      <w:bodyDiv w:val="1"/>
      <w:marLeft w:val="0"/>
      <w:marRight w:val="0"/>
      <w:marTop w:val="0"/>
      <w:marBottom w:val="0"/>
      <w:divBdr>
        <w:top w:val="none" w:sz="0" w:space="0" w:color="auto"/>
        <w:left w:val="none" w:sz="0" w:space="0" w:color="auto"/>
        <w:bottom w:val="none" w:sz="0" w:space="0" w:color="auto"/>
        <w:right w:val="none" w:sz="0" w:space="0" w:color="auto"/>
      </w:divBdr>
    </w:div>
    <w:div w:id="1788425352">
      <w:bodyDiv w:val="1"/>
      <w:marLeft w:val="0"/>
      <w:marRight w:val="0"/>
      <w:marTop w:val="0"/>
      <w:marBottom w:val="0"/>
      <w:divBdr>
        <w:top w:val="none" w:sz="0" w:space="0" w:color="auto"/>
        <w:left w:val="none" w:sz="0" w:space="0" w:color="auto"/>
        <w:bottom w:val="none" w:sz="0" w:space="0" w:color="auto"/>
        <w:right w:val="none" w:sz="0" w:space="0" w:color="auto"/>
      </w:divBdr>
    </w:div>
    <w:div w:id="1788507701">
      <w:bodyDiv w:val="1"/>
      <w:marLeft w:val="0"/>
      <w:marRight w:val="0"/>
      <w:marTop w:val="0"/>
      <w:marBottom w:val="0"/>
      <w:divBdr>
        <w:top w:val="none" w:sz="0" w:space="0" w:color="auto"/>
        <w:left w:val="none" w:sz="0" w:space="0" w:color="auto"/>
        <w:bottom w:val="none" w:sz="0" w:space="0" w:color="auto"/>
        <w:right w:val="none" w:sz="0" w:space="0" w:color="auto"/>
      </w:divBdr>
    </w:div>
    <w:div w:id="1788573701">
      <w:bodyDiv w:val="1"/>
      <w:marLeft w:val="0"/>
      <w:marRight w:val="0"/>
      <w:marTop w:val="0"/>
      <w:marBottom w:val="0"/>
      <w:divBdr>
        <w:top w:val="none" w:sz="0" w:space="0" w:color="auto"/>
        <w:left w:val="none" w:sz="0" w:space="0" w:color="auto"/>
        <w:bottom w:val="none" w:sz="0" w:space="0" w:color="auto"/>
        <w:right w:val="none" w:sz="0" w:space="0" w:color="auto"/>
      </w:divBdr>
    </w:div>
    <w:div w:id="1788892634">
      <w:bodyDiv w:val="1"/>
      <w:marLeft w:val="0"/>
      <w:marRight w:val="0"/>
      <w:marTop w:val="0"/>
      <w:marBottom w:val="0"/>
      <w:divBdr>
        <w:top w:val="none" w:sz="0" w:space="0" w:color="auto"/>
        <w:left w:val="none" w:sz="0" w:space="0" w:color="auto"/>
        <w:bottom w:val="none" w:sz="0" w:space="0" w:color="auto"/>
        <w:right w:val="none" w:sz="0" w:space="0" w:color="auto"/>
      </w:divBdr>
    </w:div>
    <w:div w:id="1789080143">
      <w:bodyDiv w:val="1"/>
      <w:marLeft w:val="0"/>
      <w:marRight w:val="0"/>
      <w:marTop w:val="0"/>
      <w:marBottom w:val="0"/>
      <w:divBdr>
        <w:top w:val="none" w:sz="0" w:space="0" w:color="auto"/>
        <w:left w:val="none" w:sz="0" w:space="0" w:color="auto"/>
        <w:bottom w:val="none" w:sz="0" w:space="0" w:color="auto"/>
        <w:right w:val="none" w:sz="0" w:space="0" w:color="auto"/>
      </w:divBdr>
    </w:div>
    <w:div w:id="1790054337">
      <w:bodyDiv w:val="1"/>
      <w:marLeft w:val="0"/>
      <w:marRight w:val="0"/>
      <w:marTop w:val="0"/>
      <w:marBottom w:val="0"/>
      <w:divBdr>
        <w:top w:val="none" w:sz="0" w:space="0" w:color="auto"/>
        <w:left w:val="none" w:sz="0" w:space="0" w:color="auto"/>
        <w:bottom w:val="none" w:sz="0" w:space="0" w:color="auto"/>
        <w:right w:val="none" w:sz="0" w:space="0" w:color="auto"/>
      </w:divBdr>
    </w:div>
    <w:div w:id="1790082378">
      <w:bodyDiv w:val="1"/>
      <w:marLeft w:val="0"/>
      <w:marRight w:val="0"/>
      <w:marTop w:val="0"/>
      <w:marBottom w:val="0"/>
      <w:divBdr>
        <w:top w:val="none" w:sz="0" w:space="0" w:color="auto"/>
        <w:left w:val="none" w:sz="0" w:space="0" w:color="auto"/>
        <w:bottom w:val="none" w:sz="0" w:space="0" w:color="auto"/>
        <w:right w:val="none" w:sz="0" w:space="0" w:color="auto"/>
      </w:divBdr>
    </w:div>
    <w:div w:id="1790322997">
      <w:bodyDiv w:val="1"/>
      <w:marLeft w:val="0"/>
      <w:marRight w:val="0"/>
      <w:marTop w:val="0"/>
      <w:marBottom w:val="0"/>
      <w:divBdr>
        <w:top w:val="none" w:sz="0" w:space="0" w:color="auto"/>
        <w:left w:val="none" w:sz="0" w:space="0" w:color="auto"/>
        <w:bottom w:val="none" w:sz="0" w:space="0" w:color="auto"/>
        <w:right w:val="none" w:sz="0" w:space="0" w:color="auto"/>
      </w:divBdr>
    </w:div>
    <w:div w:id="1790784837">
      <w:bodyDiv w:val="1"/>
      <w:marLeft w:val="0"/>
      <w:marRight w:val="0"/>
      <w:marTop w:val="0"/>
      <w:marBottom w:val="0"/>
      <w:divBdr>
        <w:top w:val="none" w:sz="0" w:space="0" w:color="auto"/>
        <w:left w:val="none" w:sz="0" w:space="0" w:color="auto"/>
        <w:bottom w:val="none" w:sz="0" w:space="0" w:color="auto"/>
        <w:right w:val="none" w:sz="0" w:space="0" w:color="auto"/>
      </w:divBdr>
    </w:div>
    <w:div w:id="1790858534">
      <w:bodyDiv w:val="1"/>
      <w:marLeft w:val="0"/>
      <w:marRight w:val="0"/>
      <w:marTop w:val="0"/>
      <w:marBottom w:val="0"/>
      <w:divBdr>
        <w:top w:val="none" w:sz="0" w:space="0" w:color="auto"/>
        <w:left w:val="none" w:sz="0" w:space="0" w:color="auto"/>
        <w:bottom w:val="none" w:sz="0" w:space="0" w:color="auto"/>
        <w:right w:val="none" w:sz="0" w:space="0" w:color="auto"/>
      </w:divBdr>
    </w:div>
    <w:div w:id="1791852337">
      <w:bodyDiv w:val="1"/>
      <w:marLeft w:val="0"/>
      <w:marRight w:val="0"/>
      <w:marTop w:val="0"/>
      <w:marBottom w:val="0"/>
      <w:divBdr>
        <w:top w:val="none" w:sz="0" w:space="0" w:color="auto"/>
        <w:left w:val="none" w:sz="0" w:space="0" w:color="auto"/>
        <w:bottom w:val="none" w:sz="0" w:space="0" w:color="auto"/>
        <w:right w:val="none" w:sz="0" w:space="0" w:color="auto"/>
      </w:divBdr>
    </w:div>
    <w:div w:id="1792552852">
      <w:bodyDiv w:val="1"/>
      <w:marLeft w:val="0"/>
      <w:marRight w:val="0"/>
      <w:marTop w:val="0"/>
      <w:marBottom w:val="0"/>
      <w:divBdr>
        <w:top w:val="none" w:sz="0" w:space="0" w:color="auto"/>
        <w:left w:val="none" w:sz="0" w:space="0" w:color="auto"/>
        <w:bottom w:val="none" w:sz="0" w:space="0" w:color="auto"/>
        <w:right w:val="none" w:sz="0" w:space="0" w:color="auto"/>
      </w:divBdr>
    </w:div>
    <w:div w:id="1793014254">
      <w:bodyDiv w:val="1"/>
      <w:marLeft w:val="0"/>
      <w:marRight w:val="0"/>
      <w:marTop w:val="0"/>
      <w:marBottom w:val="0"/>
      <w:divBdr>
        <w:top w:val="none" w:sz="0" w:space="0" w:color="auto"/>
        <w:left w:val="none" w:sz="0" w:space="0" w:color="auto"/>
        <w:bottom w:val="none" w:sz="0" w:space="0" w:color="auto"/>
        <w:right w:val="none" w:sz="0" w:space="0" w:color="auto"/>
      </w:divBdr>
    </w:div>
    <w:div w:id="1793136601">
      <w:bodyDiv w:val="1"/>
      <w:marLeft w:val="0"/>
      <w:marRight w:val="0"/>
      <w:marTop w:val="0"/>
      <w:marBottom w:val="0"/>
      <w:divBdr>
        <w:top w:val="none" w:sz="0" w:space="0" w:color="auto"/>
        <w:left w:val="none" w:sz="0" w:space="0" w:color="auto"/>
        <w:bottom w:val="none" w:sz="0" w:space="0" w:color="auto"/>
        <w:right w:val="none" w:sz="0" w:space="0" w:color="auto"/>
      </w:divBdr>
    </w:div>
    <w:div w:id="1793746616">
      <w:bodyDiv w:val="1"/>
      <w:marLeft w:val="0"/>
      <w:marRight w:val="0"/>
      <w:marTop w:val="0"/>
      <w:marBottom w:val="0"/>
      <w:divBdr>
        <w:top w:val="none" w:sz="0" w:space="0" w:color="auto"/>
        <w:left w:val="none" w:sz="0" w:space="0" w:color="auto"/>
        <w:bottom w:val="none" w:sz="0" w:space="0" w:color="auto"/>
        <w:right w:val="none" w:sz="0" w:space="0" w:color="auto"/>
      </w:divBdr>
    </w:div>
    <w:div w:id="1795364726">
      <w:bodyDiv w:val="1"/>
      <w:marLeft w:val="0"/>
      <w:marRight w:val="0"/>
      <w:marTop w:val="0"/>
      <w:marBottom w:val="0"/>
      <w:divBdr>
        <w:top w:val="none" w:sz="0" w:space="0" w:color="auto"/>
        <w:left w:val="none" w:sz="0" w:space="0" w:color="auto"/>
        <w:bottom w:val="none" w:sz="0" w:space="0" w:color="auto"/>
        <w:right w:val="none" w:sz="0" w:space="0" w:color="auto"/>
      </w:divBdr>
    </w:div>
    <w:div w:id="1796095431">
      <w:bodyDiv w:val="1"/>
      <w:marLeft w:val="0"/>
      <w:marRight w:val="0"/>
      <w:marTop w:val="0"/>
      <w:marBottom w:val="0"/>
      <w:divBdr>
        <w:top w:val="none" w:sz="0" w:space="0" w:color="auto"/>
        <w:left w:val="none" w:sz="0" w:space="0" w:color="auto"/>
        <w:bottom w:val="none" w:sz="0" w:space="0" w:color="auto"/>
        <w:right w:val="none" w:sz="0" w:space="0" w:color="auto"/>
      </w:divBdr>
    </w:div>
    <w:div w:id="1796413570">
      <w:bodyDiv w:val="1"/>
      <w:marLeft w:val="0"/>
      <w:marRight w:val="0"/>
      <w:marTop w:val="0"/>
      <w:marBottom w:val="0"/>
      <w:divBdr>
        <w:top w:val="none" w:sz="0" w:space="0" w:color="auto"/>
        <w:left w:val="none" w:sz="0" w:space="0" w:color="auto"/>
        <w:bottom w:val="none" w:sz="0" w:space="0" w:color="auto"/>
        <w:right w:val="none" w:sz="0" w:space="0" w:color="auto"/>
      </w:divBdr>
    </w:div>
    <w:div w:id="1796874327">
      <w:bodyDiv w:val="1"/>
      <w:marLeft w:val="0"/>
      <w:marRight w:val="0"/>
      <w:marTop w:val="0"/>
      <w:marBottom w:val="0"/>
      <w:divBdr>
        <w:top w:val="none" w:sz="0" w:space="0" w:color="auto"/>
        <w:left w:val="none" w:sz="0" w:space="0" w:color="auto"/>
        <w:bottom w:val="none" w:sz="0" w:space="0" w:color="auto"/>
        <w:right w:val="none" w:sz="0" w:space="0" w:color="auto"/>
      </w:divBdr>
    </w:div>
    <w:div w:id="1797406037">
      <w:bodyDiv w:val="1"/>
      <w:marLeft w:val="0"/>
      <w:marRight w:val="0"/>
      <w:marTop w:val="0"/>
      <w:marBottom w:val="0"/>
      <w:divBdr>
        <w:top w:val="none" w:sz="0" w:space="0" w:color="auto"/>
        <w:left w:val="none" w:sz="0" w:space="0" w:color="auto"/>
        <w:bottom w:val="none" w:sz="0" w:space="0" w:color="auto"/>
        <w:right w:val="none" w:sz="0" w:space="0" w:color="auto"/>
      </w:divBdr>
    </w:div>
    <w:div w:id="1797601406">
      <w:bodyDiv w:val="1"/>
      <w:marLeft w:val="0"/>
      <w:marRight w:val="0"/>
      <w:marTop w:val="0"/>
      <w:marBottom w:val="0"/>
      <w:divBdr>
        <w:top w:val="none" w:sz="0" w:space="0" w:color="auto"/>
        <w:left w:val="none" w:sz="0" w:space="0" w:color="auto"/>
        <w:bottom w:val="none" w:sz="0" w:space="0" w:color="auto"/>
        <w:right w:val="none" w:sz="0" w:space="0" w:color="auto"/>
      </w:divBdr>
    </w:div>
    <w:div w:id="1798176856">
      <w:bodyDiv w:val="1"/>
      <w:marLeft w:val="0"/>
      <w:marRight w:val="0"/>
      <w:marTop w:val="0"/>
      <w:marBottom w:val="0"/>
      <w:divBdr>
        <w:top w:val="none" w:sz="0" w:space="0" w:color="auto"/>
        <w:left w:val="none" w:sz="0" w:space="0" w:color="auto"/>
        <w:bottom w:val="none" w:sz="0" w:space="0" w:color="auto"/>
        <w:right w:val="none" w:sz="0" w:space="0" w:color="auto"/>
      </w:divBdr>
    </w:div>
    <w:div w:id="1798379578">
      <w:bodyDiv w:val="1"/>
      <w:marLeft w:val="0"/>
      <w:marRight w:val="0"/>
      <w:marTop w:val="0"/>
      <w:marBottom w:val="0"/>
      <w:divBdr>
        <w:top w:val="none" w:sz="0" w:space="0" w:color="auto"/>
        <w:left w:val="none" w:sz="0" w:space="0" w:color="auto"/>
        <w:bottom w:val="none" w:sz="0" w:space="0" w:color="auto"/>
        <w:right w:val="none" w:sz="0" w:space="0" w:color="auto"/>
      </w:divBdr>
    </w:div>
    <w:div w:id="1798790862">
      <w:bodyDiv w:val="1"/>
      <w:marLeft w:val="0"/>
      <w:marRight w:val="0"/>
      <w:marTop w:val="0"/>
      <w:marBottom w:val="0"/>
      <w:divBdr>
        <w:top w:val="none" w:sz="0" w:space="0" w:color="auto"/>
        <w:left w:val="none" w:sz="0" w:space="0" w:color="auto"/>
        <w:bottom w:val="none" w:sz="0" w:space="0" w:color="auto"/>
        <w:right w:val="none" w:sz="0" w:space="0" w:color="auto"/>
      </w:divBdr>
    </w:div>
    <w:div w:id="1800103572">
      <w:bodyDiv w:val="1"/>
      <w:marLeft w:val="0"/>
      <w:marRight w:val="0"/>
      <w:marTop w:val="0"/>
      <w:marBottom w:val="0"/>
      <w:divBdr>
        <w:top w:val="none" w:sz="0" w:space="0" w:color="auto"/>
        <w:left w:val="none" w:sz="0" w:space="0" w:color="auto"/>
        <w:bottom w:val="none" w:sz="0" w:space="0" w:color="auto"/>
        <w:right w:val="none" w:sz="0" w:space="0" w:color="auto"/>
      </w:divBdr>
    </w:div>
    <w:div w:id="1801337966">
      <w:bodyDiv w:val="1"/>
      <w:marLeft w:val="0"/>
      <w:marRight w:val="0"/>
      <w:marTop w:val="0"/>
      <w:marBottom w:val="0"/>
      <w:divBdr>
        <w:top w:val="none" w:sz="0" w:space="0" w:color="auto"/>
        <w:left w:val="none" w:sz="0" w:space="0" w:color="auto"/>
        <w:bottom w:val="none" w:sz="0" w:space="0" w:color="auto"/>
        <w:right w:val="none" w:sz="0" w:space="0" w:color="auto"/>
      </w:divBdr>
    </w:div>
    <w:div w:id="1801799449">
      <w:bodyDiv w:val="1"/>
      <w:marLeft w:val="0"/>
      <w:marRight w:val="0"/>
      <w:marTop w:val="0"/>
      <w:marBottom w:val="0"/>
      <w:divBdr>
        <w:top w:val="none" w:sz="0" w:space="0" w:color="auto"/>
        <w:left w:val="none" w:sz="0" w:space="0" w:color="auto"/>
        <w:bottom w:val="none" w:sz="0" w:space="0" w:color="auto"/>
        <w:right w:val="none" w:sz="0" w:space="0" w:color="auto"/>
      </w:divBdr>
    </w:div>
    <w:div w:id="1801992232">
      <w:bodyDiv w:val="1"/>
      <w:marLeft w:val="0"/>
      <w:marRight w:val="0"/>
      <w:marTop w:val="0"/>
      <w:marBottom w:val="0"/>
      <w:divBdr>
        <w:top w:val="none" w:sz="0" w:space="0" w:color="auto"/>
        <w:left w:val="none" w:sz="0" w:space="0" w:color="auto"/>
        <w:bottom w:val="none" w:sz="0" w:space="0" w:color="auto"/>
        <w:right w:val="none" w:sz="0" w:space="0" w:color="auto"/>
      </w:divBdr>
    </w:div>
    <w:div w:id="1802185272">
      <w:bodyDiv w:val="1"/>
      <w:marLeft w:val="0"/>
      <w:marRight w:val="0"/>
      <w:marTop w:val="0"/>
      <w:marBottom w:val="0"/>
      <w:divBdr>
        <w:top w:val="none" w:sz="0" w:space="0" w:color="auto"/>
        <w:left w:val="none" w:sz="0" w:space="0" w:color="auto"/>
        <w:bottom w:val="none" w:sz="0" w:space="0" w:color="auto"/>
        <w:right w:val="none" w:sz="0" w:space="0" w:color="auto"/>
      </w:divBdr>
    </w:div>
    <w:div w:id="1802386131">
      <w:bodyDiv w:val="1"/>
      <w:marLeft w:val="0"/>
      <w:marRight w:val="0"/>
      <w:marTop w:val="0"/>
      <w:marBottom w:val="0"/>
      <w:divBdr>
        <w:top w:val="none" w:sz="0" w:space="0" w:color="auto"/>
        <w:left w:val="none" w:sz="0" w:space="0" w:color="auto"/>
        <w:bottom w:val="none" w:sz="0" w:space="0" w:color="auto"/>
        <w:right w:val="none" w:sz="0" w:space="0" w:color="auto"/>
      </w:divBdr>
    </w:div>
    <w:div w:id="1803384889">
      <w:bodyDiv w:val="1"/>
      <w:marLeft w:val="0"/>
      <w:marRight w:val="0"/>
      <w:marTop w:val="0"/>
      <w:marBottom w:val="0"/>
      <w:divBdr>
        <w:top w:val="none" w:sz="0" w:space="0" w:color="auto"/>
        <w:left w:val="none" w:sz="0" w:space="0" w:color="auto"/>
        <w:bottom w:val="none" w:sz="0" w:space="0" w:color="auto"/>
        <w:right w:val="none" w:sz="0" w:space="0" w:color="auto"/>
      </w:divBdr>
    </w:div>
    <w:div w:id="1804076280">
      <w:bodyDiv w:val="1"/>
      <w:marLeft w:val="0"/>
      <w:marRight w:val="0"/>
      <w:marTop w:val="0"/>
      <w:marBottom w:val="0"/>
      <w:divBdr>
        <w:top w:val="none" w:sz="0" w:space="0" w:color="auto"/>
        <w:left w:val="none" w:sz="0" w:space="0" w:color="auto"/>
        <w:bottom w:val="none" w:sz="0" w:space="0" w:color="auto"/>
        <w:right w:val="none" w:sz="0" w:space="0" w:color="auto"/>
      </w:divBdr>
    </w:div>
    <w:div w:id="1804234071">
      <w:bodyDiv w:val="1"/>
      <w:marLeft w:val="0"/>
      <w:marRight w:val="0"/>
      <w:marTop w:val="0"/>
      <w:marBottom w:val="0"/>
      <w:divBdr>
        <w:top w:val="none" w:sz="0" w:space="0" w:color="auto"/>
        <w:left w:val="none" w:sz="0" w:space="0" w:color="auto"/>
        <w:bottom w:val="none" w:sz="0" w:space="0" w:color="auto"/>
        <w:right w:val="none" w:sz="0" w:space="0" w:color="auto"/>
      </w:divBdr>
    </w:div>
    <w:div w:id="1804272255">
      <w:bodyDiv w:val="1"/>
      <w:marLeft w:val="0"/>
      <w:marRight w:val="0"/>
      <w:marTop w:val="0"/>
      <w:marBottom w:val="0"/>
      <w:divBdr>
        <w:top w:val="none" w:sz="0" w:space="0" w:color="auto"/>
        <w:left w:val="none" w:sz="0" w:space="0" w:color="auto"/>
        <w:bottom w:val="none" w:sz="0" w:space="0" w:color="auto"/>
        <w:right w:val="none" w:sz="0" w:space="0" w:color="auto"/>
      </w:divBdr>
    </w:div>
    <w:div w:id="1805345116">
      <w:bodyDiv w:val="1"/>
      <w:marLeft w:val="0"/>
      <w:marRight w:val="0"/>
      <w:marTop w:val="0"/>
      <w:marBottom w:val="0"/>
      <w:divBdr>
        <w:top w:val="none" w:sz="0" w:space="0" w:color="auto"/>
        <w:left w:val="none" w:sz="0" w:space="0" w:color="auto"/>
        <w:bottom w:val="none" w:sz="0" w:space="0" w:color="auto"/>
        <w:right w:val="none" w:sz="0" w:space="0" w:color="auto"/>
      </w:divBdr>
    </w:div>
    <w:div w:id="1805733278">
      <w:bodyDiv w:val="1"/>
      <w:marLeft w:val="0"/>
      <w:marRight w:val="0"/>
      <w:marTop w:val="0"/>
      <w:marBottom w:val="0"/>
      <w:divBdr>
        <w:top w:val="none" w:sz="0" w:space="0" w:color="auto"/>
        <w:left w:val="none" w:sz="0" w:space="0" w:color="auto"/>
        <w:bottom w:val="none" w:sz="0" w:space="0" w:color="auto"/>
        <w:right w:val="none" w:sz="0" w:space="0" w:color="auto"/>
      </w:divBdr>
    </w:div>
    <w:div w:id="1806241328">
      <w:bodyDiv w:val="1"/>
      <w:marLeft w:val="0"/>
      <w:marRight w:val="0"/>
      <w:marTop w:val="0"/>
      <w:marBottom w:val="0"/>
      <w:divBdr>
        <w:top w:val="none" w:sz="0" w:space="0" w:color="auto"/>
        <w:left w:val="none" w:sz="0" w:space="0" w:color="auto"/>
        <w:bottom w:val="none" w:sz="0" w:space="0" w:color="auto"/>
        <w:right w:val="none" w:sz="0" w:space="0" w:color="auto"/>
      </w:divBdr>
    </w:div>
    <w:div w:id="1806846717">
      <w:bodyDiv w:val="1"/>
      <w:marLeft w:val="0"/>
      <w:marRight w:val="0"/>
      <w:marTop w:val="0"/>
      <w:marBottom w:val="0"/>
      <w:divBdr>
        <w:top w:val="none" w:sz="0" w:space="0" w:color="auto"/>
        <w:left w:val="none" w:sz="0" w:space="0" w:color="auto"/>
        <w:bottom w:val="none" w:sz="0" w:space="0" w:color="auto"/>
        <w:right w:val="none" w:sz="0" w:space="0" w:color="auto"/>
      </w:divBdr>
    </w:div>
    <w:div w:id="1807620588">
      <w:bodyDiv w:val="1"/>
      <w:marLeft w:val="0"/>
      <w:marRight w:val="0"/>
      <w:marTop w:val="0"/>
      <w:marBottom w:val="0"/>
      <w:divBdr>
        <w:top w:val="none" w:sz="0" w:space="0" w:color="auto"/>
        <w:left w:val="none" w:sz="0" w:space="0" w:color="auto"/>
        <w:bottom w:val="none" w:sz="0" w:space="0" w:color="auto"/>
        <w:right w:val="none" w:sz="0" w:space="0" w:color="auto"/>
      </w:divBdr>
    </w:div>
    <w:div w:id="1807966040">
      <w:bodyDiv w:val="1"/>
      <w:marLeft w:val="0"/>
      <w:marRight w:val="0"/>
      <w:marTop w:val="0"/>
      <w:marBottom w:val="0"/>
      <w:divBdr>
        <w:top w:val="none" w:sz="0" w:space="0" w:color="auto"/>
        <w:left w:val="none" w:sz="0" w:space="0" w:color="auto"/>
        <w:bottom w:val="none" w:sz="0" w:space="0" w:color="auto"/>
        <w:right w:val="none" w:sz="0" w:space="0" w:color="auto"/>
      </w:divBdr>
    </w:div>
    <w:div w:id="1808011181">
      <w:bodyDiv w:val="1"/>
      <w:marLeft w:val="0"/>
      <w:marRight w:val="0"/>
      <w:marTop w:val="0"/>
      <w:marBottom w:val="0"/>
      <w:divBdr>
        <w:top w:val="none" w:sz="0" w:space="0" w:color="auto"/>
        <w:left w:val="none" w:sz="0" w:space="0" w:color="auto"/>
        <w:bottom w:val="none" w:sz="0" w:space="0" w:color="auto"/>
        <w:right w:val="none" w:sz="0" w:space="0" w:color="auto"/>
      </w:divBdr>
    </w:div>
    <w:div w:id="1809128599">
      <w:bodyDiv w:val="1"/>
      <w:marLeft w:val="0"/>
      <w:marRight w:val="0"/>
      <w:marTop w:val="0"/>
      <w:marBottom w:val="0"/>
      <w:divBdr>
        <w:top w:val="none" w:sz="0" w:space="0" w:color="auto"/>
        <w:left w:val="none" w:sz="0" w:space="0" w:color="auto"/>
        <w:bottom w:val="none" w:sz="0" w:space="0" w:color="auto"/>
        <w:right w:val="none" w:sz="0" w:space="0" w:color="auto"/>
      </w:divBdr>
    </w:div>
    <w:div w:id="1810241608">
      <w:bodyDiv w:val="1"/>
      <w:marLeft w:val="0"/>
      <w:marRight w:val="0"/>
      <w:marTop w:val="0"/>
      <w:marBottom w:val="0"/>
      <w:divBdr>
        <w:top w:val="none" w:sz="0" w:space="0" w:color="auto"/>
        <w:left w:val="none" w:sz="0" w:space="0" w:color="auto"/>
        <w:bottom w:val="none" w:sz="0" w:space="0" w:color="auto"/>
        <w:right w:val="none" w:sz="0" w:space="0" w:color="auto"/>
      </w:divBdr>
    </w:div>
    <w:div w:id="1810631782">
      <w:bodyDiv w:val="1"/>
      <w:marLeft w:val="0"/>
      <w:marRight w:val="0"/>
      <w:marTop w:val="0"/>
      <w:marBottom w:val="0"/>
      <w:divBdr>
        <w:top w:val="none" w:sz="0" w:space="0" w:color="auto"/>
        <w:left w:val="none" w:sz="0" w:space="0" w:color="auto"/>
        <w:bottom w:val="none" w:sz="0" w:space="0" w:color="auto"/>
        <w:right w:val="none" w:sz="0" w:space="0" w:color="auto"/>
      </w:divBdr>
    </w:div>
    <w:div w:id="1810853999">
      <w:bodyDiv w:val="1"/>
      <w:marLeft w:val="0"/>
      <w:marRight w:val="0"/>
      <w:marTop w:val="0"/>
      <w:marBottom w:val="0"/>
      <w:divBdr>
        <w:top w:val="none" w:sz="0" w:space="0" w:color="auto"/>
        <w:left w:val="none" w:sz="0" w:space="0" w:color="auto"/>
        <w:bottom w:val="none" w:sz="0" w:space="0" w:color="auto"/>
        <w:right w:val="none" w:sz="0" w:space="0" w:color="auto"/>
      </w:divBdr>
    </w:div>
    <w:div w:id="1811288381">
      <w:bodyDiv w:val="1"/>
      <w:marLeft w:val="0"/>
      <w:marRight w:val="0"/>
      <w:marTop w:val="0"/>
      <w:marBottom w:val="0"/>
      <w:divBdr>
        <w:top w:val="none" w:sz="0" w:space="0" w:color="auto"/>
        <w:left w:val="none" w:sz="0" w:space="0" w:color="auto"/>
        <w:bottom w:val="none" w:sz="0" w:space="0" w:color="auto"/>
        <w:right w:val="none" w:sz="0" w:space="0" w:color="auto"/>
      </w:divBdr>
    </w:div>
    <w:div w:id="1811631665">
      <w:bodyDiv w:val="1"/>
      <w:marLeft w:val="0"/>
      <w:marRight w:val="0"/>
      <w:marTop w:val="0"/>
      <w:marBottom w:val="0"/>
      <w:divBdr>
        <w:top w:val="none" w:sz="0" w:space="0" w:color="auto"/>
        <w:left w:val="none" w:sz="0" w:space="0" w:color="auto"/>
        <w:bottom w:val="none" w:sz="0" w:space="0" w:color="auto"/>
        <w:right w:val="none" w:sz="0" w:space="0" w:color="auto"/>
      </w:divBdr>
    </w:div>
    <w:div w:id="1811970680">
      <w:bodyDiv w:val="1"/>
      <w:marLeft w:val="0"/>
      <w:marRight w:val="0"/>
      <w:marTop w:val="0"/>
      <w:marBottom w:val="0"/>
      <w:divBdr>
        <w:top w:val="none" w:sz="0" w:space="0" w:color="auto"/>
        <w:left w:val="none" w:sz="0" w:space="0" w:color="auto"/>
        <w:bottom w:val="none" w:sz="0" w:space="0" w:color="auto"/>
        <w:right w:val="none" w:sz="0" w:space="0" w:color="auto"/>
      </w:divBdr>
    </w:div>
    <w:div w:id="1813447210">
      <w:bodyDiv w:val="1"/>
      <w:marLeft w:val="0"/>
      <w:marRight w:val="0"/>
      <w:marTop w:val="0"/>
      <w:marBottom w:val="0"/>
      <w:divBdr>
        <w:top w:val="none" w:sz="0" w:space="0" w:color="auto"/>
        <w:left w:val="none" w:sz="0" w:space="0" w:color="auto"/>
        <w:bottom w:val="none" w:sz="0" w:space="0" w:color="auto"/>
        <w:right w:val="none" w:sz="0" w:space="0" w:color="auto"/>
      </w:divBdr>
    </w:div>
    <w:div w:id="1813448399">
      <w:bodyDiv w:val="1"/>
      <w:marLeft w:val="0"/>
      <w:marRight w:val="0"/>
      <w:marTop w:val="0"/>
      <w:marBottom w:val="0"/>
      <w:divBdr>
        <w:top w:val="none" w:sz="0" w:space="0" w:color="auto"/>
        <w:left w:val="none" w:sz="0" w:space="0" w:color="auto"/>
        <w:bottom w:val="none" w:sz="0" w:space="0" w:color="auto"/>
        <w:right w:val="none" w:sz="0" w:space="0" w:color="auto"/>
      </w:divBdr>
    </w:div>
    <w:div w:id="1813912408">
      <w:bodyDiv w:val="1"/>
      <w:marLeft w:val="0"/>
      <w:marRight w:val="0"/>
      <w:marTop w:val="0"/>
      <w:marBottom w:val="0"/>
      <w:divBdr>
        <w:top w:val="none" w:sz="0" w:space="0" w:color="auto"/>
        <w:left w:val="none" w:sz="0" w:space="0" w:color="auto"/>
        <w:bottom w:val="none" w:sz="0" w:space="0" w:color="auto"/>
        <w:right w:val="none" w:sz="0" w:space="0" w:color="auto"/>
      </w:divBdr>
    </w:div>
    <w:div w:id="1814325679">
      <w:bodyDiv w:val="1"/>
      <w:marLeft w:val="0"/>
      <w:marRight w:val="0"/>
      <w:marTop w:val="0"/>
      <w:marBottom w:val="0"/>
      <w:divBdr>
        <w:top w:val="none" w:sz="0" w:space="0" w:color="auto"/>
        <w:left w:val="none" w:sz="0" w:space="0" w:color="auto"/>
        <w:bottom w:val="none" w:sz="0" w:space="0" w:color="auto"/>
        <w:right w:val="none" w:sz="0" w:space="0" w:color="auto"/>
      </w:divBdr>
    </w:div>
    <w:div w:id="1814328908">
      <w:bodyDiv w:val="1"/>
      <w:marLeft w:val="0"/>
      <w:marRight w:val="0"/>
      <w:marTop w:val="0"/>
      <w:marBottom w:val="0"/>
      <w:divBdr>
        <w:top w:val="none" w:sz="0" w:space="0" w:color="auto"/>
        <w:left w:val="none" w:sz="0" w:space="0" w:color="auto"/>
        <w:bottom w:val="none" w:sz="0" w:space="0" w:color="auto"/>
        <w:right w:val="none" w:sz="0" w:space="0" w:color="auto"/>
      </w:divBdr>
    </w:div>
    <w:div w:id="1814638859">
      <w:bodyDiv w:val="1"/>
      <w:marLeft w:val="0"/>
      <w:marRight w:val="0"/>
      <w:marTop w:val="0"/>
      <w:marBottom w:val="0"/>
      <w:divBdr>
        <w:top w:val="none" w:sz="0" w:space="0" w:color="auto"/>
        <w:left w:val="none" w:sz="0" w:space="0" w:color="auto"/>
        <w:bottom w:val="none" w:sz="0" w:space="0" w:color="auto"/>
        <w:right w:val="none" w:sz="0" w:space="0" w:color="auto"/>
      </w:divBdr>
    </w:div>
    <w:div w:id="1814833691">
      <w:bodyDiv w:val="1"/>
      <w:marLeft w:val="0"/>
      <w:marRight w:val="0"/>
      <w:marTop w:val="0"/>
      <w:marBottom w:val="0"/>
      <w:divBdr>
        <w:top w:val="none" w:sz="0" w:space="0" w:color="auto"/>
        <w:left w:val="none" w:sz="0" w:space="0" w:color="auto"/>
        <w:bottom w:val="none" w:sz="0" w:space="0" w:color="auto"/>
        <w:right w:val="none" w:sz="0" w:space="0" w:color="auto"/>
      </w:divBdr>
    </w:div>
    <w:div w:id="1814906019">
      <w:bodyDiv w:val="1"/>
      <w:marLeft w:val="0"/>
      <w:marRight w:val="0"/>
      <w:marTop w:val="0"/>
      <w:marBottom w:val="0"/>
      <w:divBdr>
        <w:top w:val="none" w:sz="0" w:space="0" w:color="auto"/>
        <w:left w:val="none" w:sz="0" w:space="0" w:color="auto"/>
        <w:bottom w:val="none" w:sz="0" w:space="0" w:color="auto"/>
        <w:right w:val="none" w:sz="0" w:space="0" w:color="auto"/>
      </w:divBdr>
    </w:div>
    <w:div w:id="1815102518">
      <w:bodyDiv w:val="1"/>
      <w:marLeft w:val="0"/>
      <w:marRight w:val="0"/>
      <w:marTop w:val="0"/>
      <w:marBottom w:val="0"/>
      <w:divBdr>
        <w:top w:val="none" w:sz="0" w:space="0" w:color="auto"/>
        <w:left w:val="none" w:sz="0" w:space="0" w:color="auto"/>
        <w:bottom w:val="none" w:sz="0" w:space="0" w:color="auto"/>
        <w:right w:val="none" w:sz="0" w:space="0" w:color="auto"/>
      </w:divBdr>
    </w:div>
    <w:div w:id="1815172494">
      <w:bodyDiv w:val="1"/>
      <w:marLeft w:val="0"/>
      <w:marRight w:val="0"/>
      <w:marTop w:val="0"/>
      <w:marBottom w:val="0"/>
      <w:divBdr>
        <w:top w:val="none" w:sz="0" w:space="0" w:color="auto"/>
        <w:left w:val="none" w:sz="0" w:space="0" w:color="auto"/>
        <w:bottom w:val="none" w:sz="0" w:space="0" w:color="auto"/>
        <w:right w:val="none" w:sz="0" w:space="0" w:color="auto"/>
      </w:divBdr>
    </w:div>
    <w:div w:id="1815178843">
      <w:bodyDiv w:val="1"/>
      <w:marLeft w:val="0"/>
      <w:marRight w:val="0"/>
      <w:marTop w:val="0"/>
      <w:marBottom w:val="0"/>
      <w:divBdr>
        <w:top w:val="none" w:sz="0" w:space="0" w:color="auto"/>
        <w:left w:val="none" w:sz="0" w:space="0" w:color="auto"/>
        <w:bottom w:val="none" w:sz="0" w:space="0" w:color="auto"/>
        <w:right w:val="none" w:sz="0" w:space="0" w:color="auto"/>
      </w:divBdr>
    </w:div>
    <w:div w:id="1815364258">
      <w:bodyDiv w:val="1"/>
      <w:marLeft w:val="0"/>
      <w:marRight w:val="0"/>
      <w:marTop w:val="0"/>
      <w:marBottom w:val="0"/>
      <w:divBdr>
        <w:top w:val="none" w:sz="0" w:space="0" w:color="auto"/>
        <w:left w:val="none" w:sz="0" w:space="0" w:color="auto"/>
        <w:bottom w:val="none" w:sz="0" w:space="0" w:color="auto"/>
        <w:right w:val="none" w:sz="0" w:space="0" w:color="auto"/>
      </w:divBdr>
    </w:div>
    <w:div w:id="1815445213">
      <w:bodyDiv w:val="1"/>
      <w:marLeft w:val="0"/>
      <w:marRight w:val="0"/>
      <w:marTop w:val="0"/>
      <w:marBottom w:val="0"/>
      <w:divBdr>
        <w:top w:val="none" w:sz="0" w:space="0" w:color="auto"/>
        <w:left w:val="none" w:sz="0" w:space="0" w:color="auto"/>
        <w:bottom w:val="none" w:sz="0" w:space="0" w:color="auto"/>
        <w:right w:val="none" w:sz="0" w:space="0" w:color="auto"/>
      </w:divBdr>
    </w:div>
    <w:div w:id="1815759819">
      <w:bodyDiv w:val="1"/>
      <w:marLeft w:val="0"/>
      <w:marRight w:val="0"/>
      <w:marTop w:val="0"/>
      <w:marBottom w:val="0"/>
      <w:divBdr>
        <w:top w:val="none" w:sz="0" w:space="0" w:color="auto"/>
        <w:left w:val="none" w:sz="0" w:space="0" w:color="auto"/>
        <w:bottom w:val="none" w:sz="0" w:space="0" w:color="auto"/>
        <w:right w:val="none" w:sz="0" w:space="0" w:color="auto"/>
      </w:divBdr>
    </w:div>
    <w:div w:id="1815953139">
      <w:bodyDiv w:val="1"/>
      <w:marLeft w:val="0"/>
      <w:marRight w:val="0"/>
      <w:marTop w:val="0"/>
      <w:marBottom w:val="0"/>
      <w:divBdr>
        <w:top w:val="none" w:sz="0" w:space="0" w:color="auto"/>
        <w:left w:val="none" w:sz="0" w:space="0" w:color="auto"/>
        <w:bottom w:val="none" w:sz="0" w:space="0" w:color="auto"/>
        <w:right w:val="none" w:sz="0" w:space="0" w:color="auto"/>
      </w:divBdr>
    </w:div>
    <w:div w:id="1816331799">
      <w:bodyDiv w:val="1"/>
      <w:marLeft w:val="0"/>
      <w:marRight w:val="0"/>
      <w:marTop w:val="0"/>
      <w:marBottom w:val="0"/>
      <w:divBdr>
        <w:top w:val="none" w:sz="0" w:space="0" w:color="auto"/>
        <w:left w:val="none" w:sz="0" w:space="0" w:color="auto"/>
        <w:bottom w:val="none" w:sz="0" w:space="0" w:color="auto"/>
        <w:right w:val="none" w:sz="0" w:space="0" w:color="auto"/>
      </w:divBdr>
    </w:div>
    <w:div w:id="1816410764">
      <w:bodyDiv w:val="1"/>
      <w:marLeft w:val="0"/>
      <w:marRight w:val="0"/>
      <w:marTop w:val="0"/>
      <w:marBottom w:val="0"/>
      <w:divBdr>
        <w:top w:val="none" w:sz="0" w:space="0" w:color="auto"/>
        <w:left w:val="none" w:sz="0" w:space="0" w:color="auto"/>
        <w:bottom w:val="none" w:sz="0" w:space="0" w:color="auto"/>
        <w:right w:val="none" w:sz="0" w:space="0" w:color="auto"/>
      </w:divBdr>
    </w:div>
    <w:div w:id="1816796757">
      <w:bodyDiv w:val="1"/>
      <w:marLeft w:val="0"/>
      <w:marRight w:val="0"/>
      <w:marTop w:val="0"/>
      <w:marBottom w:val="0"/>
      <w:divBdr>
        <w:top w:val="none" w:sz="0" w:space="0" w:color="auto"/>
        <w:left w:val="none" w:sz="0" w:space="0" w:color="auto"/>
        <w:bottom w:val="none" w:sz="0" w:space="0" w:color="auto"/>
        <w:right w:val="none" w:sz="0" w:space="0" w:color="auto"/>
      </w:divBdr>
    </w:div>
    <w:div w:id="1818259812">
      <w:bodyDiv w:val="1"/>
      <w:marLeft w:val="0"/>
      <w:marRight w:val="0"/>
      <w:marTop w:val="0"/>
      <w:marBottom w:val="0"/>
      <w:divBdr>
        <w:top w:val="none" w:sz="0" w:space="0" w:color="auto"/>
        <w:left w:val="none" w:sz="0" w:space="0" w:color="auto"/>
        <w:bottom w:val="none" w:sz="0" w:space="0" w:color="auto"/>
        <w:right w:val="none" w:sz="0" w:space="0" w:color="auto"/>
      </w:divBdr>
    </w:div>
    <w:div w:id="1818373119">
      <w:bodyDiv w:val="1"/>
      <w:marLeft w:val="0"/>
      <w:marRight w:val="0"/>
      <w:marTop w:val="0"/>
      <w:marBottom w:val="0"/>
      <w:divBdr>
        <w:top w:val="none" w:sz="0" w:space="0" w:color="auto"/>
        <w:left w:val="none" w:sz="0" w:space="0" w:color="auto"/>
        <w:bottom w:val="none" w:sz="0" w:space="0" w:color="auto"/>
        <w:right w:val="none" w:sz="0" w:space="0" w:color="auto"/>
      </w:divBdr>
    </w:div>
    <w:div w:id="1819222930">
      <w:bodyDiv w:val="1"/>
      <w:marLeft w:val="0"/>
      <w:marRight w:val="0"/>
      <w:marTop w:val="0"/>
      <w:marBottom w:val="0"/>
      <w:divBdr>
        <w:top w:val="none" w:sz="0" w:space="0" w:color="auto"/>
        <w:left w:val="none" w:sz="0" w:space="0" w:color="auto"/>
        <w:bottom w:val="none" w:sz="0" w:space="0" w:color="auto"/>
        <w:right w:val="none" w:sz="0" w:space="0" w:color="auto"/>
      </w:divBdr>
    </w:div>
    <w:div w:id="1819223885">
      <w:bodyDiv w:val="1"/>
      <w:marLeft w:val="0"/>
      <w:marRight w:val="0"/>
      <w:marTop w:val="0"/>
      <w:marBottom w:val="0"/>
      <w:divBdr>
        <w:top w:val="none" w:sz="0" w:space="0" w:color="auto"/>
        <w:left w:val="none" w:sz="0" w:space="0" w:color="auto"/>
        <w:bottom w:val="none" w:sz="0" w:space="0" w:color="auto"/>
        <w:right w:val="none" w:sz="0" w:space="0" w:color="auto"/>
      </w:divBdr>
    </w:div>
    <w:div w:id="1820342870">
      <w:bodyDiv w:val="1"/>
      <w:marLeft w:val="0"/>
      <w:marRight w:val="0"/>
      <w:marTop w:val="0"/>
      <w:marBottom w:val="0"/>
      <w:divBdr>
        <w:top w:val="none" w:sz="0" w:space="0" w:color="auto"/>
        <w:left w:val="none" w:sz="0" w:space="0" w:color="auto"/>
        <w:bottom w:val="none" w:sz="0" w:space="0" w:color="auto"/>
        <w:right w:val="none" w:sz="0" w:space="0" w:color="auto"/>
      </w:divBdr>
    </w:div>
    <w:div w:id="1820414861">
      <w:bodyDiv w:val="1"/>
      <w:marLeft w:val="0"/>
      <w:marRight w:val="0"/>
      <w:marTop w:val="0"/>
      <w:marBottom w:val="0"/>
      <w:divBdr>
        <w:top w:val="none" w:sz="0" w:space="0" w:color="auto"/>
        <w:left w:val="none" w:sz="0" w:space="0" w:color="auto"/>
        <w:bottom w:val="none" w:sz="0" w:space="0" w:color="auto"/>
        <w:right w:val="none" w:sz="0" w:space="0" w:color="auto"/>
      </w:divBdr>
    </w:div>
    <w:div w:id="1821464544">
      <w:bodyDiv w:val="1"/>
      <w:marLeft w:val="0"/>
      <w:marRight w:val="0"/>
      <w:marTop w:val="0"/>
      <w:marBottom w:val="0"/>
      <w:divBdr>
        <w:top w:val="none" w:sz="0" w:space="0" w:color="auto"/>
        <w:left w:val="none" w:sz="0" w:space="0" w:color="auto"/>
        <w:bottom w:val="none" w:sz="0" w:space="0" w:color="auto"/>
        <w:right w:val="none" w:sz="0" w:space="0" w:color="auto"/>
      </w:divBdr>
    </w:div>
    <w:div w:id="1822192187">
      <w:bodyDiv w:val="1"/>
      <w:marLeft w:val="0"/>
      <w:marRight w:val="0"/>
      <w:marTop w:val="0"/>
      <w:marBottom w:val="0"/>
      <w:divBdr>
        <w:top w:val="none" w:sz="0" w:space="0" w:color="auto"/>
        <w:left w:val="none" w:sz="0" w:space="0" w:color="auto"/>
        <w:bottom w:val="none" w:sz="0" w:space="0" w:color="auto"/>
        <w:right w:val="none" w:sz="0" w:space="0" w:color="auto"/>
      </w:divBdr>
    </w:div>
    <w:div w:id="1822308297">
      <w:bodyDiv w:val="1"/>
      <w:marLeft w:val="0"/>
      <w:marRight w:val="0"/>
      <w:marTop w:val="0"/>
      <w:marBottom w:val="0"/>
      <w:divBdr>
        <w:top w:val="none" w:sz="0" w:space="0" w:color="auto"/>
        <w:left w:val="none" w:sz="0" w:space="0" w:color="auto"/>
        <w:bottom w:val="none" w:sz="0" w:space="0" w:color="auto"/>
        <w:right w:val="none" w:sz="0" w:space="0" w:color="auto"/>
      </w:divBdr>
    </w:div>
    <w:div w:id="1822842371">
      <w:bodyDiv w:val="1"/>
      <w:marLeft w:val="0"/>
      <w:marRight w:val="0"/>
      <w:marTop w:val="0"/>
      <w:marBottom w:val="0"/>
      <w:divBdr>
        <w:top w:val="none" w:sz="0" w:space="0" w:color="auto"/>
        <w:left w:val="none" w:sz="0" w:space="0" w:color="auto"/>
        <w:bottom w:val="none" w:sz="0" w:space="0" w:color="auto"/>
        <w:right w:val="none" w:sz="0" w:space="0" w:color="auto"/>
      </w:divBdr>
    </w:div>
    <w:div w:id="1823813698">
      <w:bodyDiv w:val="1"/>
      <w:marLeft w:val="0"/>
      <w:marRight w:val="0"/>
      <w:marTop w:val="0"/>
      <w:marBottom w:val="0"/>
      <w:divBdr>
        <w:top w:val="none" w:sz="0" w:space="0" w:color="auto"/>
        <w:left w:val="none" w:sz="0" w:space="0" w:color="auto"/>
        <w:bottom w:val="none" w:sz="0" w:space="0" w:color="auto"/>
        <w:right w:val="none" w:sz="0" w:space="0" w:color="auto"/>
      </w:divBdr>
    </w:div>
    <w:div w:id="1823960250">
      <w:bodyDiv w:val="1"/>
      <w:marLeft w:val="0"/>
      <w:marRight w:val="0"/>
      <w:marTop w:val="0"/>
      <w:marBottom w:val="0"/>
      <w:divBdr>
        <w:top w:val="none" w:sz="0" w:space="0" w:color="auto"/>
        <w:left w:val="none" w:sz="0" w:space="0" w:color="auto"/>
        <w:bottom w:val="none" w:sz="0" w:space="0" w:color="auto"/>
        <w:right w:val="none" w:sz="0" w:space="0" w:color="auto"/>
      </w:divBdr>
    </w:div>
    <w:div w:id="1824813378">
      <w:bodyDiv w:val="1"/>
      <w:marLeft w:val="0"/>
      <w:marRight w:val="0"/>
      <w:marTop w:val="0"/>
      <w:marBottom w:val="0"/>
      <w:divBdr>
        <w:top w:val="none" w:sz="0" w:space="0" w:color="auto"/>
        <w:left w:val="none" w:sz="0" w:space="0" w:color="auto"/>
        <w:bottom w:val="none" w:sz="0" w:space="0" w:color="auto"/>
        <w:right w:val="none" w:sz="0" w:space="0" w:color="auto"/>
      </w:divBdr>
    </w:div>
    <w:div w:id="1824925884">
      <w:bodyDiv w:val="1"/>
      <w:marLeft w:val="0"/>
      <w:marRight w:val="0"/>
      <w:marTop w:val="0"/>
      <w:marBottom w:val="0"/>
      <w:divBdr>
        <w:top w:val="none" w:sz="0" w:space="0" w:color="auto"/>
        <w:left w:val="none" w:sz="0" w:space="0" w:color="auto"/>
        <w:bottom w:val="none" w:sz="0" w:space="0" w:color="auto"/>
        <w:right w:val="none" w:sz="0" w:space="0" w:color="auto"/>
      </w:divBdr>
    </w:div>
    <w:div w:id="1825002316">
      <w:bodyDiv w:val="1"/>
      <w:marLeft w:val="0"/>
      <w:marRight w:val="0"/>
      <w:marTop w:val="0"/>
      <w:marBottom w:val="0"/>
      <w:divBdr>
        <w:top w:val="none" w:sz="0" w:space="0" w:color="auto"/>
        <w:left w:val="none" w:sz="0" w:space="0" w:color="auto"/>
        <w:bottom w:val="none" w:sz="0" w:space="0" w:color="auto"/>
        <w:right w:val="none" w:sz="0" w:space="0" w:color="auto"/>
      </w:divBdr>
    </w:div>
    <w:div w:id="1825201270">
      <w:bodyDiv w:val="1"/>
      <w:marLeft w:val="0"/>
      <w:marRight w:val="0"/>
      <w:marTop w:val="0"/>
      <w:marBottom w:val="0"/>
      <w:divBdr>
        <w:top w:val="none" w:sz="0" w:space="0" w:color="auto"/>
        <w:left w:val="none" w:sz="0" w:space="0" w:color="auto"/>
        <w:bottom w:val="none" w:sz="0" w:space="0" w:color="auto"/>
        <w:right w:val="none" w:sz="0" w:space="0" w:color="auto"/>
      </w:divBdr>
    </w:div>
    <w:div w:id="1825661855">
      <w:bodyDiv w:val="1"/>
      <w:marLeft w:val="0"/>
      <w:marRight w:val="0"/>
      <w:marTop w:val="0"/>
      <w:marBottom w:val="0"/>
      <w:divBdr>
        <w:top w:val="none" w:sz="0" w:space="0" w:color="auto"/>
        <w:left w:val="none" w:sz="0" w:space="0" w:color="auto"/>
        <w:bottom w:val="none" w:sz="0" w:space="0" w:color="auto"/>
        <w:right w:val="none" w:sz="0" w:space="0" w:color="auto"/>
      </w:divBdr>
    </w:div>
    <w:div w:id="1825664135">
      <w:bodyDiv w:val="1"/>
      <w:marLeft w:val="0"/>
      <w:marRight w:val="0"/>
      <w:marTop w:val="0"/>
      <w:marBottom w:val="0"/>
      <w:divBdr>
        <w:top w:val="none" w:sz="0" w:space="0" w:color="auto"/>
        <w:left w:val="none" w:sz="0" w:space="0" w:color="auto"/>
        <w:bottom w:val="none" w:sz="0" w:space="0" w:color="auto"/>
        <w:right w:val="none" w:sz="0" w:space="0" w:color="auto"/>
      </w:divBdr>
    </w:div>
    <w:div w:id="1825705082">
      <w:bodyDiv w:val="1"/>
      <w:marLeft w:val="0"/>
      <w:marRight w:val="0"/>
      <w:marTop w:val="0"/>
      <w:marBottom w:val="0"/>
      <w:divBdr>
        <w:top w:val="none" w:sz="0" w:space="0" w:color="auto"/>
        <w:left w:val="none" w:sz="0" w:space="0" w:color="auto"/>
        <w:bottom w:val="none" w:sz="0" w:space="0" w:color="auto"/>
        <w:right w:val="none" w:sz="0" w:space="0" w:color="auto"/>
      </w:divBdr>
    </w:div>
    <w:div w:id="1826167256">
      <w:bodyDiv w:val="1"/>
      <w:marLeft w:val="0"/>
      <w:marRight w:val="0"/>
      <w:marTop w:val="0"/>
      <w:marBottom w:val="0"/>
      <w:divBdr>
        <w:top w:val="none" w:sz="0" w:space="0" w:color="auto"/>
        <w:left w:val="none" w:sz="0" w:space="0" w:color="auto"/>
        <w:bottom w:val="none" w:sz="0" w:space="0" w:color="auto"/>
        <w:right w:val="none" w:sz="0" w:space="0" w:color="auto"/>
      </w:divBdr>
    </w:div>
    <w:div w:id="1826317714">
      <w:bodyDiv w:val="1"/>
      <w:marLeft w:val="0"/>
      <w:marRight w:val="0"/>
      <w:marTop w:val="0"/>
      <w:marBottom w:val="0"/>
      <w:divBdr>
        <w:top w:val="none" w:sz="0" w:space="0" w:color="auto"/>
        <w:left w:val="none" w:sz="0" w:space="0" w:color="auto"/>
        <w:bottom w:val="none" w:sz="0" w:space="0" w:color="auto"/>
        <w:right w:val="none" w:sz="0" w:space="0" w:color="auto"/>
      </w:divBdr>
    </w:div>
    <w:div w:id="1827547112">
      <w:bodyDiv w:val="1"/>
      <w:marLeft w:val="0"/>
      <w:marRight w:val="0"/>
      <w:marTop w:val="0"/>
      <w:marBottom w:val="0"/>
      <w:divBdr>
        <w:top w:val="none" w:sz="0" w:space="0" w:color="auto"/>
        <w:left w:val="none" w:sz="0" w:space="0" w:color="auto"/>
        <w:bottom w:val="none" w:sz="0" w:space="0" w:color="auto"/>
        <w:right w:val="none" w:sz="0" w:space="0" w:color="auto"/>
      </w:divBdr>
    </w:div>
    <w:div w:id="1828088304">
      <w:bodyDiv w:val="1"/>
      <w:marLeft w:val="0"/>
      <w:marRight w:val="0"/>
      <w:marTop w:val="0"/>
      <w:marBottom w:val="0"/>
      <w:divBdr>
        <w:top w:val="none" w:sz="0" w:space="0" w:color="auto"/>
        <w:left w:val="none" w:sz="0" w:space="0" w:color="auto"/>
        <w:bottom w:val="none" w:sz="0" w:space="0" w:color="auto"/>
        <w:right w:val="none" w:sz="0" w:space="0" w:color="auto"/>
      </w:divBdr>
    </w:div>
    <w:div w:id="1828396235">
      <w:bodyDiv w:val="1"/>
      <w:marLeft w:val="0"/>
      <w:marRight w:val="0"/>
      <w:marTop w:val="0"/>
      <w:marBottom w:val="0"/>
      <w:divBdr>
        <w:top w:val="none" w:sz="0" w:space="0" w:color="auto"/>
        <w:left w:val="none" w:sz="0" w:space="0" w:color="auto"/>
        <w:bottom w:val="none" w:sz="0" w:space="0" w:color="auto"/>
        <w:right w:val="none" w:sz="0" w:space="0" w:color="auto"/>
      </w:divBdr>
    </w:div>
    <w:div w:id="1829059144">
      <w:bodyDiv w:val="1"/>
      <w:marLeft w:val="0"/>
      <w:marRight w:val="0"/>
      <w:marTop w:val="0"/>
      <w:marBottom w:val="0"/>
      <w:divBdr>
        <w:top w:val="none" w:sz="0" w:space="0" w:color="auto"/>
        <w:left w:val="none" w:sz="0" w:space="0" w:color="auto"/>
        <w:bottom w:val="none" w:sz="0" w:space="0" w:color="auto"/>
        <w:right w:val="none" w:sz="0" w:space="0" w:color="auto"/>
      </w:divBdr>
    </w:div>
    <w:div w:id="1829132408">
      <w:bodyDiv w:val="1"/>
      <w:marLeft w:val="0"/>
      <w:marRight w:val="0"/>
      <w:marTop w:val="0"/>
      <w:marBottom w:val="0"/>
      <w:divBdr>
        <w:top w:val="none" w:sz="0" w:space="0" w:color="auto"/>
        <w:left w:val="none" w:sz="0" w:space="0" w:color="auto"/>
        <w:bottom w:val="none" w:sz="0" w:space="0" w:color="auto"/>
        <w:right w:val="none" w:sz="0" w:space="0" w:color="auto"/>
      </w:divBdr>
    </w:div>
    <w:div w:id="1829394231">
      <w:bodyDiv w:val="1"/>
      <w:marLeft w:val="0"/>
      <w:marRight w:val="0"/>
      <w:marTop w:val="0"/>
      <w:marBottom w:val="0"/>
      <w:divBdr>
        <w:top w:val="none" w:sz="0" w:space="0" w:color="auto"/>
        <w:left w:val="none" w:sz="0" w:space="0" w:color="auto"/>
        <w:bottom w:val="none" w:sz="0" w:space="0" w:color="auto"/>
        <w:right w:val="none" w:sz="0" w:space="0" w:color="auto"/>
      </w:divBdr>
    </w:div>
    <w:div w:id="1830369300">
      <w:bodyDiv w:val="1"/>
      <w:marLeft w:val="0"/>
      <w:marRight w:val="0"/>
      <w:marTop w:val="0"/>
      <w:marBottom w:val="0"/>
      <w:divBdr>
        <w:top w:val="none" w:sz="0" w:space="0" w:color="auto"/>
        <w:left w:val="none" w:sz="0" w:space="0" w:color="auto"/>
        <w:bottom w:val="none" w:sz="0" w:space="0" w:color="auto"/>
        <w:right w:val="none" w:sz="0" w:space="0" w:color="auto"/>
      </w:divBdr>
    </w:div>
    <w:div w:id="1830436518">
      <w:bodyDiv w:val="1"/>
      <w:marLeft w:val="0"/>
      <w:marRight w:val="0"/>
      <w:marTop w:val="0"/>
      <w:marBottom w:val="0"/>
      <w:divBdr>
        <w:top w:val="none" w:sz="0" w:space="0" w:color="auto"/>
        <w:left w:val="none" w:sz="0" w:space="0" w:color="auto"/>
        <w:bottom w:val="none" w:sz="0" w:space="0" w:color="auto"/>
        <w:right w:val="none" w:sz="0" w:space="0" w:color="auto"/>
      </w:divBdr>
    </w:div>
    <w:div w:id="1830444779">
      <w:bodyDiv w:val="1"/>
      <w:marLeft w:val="0"/>
      <w:marRight w:val="0"/>
      <w:marTop w:val="0"/>
      <w:marBottom w:val="0"/>
      <w:divBdr>
        <w:top w:val="none" w:sz="0" w:space="0" w:color="auto"/>
        <w:left w:val="none" w:sz="0" w:space="0" w:color="auto"/>
        <w:bottom w:val="none" w:sz="0" w:space="0" w:color="auto"/>
        <w:right w:val="none" w:sz="0" w:space="0" w:color="auto"/>
      </w:divBdr>
    </w:div>
    <w:div w:id="1830511807">
      <w:bodyDiv w:val="1"/>
      <w:marLeft w:val="0"/>
      <w:marRight w:val="0"/>
      <w:marTop w:val="0"/>
      <w:marBottom w:val="0"/>
      <w:divBdr>
        <w:top w:val="none" w:sz="0" w:space="0" w:color="auto"/>
        <w:left w:val="none" w:sz="0" w:space="0" w:color="auto"/>
        <w:bottom w:val="none" w:sz="0" w:space="0" w:color="auto"/>
        <w:right w:val="none" w:sz="0" w:space="0" w:color="auto"/>
      </w:divBdr>
    </w:div>
    <w:div w:id="1830710551">
      <w:bodyDiv w:val="1"/>
      <w:marLeft w:val="0"/>
      <w:marRight w:val="0"/>
      <w:marTop w:val="0"/>
      <w:marBottom w:val="0"/>
      <w:divBdr>
        <w:top w:val="none" w:sz="0" w:space="0" w:color="auto"/>
        <w:left w:val="none" w:sz="0" w:space="0" w:color="auto"/>
        <w:bottom w:val="none" w:sz="0" w:space="0" w:color="auto"/>
        <w:right w:val="none" w:sz="0" w:space="0" w:color="auto"/>
      </w:divBdr>
    </w:div>
    <w:div w:id="1832599810">
      <w:bodyDiv w:val="1"/>
      <w:marLeft w:val="0"/>
      <w:marRight w:val="0"/>
      <w:marTop w:val="0"/>
      <w:marBottom w:val="0"/>
      <w:divBdr>
        <w:top w:val="none" w:sz="0" w:space="0" w:color="auto"/>
        <w:left w:val="none" w:sz="0" w:space="0" w:color="auto"/>
        <w:bottom w:val="none" w:sz="0" w:space="0" w:color="auto"/>
        <w:right w:val="none" w:sz="0" w:space="0" w:color="auto"/>
      </w:divBdr>
    </w:div>
    <w:div w:id="1832603493">
      <w:bodyDiv w:val="1"/>
      <w:marLeft w:val="0"/>
      <w:marRight w:val="0"/>
      <w:marTop w:val="0"/>
      <w:marBottom w:val="0"/>
      <w:divBdr>
        <w:top w:val="none" w:sz="0" w:space="0" w:color="auto"/>
        <w:left w:val="none" w:sz="0" w:space="0" w:color="auto"/>
        <w:bottom w:val="none" w:sz="0" w:space="0" w:color="auto"/>
        <w:right w:val="none" w:sz="0" w:space="0" w:color="auto"/>
      </w:divBdr>
    </w:div>
    <w:div w:id="1833176643">
      <w:bodyDiv w:val="1"/>
      <w:marLeft w:val="0"/>
      <w:marRight w:val="0"/>
      <w:marTop w:val="0"/>
      <w:marBottom w:val="0"/>
      <w:divBdr>
        <w:top w:val="none" w:sz="0" w:space="0" w:color="auto"/>
        <w:left w:val="none" w:sz="0" w:space="0" w:color="auto"/>
        <w:bottom w:val="none" w:sz="0" w:space="0" w:color="auto"/>
        <w:right w:val="none" w:sz="0" w:space="0" w:color="auto"/>
      </w:divBdr>
    </w:div>
    <w:div w:id="1833519375">
      <w:bodyDiv w:val="1"/>
      <w:marLeft w:val="0"/>
      <w:marRight w:val="0"/>
      <w:marTop w:val="0"/>
      <w:marBottom w:val="0"/>
      <w:divBdr>
        <w:top w:val="none" w:sz="0" w:space="0" w:color="auto"/>
        <w:left w:val="none" w:sz="0" w:space="0" w:color="auto"/>
        <w:bottom w:val="none" w:sz="0" w:space="0" w:color="auto"/>
        <w:right w:val="none" w:sz="0" w:space="0" w:color="auto"/>
      </w:divBdr>
    </w:div>
    <w:div w:id="1833832165">
      <w:bodyDiv w:val="1"/>
      <w:marLeft w:val="0"/>
      <w:marRight w:val="0"/>
      <w:marTop w:val="0"/>
      <w:marBottom w:val="0"/>
      <w:divBdr>
        <w:top w:val="none" w:sz="0" w:space="0" w:color="auto"/>
        <w:left w:val="none" w:sz="0" w:space="0" w:color="auto"/>
        <w:bottom w:val="none" w:sz="0" w:space="0" w:color="auto"/>
        <w:right w:val="none" w:sz="0" w:space="0" w:color="auto"/>
      </w:divBdr>
    </w:div>
    <w:div w:id="1834252337">
      <w:bodyDiv w:val="1"/>
      <w:marLeft w:val="0"/>
      <w:marRight w:val="0"/>
      <w:marTop w:val="0"/>
      <w:marBottom w:val="0"/>
      <w:divBdr>
        <w:top w:val="none" w:sz="0" w:space="0" w:color="auto"/>
        <w:left w:val="none" w:sz="0" w:space="0" w:color="auto"/>
        <w:bottom w:val="none" w:sz="0" w:space="0" w:color="auto"/>
        <w:right w:val="none" w:sz="0" w:space="0" w:color="auto"/>
      </w:divBdr>
    </w:div>
    <w:div w:id="1834372220">
      <w:bodyDiv w:val="1"/>
      <w:marLeft w:val="0"/>
      <w:marRight w:val="0"/>
      <w:marTop w:val="0"/>
      <w:marBottom w:val="0"/>
      <w:divBdr>
        <w:top w:val="none" w:sz="0" w:space="0" w:color="auto"/>
        <w:left w:val="none" w:sz="0" w:space="0" w:color="auto"/>
        <w:bottom w:val="none" w:sz="0" w:space="0" w:color="auto"/>
        <w:right w:val="none" w:sz="0" w:space="0" w:color="auto"/>
      </w:divBdr>
    </w:div>
    <w:div w:id="1834487071">
      <w:bodyDiv w:val="1"/>
      <w:marLeft w:val="0"/>
      <w:marRight w:val="0"/>
      <w:marTop w:val="0"/>
      <w:marBottom w:val="0"/>
      <w:divBdr>
        <w:top w:val="none" w:sz="0" w:space="0" w:color="auto"/>
        <w:left w:val="none" w:sz="0" w:space="0" w:color="auto"/>
        <w:bottom w:val="none" w:sz="0" w:space="0" w:color="auto"/>
        <w:right w:val="none" w:sz="0" w:space="0" w:color="auto"/>
      </w:divBdr>
    </w:div>
    <w:div w:id="1834563606">
      <w:bodyDiv w:val="1"/>
      <w:marLeft w:val="0"/>
      <w:marRight w:val="0"/>
      <w:marTop w:val="0"/>
      <w:marBottom w:val="0"/>
      <w:divBdr>
        <w:top w:val="none" w:sz="0" w:space="0" w:color="auto"/>
        <w:left w:val="none" w:sz="0" w:space="0" w:color="auto"/>
        <w:bottom w:val="none" w:sz="0" w:space="0" w:color="auto"/>
        <w:right w:val="none" w:sz="0" w:space="0" w:color="auto"/>
      </w:divBdr>
    </w:div>
    <w:div w:id="1834955920">
      <w:bodyDiv w:val="1"/>
      <w:marLeft w:val="0"/>
      <w:marRight w:val="0"/>
      <w:marTop w:val="0"/>
      <w:marBottom w:val="0"/>
      <w:divBdr>
        <w:top w:val="none" w:sz="0" w:space="0" w:color="auto"/>
        <w:left w:val="none" w:sz="0" w:space="0" w:color="auto"/>
        <w:bottom w:val="none" w:sz="0" w:space="0" w:color="auto"/>
        <w:right w:val="none" w:sz="0" w:space="0" w:color="auto"/>
      </w:divBdr>
    </w:div>
    <w:div w:id="1835611230">
      <w:bodyDiv w:val="1"/>
      <w:marLeft w:val="0"/>
      <w:marRight w:val="0"/>
      <w:marTop w:val="0"/>
      <w:marBottom w:val="0"/>
      <w:divBdr>
        <w:top w:val="none" w:sz="0" w:space="0" w:color="auto"/>
        <w:left w:val="none" w:sz="0" w:space="0" w:color="auto"/>
        <w:bottom w:val="none" w:sz="0" w:space="0" w:color="auto"/>
        <w:right w:val="none" w:sz="0" w:space="0" w:color="auto"/>
      </w:divBdr>
    </w:div>
    <w:div w:id="1835685578">
      <w:bodyDiv w:val="1"/>
      <w:marLeft w:val="0"/>
      <w:marRight w:val="0"/>
      <w:marTop w:val="0"/>
      <w:marBottom w:val="0"/>
      <w:divBdr>
        <w:top w:val="none" w:sz="0" w:space="0" w:color="auto"/>
        <w:left w:val="none" w:sz="0" w:space="0" w:color="auto"/>
        <w:bottom w:val="none" w:sz="0" w:space="0" w:color="auto"/>
        <w:right w:val="none" w:sz="0" w:space="0" w:color="auto"/>
      </w:divBdr>
    </w:div>
    <w:div w:id="1836455659">
      <w:bodyDiv w:val="1"/>
      <w:marLeft w:val="0"/>
      <w:marRight w:val="0"/>
      <w:marTop w:val="0"/>
      <w:marBottom w:val="0"/>
      <w:divBdr>
        <w:top w:val="none" w:sz="0" w:space="0" w:color="auto"/>
        <w:left w:val="none" w:sz="0" w:space="0" w:color="auto"/>
        <w:bottom w:val="none" w:sz="0" w:space="0" w:color="auto"/>
        <w:right w:val="none" w:sz="0" w:space="0" w:color="auto"/>
      </w:divBdr>
    </w:div>
    <w:div w:id="1836532859">
      <w:bodyDiv w:val="1"/>
      <w:marLeft w:val="0"/>
      <w:marRight w:val="0"/>
      <w:marTop w:val="0"/>
      <w:marBottom w:val="0"/>
      <w:divBdr>
        <w:top w:val="none" w:sz="0" w:space="0" w:color="auto"/>
        <w:left w:val="none" w:sz="0" w:space="0" w:color="auto"/>
        <w:bottom w:val="none" w:sz="0" w:space="0" w:color="auto"/>
        <w:right w:val="none" w:sz="0" w:space="0" w:color="auto"/>
      </w:divBdr>
    </w:div>
    <w:div w:id="1837377932">
      <w:bodyDiv w:val="1"/>
      <w:marLeft w:val="0"/>
      <w:marRight w:val="0"/>
      <w:marTop w:val="0"/>
      <w:marBottom w:val="0"/>
      <w:divBdr>
        <w:top w:val="none" w:sz="0" w:space="0" w:color="auto"/>
        <w:left w:val="none" w:sz="0" w:space="0" w:color="auto"/>
        <w:bottom w:val="none" w:sz="0" w:space="0" w:color="auto"/>
        <w:right w:val="none" w:sz="0" w:space="0" w:color="auto"/>
      </w:divBdr>
    </w:div>
    <w:div w:id="1837649845">
      <w:bodyDiv w:val="1"/>
      <w:marLeft w:val="0"/>
      <w:marRight w:val="0"/>
      <w:marTop w:val="0"/>
      <w:marBottom w:val="0"/>
      <w:divBdr>
        <w:top w:val="none" w:sz="0" w:space="0" w:color="auto"/>
        <w:left w:val="none" w:sz="0" w:space="0" w:color="auto"/>
        <w:bottom w:val="none" w:sz="0" w:space="0" w:color="auto"/>
        <w:right w:val="none" w:sz="0" w:space="0" w:color="auto"/>
      </w:divBdr>
    </w:div>
    <w:div w:id="1838308025">
      <w:bodyDiv w:val="1"/>
      <w:marLeft w:val="0"/>
      <w:marRight w:val="0"/>
      <w:marTop w:val="0"/>
      <w:marBottom w:val="0"/>
      <w:divBdr>
        <w:top w:val="none" w:sz="0" w:space="0" w:color="auto"/>
        <w:left w:val="none" w:sz="0" w:space="0" w:color="auto"/>
        <w:bottom w:val="none" w:sz="0" w:space="0" w:color="auto"/>
        <w:right w:val="none" w:sz="0" w:space="0" w:color="auto"/>
      </w:divBdr>
    </w:div>
    <w:div w:id="1838495674">
      <w:bodyDiv w:val="1"/>
      <w:marLeft w:val="0"/>
      <w:marRight w:val="0"/>
      <w:marTop w:val="0"/>
      <w:marBottom w:val="0"/>
      <w:divBdr>
        <w:top w:val="none" w:sz="0" w:space="0" w:color="auto"/>
        <w:left w:val="none" w:sz="0" w:space="0" w:color="auto"/>
        <w:bottom w:val="none" w:sz="0" w:space="0" w:color="auto"/>
        <w:right w:val="none" w:sz="0" w:space="0" w:color="auto"/>
      </w:divBdr>
    </w:div>
    <w:div w:id="1838694356">
      <w:bodyDiv w:val="1"/>
      <w:marLeft w:val="0"/>
      <w:marRight w:val="0"/>
      <w:marTop w:val="0"/>
      <w:marBottom w:val="0"/>
      <w:divBdr>
        <w:top w:val="none" w:sz="0" w:space="0" w:color="auto"/>
        <w:left w:val="none" w:sz="0" w:space="0" w:color="auto"/>
        <w:bottom w:val="none" w:sz="0" w:space="0" w:color="auto"/>
        <w:right w:val="none" w:sz="0" w:space="0" w:color="auto"/>
      </w:divBdr>
    </w:div>
    <w:div w:id="1838879618">
      <w:bodyDiv w:val="1"/>
      <w:marLeft w:val="0"/>
      <w:marRight w:val="0"/>
      <w:marTop w:val="0"/>
      <w:marBottom w:val="0"/>
      <w:divBdr>
        <w:top w:val="none" w:sz="0" w:space="0" w:color="auto"/>
        <w:left w:val="none" w:sz="0" w:space="0" w:color="auto"/>
        <w:bottom w:val="none" w:sz="0" w:space="0" w:color="auto"/>
        <w:right w:val="none" w:sz="0" w:space="0" w:color="auto"/>
      </w:divBdr>
    </w:div>
    <w:div w:id="1839298058">
      <w:bodyDiv w:val="1"/>
      <w:marLeft w:val="0"/>
      <w:marRight w:val="0"/>
      <w:marTop w:val="0"/>
      <w:marBottom w:val="0"/>
      <w:divBdr>
        <w:top w:val="none" w:sz="0" w:space="0" w:color="auto"/>
        <w:left w:val="none" w:sz="0" w:space="0" w:color="auto"/>
        <w:bottom w:val="none" w:sz="0" w:space="0" w:color="auto"/>
        <w:right w:val="none" w:sz="0" w:space="0" w:color="auto"/>
      </w:divBdr>
    </w:div>
    <w:div w:id="1840581734">
      <w:bodyDiv w:val="1"/>
      <w:marLeft w:val="0"/>
      <w:marRight w:val="0"/>
      <w:marTop w:val="0"/>
      <w:marBottom w:val="0"/>
      <w:divBdr>
        <w:top w:val="none" w:sz="0" w:space="0" w:color="auto"/>
        <w:left w:val="none" w:sz="0" w:space="0" w:color="auto"/>
        <w:bottom w:val="none" w:sz="0" w:space="0" w:color="auto"/>
        <w:right w:val="none" w:sz="0" w:space="0" w:color="auto"/>
      </w:divBdr>
    </w:div>
    <w:div w:id="1840921235">
      <w:bodyDiv w:val="1"/>
      <w:marLeft w:val="0"/>
      <w:marRight w:val="0"/>
      <w:marTop w:val="0"/>
      <w:marBottom w:val="0"/>
      <w:divBdr>
        <w:top w:val="none" w:sz="0" w:space="0" w:color="auto"/>
        <w:left w:val="none" w:sz="0" w:space="0" w:color="auto"/>
        <w:bottom w:val="none" w:sz="0" w:space="0" w:color="auto"/>
        <w:right w:val="none" w:sz="0" w:space="0" w:color="auto"/>
      </w:divBdr>
    </w:div>
    <w:div w:id="1840922303">
      <w:bodyDiv w:val="1"/>
      <w:marLeft w:val="0"/>
      <w:marRight w:val="0"/>
      <w:marTop w:val="0"/>
      <w:marBottom w:val="0"/>
      <w:divBdr>
        <w:top w:val="none" w:sz="0" w:space="0" w:color="auto"/>
        <w:left w:val="none" w:sz="0" w:space="0" w:color="auto"/>
        <w:bottom w:val="none" w:sz="0" w:space="0" w:color="auto"/>
        <w:right w:val="none" w:sz="0" w:space="0" w:color="auto"/>
      </w:divBdr>
    </w:div>
    <w:div w:id="1841002321">
      <w:bodyDiv w:val="1"/>
      <w:marLeft w:val="0"/>
      <w:marRight w:val="0"/>
      <w:marTop w:val="0"/>
      <w:marBottom w:val="0"/>
      <w:divBdr>
        <w:top w:val="none" w:sz="0" w:space="0" w:color="auto"/>
        <w:left w:val="none" w:sz="0" w:space="0" w:color="auto"/>
        <w:bottom w:val="none" w:sz="0" w:space="0" w:color="auto"/>
        <w:right w:val="none" w:sz="0" w:space="0" w:color="auto"/>
      </w:divBdr>
    </w:div>
    <w:div w:id="1841047076">
      <w:bodyDiv w:val="1"/>
      <w:marLeft w:val="0"/>
      <w:marRight w:val="0"/>
      <w:marTop w:val="0"/>
      <w:marBottom w:val="0"/>
      <w:divBdr>
        <w:top w:val="none" w:sz="0" w:space="0" w:color="auto"/>
        <w:left w:val="none" w:sz="0" w:space="0" w:color="auto"/>
        <w:bottom w:val="none" w:sz="0" w:space="0" w:color="auto"/>
        <w:right w:val="none" w:sz="0" w:space="0" w:color="auto"/>
      </w:divBdr>
    </w:div>
    <w:div w:id="1842550387">
      <w:bodyDiv w:val="1"/>
      <w:marLeft w:val="0"/>
      <w:marRight w:val="0"/>
      <w:marTop w:val="0"/>
      <w:marBottom w:val="0"/>
      <w:divBdr>
        <w:top w:val="none" w:sz="0" w:space="0" w:color="auto"/>
        <w:left w:val="none" w:sz="0" w:space="0" w:color="auto"/>
        <w:bottom w:val="none" w:sz="0" w:space="0" w:color="auto"/>
        <w:right w:val="none" w:sz="0" w:space="0" w:color="auto"/>
      </w:divBdr>
    </w:div>
    <w:div w:id="1842624060">
      <w:bodyDiv w:val="1"/>
      <w:marLeft w:val="0"/>
      <w:marRight w:val="0"/>
      <w:marTop w:val="0"/>
      <w:marBottom w:val="0"/>
      <w:divBdr>
        <w:top w:val="none" w:sz="0" w:space="0" w:color="auto"/>
        <w:left w:val="none" w:sz="0" w:space="0" w:color="auto"/>
        <w:bottom w:val="none" w:sz="0" w:space="0" w:color="auto"/>
        <w:right w:val="none" w:sz="0" w:space="0" w:color="auto"/>
      </w:divBdr>
    </w:div>
    <w:div w:id="1844396972">
      <w:bodyDiv w:val="1"/>
      <w:marLeft w:val="0"/>
      <w:marRight w:val="0"/>
      <w:marTop w:val="0"/>
      <w:marBottom w:val="0"/>
      <w:divBdr>
        <w:top w:val="none" w:sz="0" w:space="0" w:color="auto"/>
        <w:left w:val="none" w:sz="0" w:space="0" w:color="auto"/>
        <w:bottom w:val="none" w:sz="0" w:space="0" w:color="auto"/>
        <w:right w:val="none" w:sz="0" w:space="0" w:color="auto"/>
      </w:divBdr>
    </w:div>
    <w:div w:id="1844661194">
      <w:bodyDiv w:val="1"/>
      <w:marLeft w:val="0"/>
      <w:marRight w:val="0"/>
      <w:marTop w:val="0"/>
      <w:marBottom w:val="0"/>
      <w:divBdr>
        <w:top w:val="none" w:sz="0" w:space="0" w:color="auto"/>
        <w:left w:val="none" w:sz="0" w:space="0" w:color="auto"/>
        <w:bottom w:val="none" w:sz="0" w:space="0" w:color="auto"/>
        <w:right w:val="none" w:sz="0" w:space="0" w:color="auto"/>
      </w:divBdr>
    </w:div>
    <w:div w:id="1844782484">
      <w:bodyDiv w:val="1"/>
      <w:marLeft w:val="0"/>
      <w:marRight w:val="0"/>
      <w:marTop w:val="0"/>
      <w:marBottom w:val="0"/>
      <w:divBdr>
        <w:top w:val="none" w:sz="0" w:space="0" w:color="auto"/>
        <w:left w:val="none" w:sz="0" w:space="0" w:color="auto"/>
        <w:bottom w:val="none" w:sz="0" w:space="0" w:color="auto"/>
        <w:right w:val="none" w:sz="0" w:space="0" w:color="auto"/>
      </w:divBdr>
    </w:div>
    <w:div w:id="1845123974">
      <w:bodyDiv w:val="1"/>
      <w:marLeft w:val="0"/>
      <w:marRight w:val="0"/>
      <w:marTop w:val="0"/>
      <w:marBottom w:val="0"/>
      <w:divBdr>
        <w:top w:val="none" w:sz="0" w:space="0" w:color="auto"/>
        <w:left w:val="none" w:sz="0" w:space="0" w:color="auto"/>
        <w:bottom w:val="none" w:sz="0" w:space="0" w:color="auto"/>
        <w:right w:val="none" w:sz="0" w:space="0" w:color="auto"/>
      </w:divBdr>
    </w:div>
    <w:div w:id="1845389174">
      <w:bodyDiv w:val="1"/>
      <w:marLeft w:val="0"/>
      <w:marRight w:val="0"/>
      <w:marTop w:val="0"/>
      <w:marBottom w:val="0"/>
      <w:divBdr>
        <w:top w:val="none" w:sz="0" w:space="0" w:color="auto"/>
        <w:left w:val="none" w:sz="0" w:space="0" w:color="auto"/>
        <w:bottom w:val="none" w:sz="0" w:space="0" w:color="auto"/>
        <w:right w:val="none" w:sz="0" w:space="0" w:color="auto"/>
      </w:divBdr>
    </w:div>
    <w:div w:id="1845515001">
      <w:bodyDiv w:val="1"/>
      <w:marLeft w:val="0"/>
      <w:marRight w:val="0"/>
      <w:marTop w:val="0"/>
      <w:marBottom w:val="0"/>
      <w:divBdr>
        <w:top w:val="none" w:sz="0" w:space="0" w:color="auto"/>
        <w:left w:val="none" w:sz="0" w:space="0" w:color="auto"/>
        <w:bottom w:val="none" w:sz="0" w:space="0" w:color="auto"/>
        <w:right w:val="none" w:sz="0" w:space="0" w:color="auto"/>
      </w:divBdr>
    </w:div>
    <w:div w:id="1845896985">
      <w:bodyDiv w:val="1"/>
      <w:marLeft w:val="0"/>
      <w:marRight w:val="0"/>
      <w:marTop w:val="0"/>
      <w:marBottom w:val="0"/>
      <w:divBdr>
        <w:top w:val="none" w:sz="0" w:space="0" w:color="auto"/>
        <w:left w:val="none" w:sz="0" w:space="0" w:color="auto"/>
        <w:bottom w:val="none" w:sz="0" w:space="0" w:color="auto"/>
        <w:right w:val="none" w:sz="0" w:space="0" w:color="auto"/>
      </w:divBdr>
    </w:div>
    <w:div w:id="1846044224">
      <w:bodyDiv w:val="1"/>
      <w:marLeft w:val="0"/>
      <w:marRight w:val="0"/>
      <w:marTop w:val="0"/>
      <w:marBottom w:val="0"/>
      <w:divBdr>
        <w:top w:val="none" w:sz="0" w:space="0" w:color="auto"/>
        <w:left w:val="none" w:sz="0" w:space="0" w:color="auto"/>
        <w:bottom w:val="none" w:sz="0" w:space="0" w:color="auto"/>
        <w:right w:val="none" w:sz="0" w:space="0" w:color="auto"/>
      </w:divBdr>
    </w:div>
    <w:div w:id="1846626812">
      <w:bodyDiv w:val="1"/>
      <w:marLeft w:val="0"/>
      <w:marRight w:val="0"/>
      <w:marTop w:val="0"/>
      <w:marBottom w:val="0"/>
      <w:divBdr>
        <w:top w:val="none" w:sz="0" w:space="0" w:color="auto"/>
        <w:left w:val="none" w:sz="0" w:space="0" w:color="auto"/>
        <w:bottom w:val="none" w:sz="0" w:space="0" w:color="auto"/>
        <w:right w:val="none" w:sz="0" w:space="0" w:color="auto"/>
      </w:divBdr>
    </w:div>
    <w:div w:id="1847014240">
      <w:bodyDiv w:val="1"/>
      <w:marLeft w:val="0"/>
      <w:marRight w:val="0"/>
      <w:marTop w:val="0"/>
      <w:marBottom w:val="0"/>
      <w:divBdr>
        <w:top w:val="none" w:sz="0" w:space="0" w:color="auto"/>
        <w:left w:val="none" w:sz="0" w:space="0" w:color="auto"/>
        <w:bottom w:val="none" w:sz="0" w:space="0" w:color="auto"/>
        <w:right w:val="none" w:sz="0" w:space="0" w:color="auto"/>
      </w:divBdr>
    </w:div>
    <w:div w:id="1847211606">
      <w:bodyDiv w:val="1"/>
      <w:marLeft w:val="0"/>
      <w:marRight w:val="0"/>
      <w:marTop w:val="0"/>
      <w:marBottom w:val="0"/>
      <w:divBdr>
        <w:top w:val="none" w:sz="0" w:space="0" w:color="auto"/>
        <w:left w:val="none" w:sz="0" w:space="0" w:color="auto"/>
        <w:bottom w:val="none" w:sz="0" w:space="0" w:color="auto"/>
        <w:right w:val="none" w:sz="0" w:space="0" w:color="auto"/>
      </w:divBdr>
    </w:div>
    <w:div w:id="1847404202">
      <w:bodyDiv w:val="1"/>
      <w:marLeft w:val="0"/>
      <w:marRight w:val="0"/>
      <w:marTop w:val="0"/>
      <w:marBottom w:val="0"/>
      <w:divBdr>
        <w:top w:val="none" w:sz="0" w:space="0" w:color="auto"/>
        <w:left w:val="none" w:sz="0" w:space="0" w:color="auto"/>
        <w:bottom w:val="none" w:sz="0" w:space="0" w:color="auto"/>
        <w:right w:val="none" w:sz="0" w:space="0" w:color="auto"/>
      </w:divBdr>
    </w:div>
    <w:div w:id="1847943765">
      <w:bodyDiv w:val="1"/>
      <w:marLeft w:val="0"/>
      <w:marRight w:val="0"/>
      <w:marTop w:val="0"/>
      <w:marBottom w:val="0"/>
      <w:divBdr>
        <w:top w:val="none" w:sz="0" w:space="0" w:color="auto"/>
        <w:left w:val="none" w:sz="0" w:space="0" w:color="auto"/>
        <w:bottom w:val="none" w:sz="0" w:space="0" w:color="auto"/>
        <w:right w:val="none" w:sz="0" w:space="0" w:color="auto"/>
      </w:divBdr>
    </w:div>
    <w:div w:id="1847986726">
      <w:bodyDiv w:val="1"/>
      <w:marLeft w:val="0"/>
      <w:marRight w:val="0"/>
      <w:marTop w:val="0"/>
      <w:marBottom w:val="0"/>
      <w:divBdr>
        <w:top w:val="none" w:sz="0" w:space="0" w:color="auto"/>
        <w:left w:val="none" w:sz="0" w:space="0" w:color="auto"/>
        <w:bottom w:val="none" w:sz="0" w:space="0" w:color="auto"/>
        <w:right w:val="none" w:sz="0" w:space="0" w:color="auto"/>
      </w:divBdr>
    </w:div>
    <w:div w:id="1848014622">
      <w:bodyDiv w:val="1"/>
      <w:marLeft w:val="0"/>
      <w:marRight w:val="0"/>
      <w:marTop w:val="0"/>
      <w:marBottom w:val="0"/>
      <w:divBdr>
        <w:top w:val="none" w:sz="0" w:space="0" w:color="auto"/>
        <w:left w:val="none" w:sz="0" w:space="0" w:color="auto"/>
        <w:bottom w:val="none" w:sz="0" w:space="0" w:color="auto"/>
        <w:right w:val="none" w:sz="0" w:space="0" w:color="auto"/>
      </w:divBdr>
    </w:div>
    <w:div w:id="1849249327">
      <w:bodyDiv w:val="1"/>
      <w:marLeft w:val="0"/>
      <w:marRight w:val="0"/>
      <w:marTop w:val="0"/>
      <w:marBottom w:val="0"/>
      <w:divBdr>
        <w:top w:val="none" w:sz="0" w:space="0" w:color="auto"/>
        <w:left w:val="none" w:sz="0" w:space="0" w:color="auto"/>
        <w:bottom w:val="none" w:sz="0" w:space="0" w:color="auto"/>
        <w:right w:val="none" w:sz="0" w:space="0" w:color="auto"/>
      </w:divBdr>
    </w:div>
    <w:div w:id="1849367258">
      <w:bodyDiv w:val="1"/>
      <w:marLeft w:val="0"/>
      <w:marRight w:val="0"/>
      <w:marTop w:val="0"/>
      <w:marBottom w:val="0"/>
      <w:divBdr>
        <w:top w:val="none" w:sz="0" w:space="0" w:color="auto"/>
        <w:left w:val="none" w:sz="0" w:space="0" w:color="auto"/>
        <w:bottom w:val="none" w:sz="0" w:space="0" w:color="auto"/>
        <w:right w:val="none" w:sz="0" w:space="0" w:color="auto"/>
      </w:divBdr>
    </w:div>
    <w:div w:id="1849370716">
      <w:bodyDiv w:val="1"/>
      <w:marLeft w:val="0"/>
      <w:marRight w:val="0"/>
      <w:marTop w:val="0"/>
      <w:marBottom w:val="0"/>
      <w:divBdr>
        <w:top w:val="none" w:sz="0" w:space="0" w:color="auto"/>
        <w:left w:val="none" w:sz="0" w:space="0" w:color="auto"/>
        <w:bottom w:val="none" w:sz="0" w:space="0" w:color="auto"/>
        <w:right w:val="none" w:sz="0" w:space="0" w:color="auto"/>
      </w:divBdr>
    </w:div>
    <w:div w:id="1850296411">
      <w:bodyDiv w:val="1"/>
      <w:marLeft w:val="0"/>
      <w:marRight w:val="0"/>
      <w:marTop w:val="0"/>
      <w:marBottom w:val="0"/>
      <w:divBdr>
        <w:top w:val="none" w:sz="0" w:space="0" w:color="auto"/>
        <w:left w:val="none" w:sz="0" w:space="0" w:color="auto"/>
        <w:bottom w:val="none" w:sz="0" w:space="0" w:color="auto"/>
        <w:right w:val="none" w:sz="0" w:space="0" w:color="auto"/>
      </w:divBdr>
    </w:div>
    <w:div w:id="1852521434">
      <w:bodyDiv w:val="1"/>
      <w:marLeft w:val="0"/>
      <w:marRight w:val="0"/>
      <w:marTop w:val="0"/>
      <w:marBottom w:val="0"/>
      <w:divBdr>
        <w:top w:val="none" w:sz="0" w:space="0" w:color="auto"/>
        <w:left w:val="none" w:sz="0" w:space="0" w:color="auto"/>
        <w:bottom w:val="none" w:sz="0" w:space="0" w:color="auto"/>
        <w:right w:val="none" w:sz="0" w:space="0" w:color="auto"/>
      </w:divBdr>
    </w:div>
    <w:div w:id="1852643932">
      <w:bodyDiv w:val="1"/>
      <w:marLeft w:val="0"/>
      <w:marRight w:val="0"/>
      <w:marTop w:val="0"/>
      <w:marBottom w:val="0"/>
      <w:divBdr>
        <w:top w:val="none" w:sz="0" w:space="0" w:color="auto"/>
        <w:left w:val="none" w:sz="0" w:space="0" w:color="auto"/>
        <w:bottom w:val="none" w:sz="0" w:space="0" w:color="auto"/>
        <w:right w:val="none" w:sz="0" w:space="0" w:color="auto"/>
      </w:divBdr>
    </w:div>
    <w:div w:id="1852838523">
      <w:bodyDiv w:val="1"/>
      <w:marLeft w:val="0"/>
      <w:marRight w:val="0"/>
      <w:marTop w:val="0"/>
      <w:marBottom w:val="0"/>
      <w:divBdr>
        <w:top w:val="none" w:sz="0" w:space="0" w:color="auto"/>
        <w:left w:val="none" w:sz="0" w:space="0" w:color="auto"/>
        <w:bottom w:val="none" w:sz="0" w:space="0" w:color="auto"/>
        <w:right w:val="none" w:sz="0" w:space="0" w:color="auto"/>
      </w:divBdr>
    </w:div>
    <w:div w:id="1853568827">
      <w:bodyDiv w:val="1"/>
      <w:marLeft w:val="0"/>
      <w:marRight w:val="0"/>
      <w:marTop w:val="0"/>
      <w:marBottom w:val="0"/>
      <w:divBdr>
        <w:top w:val="none" w:sz="0" w:space="0" w:color="auto"/>
        <w:left w:val="none" w:sz="0" w:space="0" w:color="auto"/>
        <w:bottom w:val="none" w:sz="0" w:space="0" w:color="auto"/>
        <w:right w:val="none" w:sz="0" w:space="0" w:color="auto"/>
      </w:divBdr>
    </w:div>
    <w:div w:id="1853764066">
      <w:bodyDiv w:val="1"/>
      <w:marLeft w:val="0"/>
      <w:marRight w:val="0"/>
      <w:marTop w:val="0"/>
      <w:marBottom w:val="0"/>
      <w:divBdr>
        <w:top w:val="none" w:sz="0" w:space="0" w:color="auto"/>
        <w:left w:val="none" w:sz="0" w:space="0" w:color="auto"/>
        <w:bottom w:val="none" w:sz="0" w:space="0" w:color="auto"/>
        <w:right w:val="none" w:sz="0" w:space="0" w:color="auto"/>
      </w:divBdr>
    </w:div>
    <w:div w:id="1853832766">
      <w:bodyDiv w:val="1"/>
      <w:marLeft w:val="0"/>
      <w:marRight w:val="0"/>
      <w:marTop w:val="0"/>
      <w:marBottom w:val="0"/>
      <w:divBdr>
        <w:top w:val="none" w:sz="0" w:space="0" w:color="auto"/>
        <w:left w:val="none" w:sz="0" w:space="0" w:color="auto"/>
        <w:bottom w:val="none" w:sz="0" w:space="0" w:color="auto"/>
        <w:right w:val="none" w:sz="0" w:space="0" w:color="auto"/>
      </w:divBdr>
    </w:div>
    <w:div w:id="1854300313">
      <w:bodyDiv w:val="1"/>
      <w:marLeft w:val="0"/>
      <w:marRight w:val="0"/>
      <w:marTop w:val="0"/>
      <w:marBottom w:val="0"/>
      <w:divBdr>
        <w:top w:val="none" w:sz="0" w:space="0" w:color="auto"/>
        <w:left w:val="none" w:sz="0" w:space="0" w:color="auto"/>
        <w:bottom w:val="none" w:sz="0" w:space="0" w:color="auto"/>
        <w:right w:val="none" w:sz="0" w:space="0" w:color="auto"/>
      </w:divBdr>
    </w:div>
    <w:div w:id="1854805547">
      <w:bodyDiv w:val="1"/>
      <w:marLeft w:val="0"/>
      <w:marRight w:val="0"/>
      <w:marTop w:val="0"/>
      <w:marBottom w:val="0"/>
      <w:divBdr>
        <w:top w:val="none" w:sz="0" w:space="0" w:color="auto"/>
        <w:left w:val="none" w:sz="0" w:space="0" w:color="auto"/>
        <w:bottom w:val="none" w:sz="0" w:space="0" w:color="auto"/>
        <w:right w:val="none" w:sz="0" w:space="0" w:color="auto"/>
      </w:divBdr>
    </w:div>
    <w:div w:id="1854807360">
      <w:bodyDiv w:val="1"/>
      <w:marLeft w:val="0"/>
      <w:marRight w:val="0"/>
      <w:marTop w:val="0"/>
      <w:marBottom w:val="0"/>
      <w:divBdr>
        <w:top w:val="none" w:sz="0" w:space="0" w:color="auto"/>
        <w:left w:val="none" w:sz="0" w:space="0" w:color="auto"/>
        <w:bottom w:val="none" w:sz="0" w:space="0" w:color="auto"/>
        <w:right w:val="none" w:sz="0" w:space="0" w:color="auto"/>
      </w:divBdr>
    </w:div>
    <w:div w:id="1855072359">
      <w:bodyDiv w:val="1"/>
      <w:marLeft w:val="0"/>
      <w:marRight w:val="0"/>
      <w:marTop w:val="0"/>
      <w:marBottom w:val="0"/>
      <w:divBdr>
        <w:top w:val="none" w:sz="0" w:space="0" w:color="auto"/>
        <w:left w:val="none" w:sz="0" w:space="0" w:color="auto"/>
        <w:bottom w:val="none" w:sz="0" w:space="0" w:color="auto"/>
        <w:right w:val="none" w:sz="0" w:space="0" w:color="auto"/>
      </w:divBdr>
    </w:div>
    <w:div w:id="1855606550">
      <w:bodyDiv w:val="1"/>
      <w:marLeft w:val="0"/>
      <w:marRight w:val="0"/>
      <w:marTop w:val="0"/>
      <w:marBottom w:val="0"/>
      <w:divBdr>
        <w:top w:val="none" w:sz="0" w:space="0" w:color="auto"/>
        <w:left w:val="none" w:sz="0" w:space="0" w:color="auto"/>
        <w:bottom w:val="none" w:sz="0" w:space="0" w:color="auto"/>
        <w:right w:val="none" w:sz="0" w:space="0" w:color="auto"/>
      </w:divBdr>
    </w:div>
    <w:div w:id="1855730683">
      <w:bodyDiv w:val="1"/>
      <w:marLeft w:val="0"/>
      <w:marRight w:val="0"/>
      <w:marTop w:val="0"/>
      <w:marBottom w:val="0"/>
      <w:divBdr>
        <w:top w:val="none" w:sz="0" w:space="0" w:color="auto"/>
        <w:left w:val="none" w:sz="0" w:space="0" w:color="auto"/>
        <w:bottom w:val="none" w:sz="0" w:space="0" w:color="auto"/>
        <w:right w:val="none" w:sz="0" w:space="0" w:color="auto"/>
      </w:divBdr>
    </w:div>
    <w:div w:id="1857380390">
      <w:bodyDiv w:val="1"/>
      <w:marLeft w:val="0"/>
      <w:marRight w:val="0"/>
      <w:marTop w:val="0"/>
      <w:marBottom w:val="0"/>
      <w:divBdr>
        <w:top w:val="none" w:sz="0" w:space="0" w:color="auto"/>
        <w:left w:val="none" w:sz="0" w:space="0" w:color="auto"/>
        <w:bottom w:val="none" w:sz="0" w:space="0" w:color="auto"/>
        <w:right w:val="none" w:sz="0" w:space="0" w:color="auto"/>
      </w:divBdr>
    </w:div>
    <w:div w:id="1857424033">
      <w:bodyDiv w:val="1"/>
      <w:marLeft w:val="0"/>
      <w:marRight w:val="0"/>
      <w:marTop w:val="0"/>
      <w:marBottom w:val="0"/>
      <w:divBdr>
        <w:top w:val="none" w:sz="0" w:space="0" w:color="auto"/>
        <w:left w:val="none" w:sz="0" w:space="0" w:color="auto"/>
        <w:bottom w:val="none" w:sz="0" w:space="0" w:color="auto"/>
        <w:right w:val="none" w:sz="0" w:space="0" w:color="auto"/>
      </w:divBdr>
    </w:div>
    <w:div w:id="1857620719">
      <w:bodyDiv w:val="1"/>
      <w:marLeft w:val="0"/>
      <w:marRight w:val="0"/>
      <w:marTop w:val="0"/>
      <w:marBottom w:val="0"/>
      <w:divBdr>
        <w:top w:val="none" w:sz="0" w:space="0" w:color="auto"/>
        <w:left w:val="none" w:sz="0" w:space="0" w:color="auto"/>
        <w:bottom w:val="none" w:sz="0" w:space="0" w:color="auto"/>
        <w:right w:val="none" w:sz="0" w:space="0" w:color="auto"/>
      </w:divBdr>
    </w:div>
    <w:div w:id="1858347869">
      <w:bodyDiv w:val="1"/>
      <w:marLeft w:val="0"/>
      <w:marRight w:val="0"/>
      <w:marTop w:val="0"/>
      <w:marBottom w:val="0"/>
      <w:divBdr>
        <w:top w:val="none" w:sz="0" w:space="0" w:color="auto"/>
        <w:left w:val="none" w:sz="0" w:space="0" w:color="auto"/>
        <w:bottom w:val="none" w:sz="0" w:space="0" w:color="auto"/>
        <w:right w:val="none" w:sz="0" w:space="0" w:color="auto"/>
      </w:divBdr>
    </w:div>
    <w:div w:id="1858349063">
      <w:bodyDiv w:val="1"/>
      <w:marLeft w:val="0"/>
      <w:marRight w:val="0"/>
      <w:marTop w:val="0"/>
      <w:marBottom w:val="0"/>
      <w:divBdr>
        <w:top w:val="none" w:sz="0" w:space="0" w:color="auto"/>
        <w:left w:val="none" w:sz="0" w:space="0" w:color="auto"/>
        <w:bottom w:val="none" w:sz="0" w:space="0" w:color="auto"/>
        <w:right w:val="none" w:sz="0" w:space="0" w:color="auto"/>
      </w:divBdr>
    </w:div>
    <w:div w:id="1858888321">
      <w:bodyDiv w:val="1"/>
      <w:marLeft w:val="0"/>
      <w:marRight w:val="0"/>
      <w:marTop w:val="0"/>
      <w:marBottom w:val="0"/>
      <w:divBdr>
        <w:top w:val="none" w:sz="0" w:space="0" w:color="auto"/>
        <w:left w:val="none" w:sz="0" w:space="0" w:color="auto"/>
        <w:bottom w:val="none" w:sz="0" w:space="0" w:color="auto"/>
        <w:right w:val="none" w:sz="0" w:space="0" w:color="auto"/>
      </w:divBdr>
    </w:div>
    <w:div w:id="1859077864">
      <w:bodyDiv w:val="1"/>
      <w:marLeft w:val="0"/>
      <w:marRight w:val="0"/>
      <w:marTop w:val="0"/>
      <w:marBottom w:val="0"/>
      <w:divBdr>
        <w:top w:val="none" w:sz="0" w:space="0" w:color="auto"/>
        <w:left w:val="none" w:sz="0" w:space="0" w:color="auto"/>
        <w:bottom w:val="none" w:sz="0" w:space="0" w:color="auto"/>
        <w:right w:val="none" w:sz="0" w:space="0" w:color="auto"/>
      </w:divBdr>
    </w:div>
    <w:div w:id="1859081510">
      <w:bodyDiv w:val="1"/>
      <w:marLeft w:val="0"/>
      <w:marRight w:val="0"/>
      <w:marTop w:val="0"/>
      <w:marBottom w:val="0"/>
      <w:divBdr>
        <w:top w:val="none" w:sz="0" w:space="0" w:color="auto"/>
        <w:left w:val="none" w:sz="0" w:space="0" w:color="auto"/>
        <w:bottom w:val="none" w:sz="0" w:space="0" w:color="auto"/>
        <w:right w:val="none" w:sz="0" w:space="0" w:color="auto"/>
      </w:divBdr>
    </w:div>
    <w:div w:id="1859391710">
      <w:bodyDiv w:val="1"/>
      <w:marLeft w:val="0"/>
      <w:marRight w:val="0"/>
      <w:marTop w:val="0"/>
      <w:marBottom w:val="0"/>
      <w:divBdr>
        <w:top w:val="none" w:sz="0" w:space="0" w:color="auto"/>
        <w:left w:val="none" w:sz="0" w:space="0" w:color="auto"/>
        <w:bottom w:val="none" w:sz="0" w:space="0" w:color="auto"/>
        <w:right w:val="none" w:sz="0" w:space="0" w:color="auto"/>
      </w:divBdr>
    </w:div>
    <w:div w:id="1862090558">
      <w:bodyDiv w:val="1"/>
      <w:marLeft w:val="0"/>
      <w:marRight w:val="0"/>
      <w:marTop w:val="0"/>
      <w:marBottom w:val="0"/>
      <w:divBdr>
        <w:top w:val="none" w:sz="0" w:space="0" w:color="auto"/>
        <w:left w:val="none" w:sz="0" w:space="0" w:color="auto"/>
        <w:bottom w:val="none" w:sz="0" w:space="0" w:color="auto"/>
        <w:right w:val="none" w:sz="0" w:space="0" w:color="auto"/>
      </w:divBdr>
    </w:div>
    <w:div w:id="1862236329">
      <w:bodyDiv w:val="1"/>
      <w:marLeft w:val="0"/>
      <w:marRight w:val="0"/>
      <w:marTop w:val="0"/>
      <w:marBottom w:val="0"/>
      <w:divBdr>
        <w:top w:val="none" w:sz="0" w:space="0" w:color="auto"/>
        <w:left w:val="none" w:sz="0" w:space="0" w:color="auto"/>
        <w:bottom w:val="none" w:sz="0" w:space="0" w:color="auto"/>
        <w:right w:val="none" w:sz="0" w:space="0" w:color="auto"/>
      </w:divBdr>
    </w:div>
    <w:div w:id="1862696779">
      <w:bodyDiv w:val="1"/>
      <w:marLeft w:val="0"/>
      <w:marRight w:val="0"/>
      <w:marTop w:val="0"/>
      <w:marBottom w:val="0"/>
      <w:divBdr>
        <w:top w:val="none" w:sz="0" w:space="0" w:color="auto"/>
        <w:left w:val="none" w:sz="0" w:space="0" w:color="auto"/>
        <w:bottom w:val="none" w:sz="0" w:space="0" w:color="auto"/>
        <w:right w:val="none" w:sz="0" w:space="0" w:color="auto"/>
      </w:divBdr>
    </w:div>
    <w:div w:id="1862741940">
      <w:bodyDiv w:val="1"/>
      <w:marLeft w:val="0"/>
      <w:marRight w:val="0"/>
      <w:marTop w:val="0"/>
      <w:marBottom w:val="0"/>
      <w:divBdr>
        <w:top w:val="none" w:sz="0" w:space="0" w:color="auto"/>
        <w:left w:val="none" w:sz="0" w:space="0" w:color="auto"/>
        <w:bottom w:val="none" w:sz="0" w:space="0" w:color="auto"/>
        <w:right w:val="none" w:sz="0" w:space="0" w:color="auto"/>
      </w:divBdr>
    </w:div>
    <w:div w:id="1863857924">
      <w:bodyDiv w:val="1"/>
      <w:marLeft w:val="0"/>
      <w:marRight w:val="0"/>
      <w:marTop w:val="0"/>
      <w:marBottom w:val="0"/>
      <w:divBdr>
        <w:top w:val="none" w:sz="0" w:space="0" w:color="auto"/>
        <w:left w:val="none" w:sz="0" w:space="0" w:color="auto"/>
        <w:bottom w:val="none" w:sz="0" w:space="0" w:color="auto"/>
        <w:right w:val="none" w:sz="0" w:space="0" w:color="auto"/>
      </w:divBdr>
    </w:div>
    <w:div w:id="1864051301">
      <w:bodyDiv w:val="1"/>
      <w:marLeft w:val="0"/>
      <w:marRight w:val="0"/>
      <w:marTop w:val="0"/>
      <w:marBottom w:val="0"/>
      <w:divBdr>
        <w:top w:val="none" w:sz="0" w:space="0" w:color="auto"/>
        <w:left w:val="none" w:sz="0" w:space="0" w:color="auto"/>
        <w:bottom w:val="none" w:sz="0" w:space="0" w:color="auto"/>
        <w:right w:val="none" w:sz="0" w:space="0" w:color="auto"/>
      </w:divBdr>
    </w:div>
    <w:div w:id="1865360379">
      <w:bodyDiv w:val="1"/>
      <w:marLeft w:val="0"/>
      <w:marRight w:val="0"/>
      <w:marTop w:val="0"/>
      <w:marBottom w:val="0"/>
      <w:divBdr>
        <w:top w:val="none" w:sz="0" w:space="0" w:color="auto"/>
        <w:left w:val="none" w:sz="0" w:space="0" w:color="auto"/>
        <w:bottom w:val="none" w:sz="0" w:space="0" w:color="auto"/>
        <w:right w:val="none" w:sz="0" w:space="0" w:color="auto"/>
      </w:divBdr>
    </w:div>
    <w:div w:id="1865362572">
      <w:bodyDiv w:val="1"/>
      <w:marLeft w:val="0"/>
      <w:marRight w:val="0"/>
      <w:marTop w:val="0"/>
      <w:marBottom w:val="0"/>
      <w:divBdr>
        <w:top w:val="none" w:sz="0" w:space="0" w:color="auto"/>
        <w:left w:val="none" w:sz="0" w:space="0" w:color="auto"/>
        <w:bottom w:val="none" w:sz="0" w:space="0" w:color="auto"/>
        <w:right w:val="none" w:sz="0" w:space="0" w:color="auto"/>
      </w:divBdr>
    </w:div>
    <w:div w:id="1866867790">
      <w:bodyDiv w:val="1"/>
      <w:marLeft w:val="0"/>
      <w:marRight w:val="0"/>
      <w:marTop w:val="0"/>
      <w:marBottom w:val="0"/>
      <w:divBdr>
        <w:top w:val="none" w:sz="0" w:space="0" w:color="auto"/>
        <w:left w:val="none" w:sz="0" w:space="0" w:color="auto"/>
        <w:bottom w:val="none" w:sz="0" w:space="0" w:color="auto"/>
        <w:right w:val="none" w:sz="0" w:space="0" w:color="auto"/>
      </w:divBdr>
    </w:div>
    <w:div w:id="1867059007">
      <w:bodyDiv w:val="1"/>
      <w:marLeft w:val="0"/>
      <w:marRight w:val="0"/>
      <w:marTop w:val="0"/>
      <w:marBottom w:val="0"/>
      <w:divBdr>
        <w:top w:val="none" w:sz="0" w:space="0" w:color="auto"/>
        <w:left w:val="none" w:sz="0" w:space="0" w:color="auto"/>
        <w:bottom w:val="none" w:sz="0" w:space="0" w:color="auto"/>
        <w:right w:val="none" w:sz="0" w:space="0" w:color="auto"/>
      </w:divBdr>
    </w:div>
    <w:div w:id="1867478919">
      <w:bodyDiv w:val="1"/>
      <w:marLeft w:val="0"/>
      <w:marRight w:val="0"/>
      <w:marTop w:val="0"/>
      <w:marBottom w:val="0"/>
      <w:divBdr>
        <w:top w:val="none" w:sz="0" w:space="0" w:color="auto"/>
        <w:left w:val="none" w:sz="0" w:space="0" w:color="auto"/>
        <w:bottom w:val="none" w:sz="0" w:space="0" w:color="auto"/>
        <w:right w:val="none" w:sz="0" w:space="0" w:color="auto"/>
      </w:divBdr>
    </w:div>
    <w:div w:id="1867980179">
      <w:bodyDiv w:val="1"/>
      <w:marLeft w:val="0"/>
      <w:marRight w:val="0"/>
      <w:marTop w:val="0"/>
      <w:marBottom w:val="0"/>
      <w:divBdr>
        <w:top w:val="none" w:sz="0" w:space="0" w:color="auto"/>
        <w:left w:val="none" w:sz="0" w:space="0" w:color="auto"/>
        <w:bottom w:val="none" w:sz="0" w:space="0" w:color="auto"/>
        <w:right w:val="none" w:sz="0" w:space="0" w:color="auto"/>
      </w:divBdr>
    </w:div>
    <w:div w:id="1868132656">
      <w:bodyDiv w:val="1"/>
      <w:marLeft w:val="0"/>
      <w:marRight w:val="0"/>
      <w:marTop w:val="0"/>
      <w:marBottom w:val="0"/>
      <w:divBdr>
        <w:top w:val="none" w:sz="0" w:space="0" w:color="auto"/>
        <w:left w:val="none" w:sz="0" w:space="0" w:color="auto"/>
        <w:bottom w:val="none" w:sz="0" w:space="0" w:color="auto"/>
        <w:right w:val="none" w:sz="0" w:space="0" w:color="auto"/>
      </w:divBdr>
    </w:div>
    <w:div w:id="1868174611">
      <w:bodyDiv w:val="1"/>
      <w:marLeft w:val="0"/>
      <w:marRight w:val="0"/>
      <w:marTop w:val="0"/>
      <w:marBottom w:val="0"/>
      <w:divBdr>
        <w:top w:val="none" w:sz="0" w:space="0" w:color="auto"/>
        <w:left w:val="none" w:sz="0" w:space="0" w:color="auto"/>
        <w:bottom w:val="none" w:sz="0" w:space="0" w:color="auto"/>
        <w:right w:val="none" w:sz="0" w:space="0" w:color="auto"/>
      </w:divBdr>
    </w:div>
    <w:div w:id="1868448324">
      <w:bodyDiv w:val="1"/>
      <w:marLeft w:val="0"/>
      <w:marRight w:val="0"/>
      <w:marTop w:val="0"/>
      <w:marBottom w:val="0"/>
      <w:divBdr>
        <w:top w:val="none" w:sz="0" w:space="0" w:color="auto"/>
        <w:left w:val="none" w:sz="0" w:space="0" w:color="auto"/>
        <w:bottom w:val="none" w:sz="0" w:space="0" w:color="auto"/>
        <w:right w:val="none" w:sz="0" w:space="0" w:color="auto"/>
      </w:divBdr>
    </w:div>
    <w:div w:id="1868524952">
      <w:bodyDiv w:val="1"/>
      <w:marLeft w:val="0"/>
      <w:marRight w:val="0"/>
      <w:marTop w:val="0"/>
      <w:marBottom w:val="0"/>
      <w:divBdr>
        <w:top w:val="none" w:sz="0" w:space="0" w:color="auto"/>
        <w:left w:val="none" w:sz="0" w:space="0" w:color="auto"/>
        <w:bottom w:val="none" w:sz="0" w:space="0" w:color="auto"/>
        <w:right w:val="none" w:sz="0" w:space="0" w:color="auto"/>
      </w:divBdr>
    </w:div>
    <w:div w:id="1869177704">
      <w:bodyDiv w:val="1"/>
      <w:marLeft w:val="0"/>
      <w:marRight w:val="0"/>
      <w:marTop w:val="0"/>
      <w:marBottom w:val="0"/>
      <w:divBdr>
        <w:top w:val="none" w:sz="0" w:space="0" w:color="auto"/>
        <w:left w:val="none" w:sz="0" w:space="0" w:color="auto"/>
        <w:bottom w:val="none" w:sz="0" w:space="0" w:color="auto"/>
        <w:right w:val="none" w:sz="0" w:space="0" w:color="auto"/>
      </w:divBdr>
    </w:div>
    <w:div w:id="1869951031">
      <w:bodyDiv w:val="1"/>
      <w:marLeft w:val="0"/>
      <w:marRight w:val="0"/>
      <w:marTop w:val="0"/>
      <w:marBottom w:val="0"/>
      <w:divBdr>
        <w:top w:val="none" w:sz="0" w:space="0" w:color="auto"/>
        <w:left w:val="none" w:sz="0" w:space="0" w:color="auto"/>
        <w:bottom w:val="none" w:sz="0" w:space="0" w:color="auto"/>
        <w:right w:val="none" w:sz="0" w:space="0" w:color="auto"/>
      </w:divBdr>
    </w:div>
    <w:div w:id="1870604779">
      <w:bodyDiv w:val="1"/>
      <w:marLeft w:val="0"/>
      <w:marRight w:val="0"/>
      <w:marTop w:val="0"/>
      <w:marBottom w:val="0"/>
      <w:divBdr>
        <w:top w:val="none" w:sz="0" w:space="0" w:color="auto"/>
        <w:left w:val="none" w:sz="0" w:space="0" w:color="auto"/>
        <w:bottom w:val="none" w:sz="0" w:space="0" w:color="auto"/>
        <w:right w:val="none" w:sz="0" w:space="0" w:color="auto"/>
      </w:divBdr>
    </w:div>
    <w:div w:id="1870755382">
      <w:bodyDiv w:val="1"/>
      <w:marLeft w:val="0"/>
      <w:marRight w:val="0"/>
      <w:marTop w:val="0"/>
      <w:marBottom w:val="0"/>
      <w:divBdr>
        <w:top w:val="none" w:sz="0" w:space="0" w:color="auto"/>
        <w:left w:val="none" w:sz="0" w:space="0" w:color="auto"/>
        <w:bottom w:val="none" w:sz="0" w:space="0" w:color="auto"/>
        <w:right w:val="none" w:sz="0" w:space="0" w:color="auto"/>
      </w:divBdr>
    </w:div>
    <w:div w:id="1870795400">
      <w:bodyDiv w:val="1"/>
      <w:marLeft w:val="0"/>
      <w:marRight w:val="0"/>
      <w:marTop w:val="0"/>
      <w:marBottom w:val="0"/>
      <w:divBdr>
        <w:top w:val="none" w:sz="0" w:space="0" w:color="auto"/>
        <w:left w:val="none" w:sz="0" w:space="0" w:color="auto"/>
        <w:bottom w:val="none" w:sz="0" w:space="0" w:color="auto"/>
        <w:right w:val="none" w:sz="0" w:space="0" w:color="auto"/>
      </w:divBdr>
    </w:div>
    <w:div w:id="1870989802">
      <w:bodyDiv w:val="1"/>
      <w:marLeft w:val="0"/>
      <w:marRight w:val="0"/>
      <w:marTop w:val="0"/>
      <w:marBottom w:val="0"/>
      <w:divBdr>
        <w:top w:val="none" w:sz="0" w:space="0" w:color="auto"/>
        <w:left w:val="none" w:sz="0" w:space="0" w:color="auto"/>
        <w:bottom w:val="none" w:sz="0" w:space="0" w:color="auto"/>
        <w:right w:val="none" w:sz="0" w:space="0" w:color="auto"/>
      </w:divBdr>
    </w:div>
    <w:div w:id="1871794720">
      <w:bodyDiv w:val="1"/>
      <w:marLeft w:val="0"/>
      <w:marRight w:val="0"/>
      <w:marTop w:val="0"/>
      <w:marBottom w:val="0"/>
      <w:divBdr>
        <w:top w:val="none" w:sz="0" w:space="0" w:color="auto"/>
        <w:left w:val="none" w:sz="0" w:space="0" w:color="auto"/>
        <w:bottom w:val="none" w:sz="0" w:space="0" w:color="auto"/>
        <w:right w:val="none" w:sz="0" w:space="0" w:color="auto"/>
      </w:divBdr>
    </w:div>
    <w:div w:id="1872258453">
      <w:bodyDiv w:val="1"/>
      <w:marLeft w:val="0"/>
      <w:marRight w:val="0"/>
      <w:marTop w:val="0"/>
      <w:marBottom w:val="0"/>
      <w:divBdr>
        <w:top w:val="none" w:sz="0" w:space="0" w:color="auto"/>
        <w:left w:val="none" w:sz="0" w:space="0" w:color="auto"/>
        <w:bottom w:val="none" w:sz="0" w:space="0" w:color="auto"/>
        <w:right w:val="none" w:sz="0" w:space="0" w:color="auto"/>
      </w:divBdr>
    </w:div>
    <w:div w:id="1872524244">
      <w:bodyDiv w:val="1"/>
      <w:marLeft w:val="0"/>
      <w:marRight w:val="0"/>
      <w:marTop w:val="0"/>
      <w:marBottom w:val="0"/>
      <w:divBdr>
        <w:top w:val="none" w:sz="0" w:space="0" w:color="auto"/>
        <w:left w:val="none" w:sz="0" w:space="0" w:color="auto"/>
        <w:bottom w:val="none" w:sz="0" w:space="0" w:color="auto"/>
        <w:right w:val="none" w:sz="0" w:space="0" w:color="auto"/>
      </w:divBdr>
    </w:div>
    <w:div w:id="1872767791">
      <w:bodyDiv w:val="1"/>
      <w:marLeft w:val="0"/>
      <w:marRight w:val="0"/>
      <w:marTop w:val="0"/>
      <w:marBottom w:val="0"/>
      <w:divBdr>
        <w:top w:val="none" w:sz="0" w:space="0" w:color="auto"/>
        <w:left w:val="none" w:sz="0" w:space="0" w:color="auto"/>
        <w:bottom w:val="none" w:sz="0" w:space="0" w:color="auto"/>
        <w:right w:val="none" w:sz="0" w:space="0" w:color="auto"/>
      </w:divBdr>
    </w:div>
    <w:div w:id="1872911035">
      <w:bodyDiv w:val="1"/>
      <w:marLeft w:val="0"/>
      <w:marRight w:val="0"/>
      <w:marTop w:val="0"/>
      <w:marBottom w:val="0"/>
      <w:divBdr>
        <w:top w:val="none" w:sz="0" w:space="0" w:color="auto"/>
        <w:left w:val="none" w:sz="0" w:space="0" w:color="auto"/>
        <w:bottom w:val="none" w:sz="0" w:space="0" w:color="auto"/>
        <w:right w:val="none" w:sz="0" w:space="0" w:color="auto"/>
      </w:divBdr>
    </w:div>
    <w:div w:id="1874220935">
      <w:bodyDiv w:val="1"/>
      <w:marLeft w:val="0"/>
      <w:marRight w:val="0"/>
      <w:marTop w:val="0"/>
      <w:marBottom w:val="0"/>
      <w:divBdr>
        <w:top w:val="none" w:sz="0" w:space="0" w:color="auto"/>
        <w:left w:val="none" w:sz="0" w:space="0" w:color="auto"/>
        <w:bottom w:val="none" w:sz="0" w:space="0" w:color="auto"/>
        <w:right w:val="none" w:sz="0" w:space="0" w:color="auto"/>
      </w:divBdr>
    </w:div>
    <w:div w:id="1874492102">
      <w:bodyDiv w:val="1"/>
      <w:marLeft w:val="0"/>
      <w:marRight w:val="0"/>
      <w:marTop w:val="0"/>
      <w:marBottom w:val="0"/>
      <w:divBdr>
        <w:top w:val="none" w:sz="0" w:space="0" w:color="auto"/>
        <w:left w:val="none" w:sz="0" w:space="0" w:color="auto"/>
        <w:bottom w:val="none" w:sz="0" w:space="0" w:color="auto"/>
        <w:right w:val="none" w:sz="0" w:space="0" w:color="auto"/>
      </w:divBdr>
    </w:div>
    <w:div w:id="1874683765">
      <w:bodyDiv w:val="1"/>
      <w:marLeft w:val="0"/>
      <w:marRight w:val="0"/>
      <w:marTop w:val="0"/>
      <w:marBottom w:val="0"/>
      <w:divBdr>
        <w:top w:val="none" w:sz="0" w:space="0" w:color="auto"/>
        <w:left w:val="none" w:sz="0" w:space="0" w:color="auto"/>
        <w:bottom w:val="none" w:sz="0" w:space="0" w:color="auto"/>
        <w:right w:val="none" w:sz="0" w:space="0" w:color="auto"/>
      </w:divBdr>
    </w:div>
    <w:div w:id="1876232930">
      <w:bodyDiv w:val="1"/>
      <w:marLeft w:val="0"/>
      <w:marRight w:val="0"/>
      <w:marTop w:val="0"/>
      <w:marBottom w:val="0"/>
      <w:divBdr>
        <w:top w:val="none" w:sz="0" w:space="0" w:color="auto"/>
        <w:left w:val="none" w:sz="0" w:space="0" w:color="auto"/>
        <w:bottom w:val="none" w:sz="0" w:space="0" w:color="auto"/>
        <w:right w:val="none" w:sz="0" w:space="0" w:color="auto"/>
      </w:divBdr>
    </w:div>
    <w:div w:id="1876312320">
      <w:bodyDiv w:val="1"/>
      <w:marLeft w:val="0"/>
      <w:marRight w:val="0"/>
      <w:marTop w:val="0"/>
      <w:marBottom w:val="0"/>
      <w:divBdr>
        <w:top w:val="none" w:sz="0" w:space="0" w:color="auto"/>
        <w:left w:val="none" w:sz="0" w:space="0" w:color="auto"/>
        <w:bottom w:val="none" w:sz="0" w:space="0" w:color="auto"/>
        <w:right w:val="none" w:sz="0" w:space="0" w:color="auto"/>
      </w:divBdr>
    </w:div>
    <w:div w:id="1876428602">
      <w:bodyDiv w:val="1"/>
      <w:marLeft w:val="0"/>
      <w:marRight w:val="0"/>
      <w:marTop w:val="0"/>
      <w:marBottom w:val="0"/>
      <w:divBdr>
        <w:top w:val="none" w:sz="0" w:space="0" w:color="auto"/>
        <w:left w:val="none" w:sz="0" w:space="0" w:color="auto"/>
        <w:bottom w:val="none" w:sz="0" w:space="0" w:color="auto"/>
        <w:right w:val="none" w:sz="0" w:space="0" w:color="auto"/>
      </w:divBdr>
    </w:div>
    <w:div w:id="1876576285">
      <w:bodyDiv w:val="1"/>
      <w:marLeft w:val="0"/>
      <w:marRight w:val="0"/>
      <w:marTop w:val="0"/>
      <w:marBottom w:val="0"/>
      <w:divBdr>
        <w:top w:val="none" w:sz="0" w:space="0" w:color="auto"/>
        <w:left w:val="none" w:sz="0" w:space="0" w:color="auto"/>
        <w:bottom w:val="none" w:sz="0" w:space="0" w:color="auto"/>
        <w:right w:val="none" w:sz="0" w:space="0" w:color="auto"/>
      </w:divBdr>
    </w:div>
    <w:div w:id="1876648590">
      <w:bodyDiv w:val="1"/>
      <w:marLeft w:val="0"/>
      <w:marRight w:val="0"/>
      <w:marTop w:val="0"/>
      <w:marBottom w:val="0"/>
      <w:divBdr>
        <w:top w:val="none" w:sz="0" w:space="0" w:color="auto"/>
        <w:left w:val="none" w:sz="0" w:space="0" w:color="auto"/>
        <w:bottom w:val="none" w:sz="0" w:space="0" w:color="auto"/>
        <w:right w:val="none" w:sz="0" w:space="0" w:color="auto"/>
      </w:divBdr>
    </w:div>
    <w:div w:id="1876650086">
      <w:bodyDiv w:val="1"/>
      <w:marLeft w:val="0"/>
      <w:marRight w:val="0"/>
      <w:marTop w:val="0"/>
      <w:marBottom w:val="0"/>
      <w:divBdr>
        <w:top w:val="none" w:sz="0" w:space="0" w:color="auto"/>
        <w:left w:val="none" w:sz="0" w:space="0" w:color="auto"/>
        <w:bottom w:val="none" w:sz="0" w:space="0" w:color="auto"/>
        <w:right w:val="none" w:sz="0" w:space="0" w:color="auto"/>
      </w:divBdr>
    </w:div>
    <w:div w:id="1876774458">
      <w:bodyDiv w:val="1"/>
      <w:marLeft w:val="0"/>
      <w:marRight w:val="0"/>
      <w:marTop w:val="0"/>
      <w:marBottom w:val="0"/>
      <w:divBdr>
        <w:top w:val="none" w:sz="0" w:space="0" w:color="auto"/>
        <w:left w:val="none" w:sz="0" w:space="0" w:color="auto"/>
        <w:bottom w:val="none" w:sz="0" w:space="0" w:color="auto"/>
        <w:right w:val="none" w:sz="0" w:space="0" w:color="auto"/>
      </w:divBdr>
    </w:div>
    <w:div w:id="1876886801">
      <w:bodyDiv w:val="1"/>
      <w:marLeft w:val="0"/>
      <w:marRight w:val="0"/>
      <w:marTop w:val="0"/>
      <w:marBottom w:val="0"/>
      <w:divBdr>
        <w:top w:val="none" w:sz="0" w:space="0" w:color="auto"/>
        <w:left w:val="none" w:sz="0" w:space="0" w:color="auto"/>
        <w:bottom w:val="none" w:sz="0" w:space="0" w:color="auto"/>
        <w:right w:val="none" w:sz="0" w:space="0" w:color="auto"/>
      </w:divBdr>
    </w:div>
    <w:div w:id="1876888362">
      <w:bodyDiv w:val="1"/>
      <w:marLeft w:val="0"/>
      <w:marRight w:val="0"/>
      <w:marTop w:val="0"/>
      <w:marBottom w:val="0"/>
      <w:divBdr>
        <w:top w:val="none" w:sz="0" w:space="0" w:color="auto"/>
        <w:left w:val="none" w:sz="0" w:space="0" w:color="auto"/>
        <w:bottom w:val="none" w:sz="0" w:space="0" w:color="auto"/>
        <w:right w:val="none" w:sz="0" w:space="0" w:color="auto"/>
      </w:divBdr>
    </w:div>
    <w:div w:id="1877421941">
      <w:bodyDiv w:val="1"/>
      <w:marLeft w:val="0"/>
      <w:marRight w:val="0"/>
      <w:marTop w:val="0"/>
      <w:marBottom w:val="0"/>
      <w:divBdr>
        <w:top w:val="none" w:sz="0" w:space="0" w:color="auto"/>
        <w:left w:val="none" w:sz="0" w:space="0" w:color="auto"/>
        <w:bottom w:val="none" w:sz="0" w:space="0" w:color="auto"/>
        <w:right w:val="none" w:sz="0" w:space="0" w:color="auto"/>
      </w:divBdr>
    </w:div>
    <w:div w:id="1877620339">
      <w:bodyDiv w:val="1"/>
      <w:marLeft w:val="0"/>
      <w:marRight w:val="0"/>
      <w:marTop w:val="0"/>
      <w:marBottom w:val="0"/>
      <w:divBdr>
        <w:top w:val="none" w:sz="0" w:space="0" w:color="auto"/>
        <w:left w:val="none" w:sz="0" w:space="0" w:color="auto"/>
        <w:bottom w:val="none" w:sz="0" w:space="0" w:color="auto"/>
        <w:right w:val="none" w:sz="0" w:space="0" w:color="auto"/>
      </w:divBdr>
    </w:div>
    <w:div w:id="1877768458">
      <w:bodyDiv w:val="1"/>
      <w:marLeft w:val="0"/>
      <w:marRight w:val="0"/>
      <w:marTop w:val="0"/>
      <w:marBottom w:val="0"/>
      <w:divBdr>
        <w:top w:val="none" w:sz="0" w:space="0" w:color="auto"/>
        <w:left w:val="none" w:sz="0" w:space="0" w:color="auto"/>
        <w:bottom w:val="none" w:sz="0" w:space="0" w:color="auto"/>
        <w:right w:val="none" w:sz="0" w:space="0" w:color="auto"/>
      </w:divBdr>
    </w:div>
    <w:div w:id="1878271161">
      <w:bodyDiv w:val="1"/>
      <w:marLeft w:val="0"/>
      <w:marRight w:val="0"/>
      <w:marTop w:val="0"/>
      <w:marBottom w:val="0"/>
      <w:divBdr>
        <w:top w:val="none" w:sz="0" w:space="0" w:color="auto"/>
        <w:left w:val="none" w:sz="0" w:space="0" w:color="auto"/>
        <w:bottom w:val="none" w:sz="0" w:space="0" w:color="auto"/>
        <w:right w:val="none" w:sz="0" w:space="0" w:color="auto"/>
      </w:divBdr>
    </w:div>
    <w:div w:id="1878274104">
      <w:bodyDiv w:val="1"/>
      <w:marLeft w:val="0"/>
      <w:marRight w:val="0"/>
      <w:marTop w:val="0"/>
      <w:marBottom w:val="0"/>
      <w:divBdr>
        <w:top w:val="none" w:sz="0" w:space="0" w:color="auto"/>
        <w:left w:val="none" w:sz="0" w:space="0" w:color="auto"/>
        <w:bottom w:val="none" w:sz="0" w:space="0" w:color="auto"/>
        <w:right w:val="none" w:sz="0" w:space="0" w:color="auto"/>
      </w:divBdr>
    </w:div>
    <w:div w:id="1878933198">
      <w:bodyDiv w:val="1"/>
      <w:marLeft w:val="0"/>
      <w:marRight w:val="0"/>
      <w:marTop w:val="0"/>
      <w:marBottom w:val="0"/>
      <w:divBdr>
        <w:top w:val="none" w:sz="0" w:space="0" w:color="auto"/>
        <w:left w:val="none" w:sz="0" w:space="0" w:color="auto"/>
        <w:bottom w:val="none" w:sz="0" w:space="0" w:color="auto"/>
        <w:right w:val="none" w:sz="0" w:space="0" w:color="auto"/>
      </w:divBdr>
    </w:div>
    <w:div w:id="1879200322">
      <w:bodyDiv w:val="1"/>
      <w:marLeft w:val="0"/>
      <w:marRight w:val="0"/>
      <w:marTop w:val="0"/>
      <w:marBottom w:val="0"/>
      <w:divBdr>
        <w:top w:val="none" w:sz="0" w:space="0" w:color="auto"/>
        <w:left w:val="none" w:sz="0" w:space="0" w:color="auto"/>
        <w:bottom w:val="none" w:sz="0" w:space="0" w:color="auto"/>
        <w:right w:val="none" w:sz="0" w:space="0" w:color="auto"/>
      </w:divBdr>
    </w:div>
    <w:div w:id="1879272071">
      <w:bodyDiv w:val="1"/>
      <w:marLeft w:val="0"/>
      <w:marRight w:val="0"/>
      <w:marTop w:val="0"/>
      <w:marBottom w:val="0"/>
      <w:divBdr>
        <w:top w:val="none" w:sz="0" w:space="0" w:color="auto"/>
        <w:left w:val="none" w:sz="0" w:space="0" w:color="auto"/>
        <w:bottom w:val="none" w:sz="0" w:space="0" w:color="auto"/>
        <w:right w:val="none" w:sz="0" w:space="0" w:color="auto"/>
      </w:divBdr>
    </w:div>
    <w:div w:id="1880777624">
      <w:bodyDiv w:val="1"/>
      <w:marLeft w:val="0"/>
      <w:marRight w:val="0"/>
      <w:marTop w:val="0"/>
      <w:marBottom w:val="0"/>
      <w:divBdr>
        <w:top w:val="none" w:sz="0" w:space="0" w:color="auto"/>
        <w:left w:val="none" w:sz="0" w:space="0" w:color="auto"/>
        <w:bottom w:val="none" w:sz="0" w:space="0" w:color="auto"/>
        <w:right w:val="none" w:sz="0" w:space="0" w:color="auto"/>
      </w:divBdr>
    </w:div>
    <w:div w:id="1881278582">
      <w:bodyDiv w:val="1"/>
      <w:marLeft w:val="0"/>
      <w:marRight w:val="0"/>
      <w:marTop w:val="0"/>
      <w:marBottom w:val="0"/>
      <w:divBdr>
        <w:top w:val="none" w:sz="0" w:space="0" w:color="auto"/>
        <w:left w:val="none" w:sz="0" w:space="0" w:color="auto"/>
        <w:bottom w:val="none" w:sz="0" w:space="0" w:color="auto"/>
        <w:right w:val="none" w:sz="0" w:space="0" w:color="auto"/>
      </w:divBdr>
    </w:div>
    <w:div w:id="1882013698">
      <w:bodyDiv w:val="1"/>
      <w:marLeft w:val="0"/>
      <w:marRight w:val="0"/>
      <w:marTop w:val="0"/>
      <w:marBottom w:val="0"/>
      <w:divBdr>
        <w:top w:val="none" w:sz="0" w:space="0" w:color="auto"/>
        <w:left w:val="none" w:sz="0" w:space="0" w:color="auto"/>
        <w:bottom w:val="none" w:sz="0" w:space="0" w:color="auto"/>
        <w:right w:val="none" w:sz="0" w:space="0" w:color="auto"/>
      </w:divBdr>
    </w:div>
    <w:div w:id="1882086400">
      <w:bodyDiv w:val="1"/>
      <w:marLeft w:val="0"/>
      <w:marRight w:val="0"/>
      <w:marTop w:val="0"/>
      <w:marBottom w:val="0"/>
      <w:divBdr>
        <w:top w:val="none" w:sz="0" w:space="0" w:color="auto"/>
        <w:left w:val="none" w:sz="0" w:space="0" w:color="auto"/>
        <w:bottom w:val="none" w:sz="0" w:space="0" w:color="auto"/>
        <w:right w:val="none" w:sz="0" w:space="0" w:color="auto"/>
      </w:divBdr>
    </w:div>
    <w:div w:id="1882590735">
      <w:bodyDiv w:val="1"/>
      <w:marLeft w:val="0"/>
      <w:marRight w:val="0"/>
      <w:marTop w:val="0"/>
      <w:marBottom w:val="0"/>
      <w:divBdr>
        <w:top w:val="none" w:sz="0" w:space="0" w:color="auto"/>
        <w:left w:val="none" w:sz="0" w:space="0" w:color="auto"/>
        <w:bottom w:val="none" w:sz="0" w:space="0" w:color="auto"/>
        <w:right w:val="none" w:sz="0" w:space="0" w:color="auto"/>
      </w:divBdr>
    </w:div>
    <w:div w:id="1882666997">
      <w:bodyDiv w:val="1"/>
      <w:marLeft w:val="0"/>
      <w:marRight w:val="0"/>
      <w:marTop w:val="0"/>
      <w:marBottom w:val="0"/>
      <w:divBdr>
        <w:top w:val="none" w:sz="0" w:space="0" w:color="auto"/>
        <w:left w:val="none" w:sz="0" w:space="0" w:color="auto"/>
        <w:bottom w:val="none" w:sz="0" w:space="0" w:color="auto"/>
        <w:right w:val="none" w:sz="0" w:space="0" w:color="auto"/>
      </w:divBdr>
    </w:div>
    <w:div w:id="1882864671">
      <w:bodyDiv w:val="1"/>
      <w:marLeft w:val="0"/>
      <w:marRight w:val="0"/>
      <w:marTop w:val="0"/>
      <w:marBottom w:val="0"/>
      <w:divBdr>
        <w:top w:val="none" w:sz="0" w:space="0" w:color="auto"/>
        <w:left w:val="none" w:sz="0" w:space="0" w:color="auto"/>
        <w:bottom w:val="none" w:sz="0" w:space="0" w:color="auto"/>
        <w:right w:val="none" w:sz="0" w:space="0" w:color="auto"/>
      </w:divBdr>
    </w:div>
    <w:div w:id="1883131748">
      <w:bodyDiv w:val="1"/>
      <w:marLeft w:val="0"/>
      <w:marRight w:val="0"/>
      <w:marTop w:val="0"/>
      <w:marBottom w:val="0"/>
      <w:divBdr>
        <w:top w:val="none" w:sz="0" w:space="0" w:color="auto"/>
        <w:left w:val="none" w:sz="0" w:space="0" w:color="auto"/>
        <w:bottom w:val="none" w:sz="0" w:space="0" w:color="auto"/>
        <w:right w:val="none" w:sz="0" w:space="0" w:color="auto"/>
      </w:divBdr>
    </w:div>
    <w:div w:id="1883247544">
      <w:bodyDiv w:val="1"/>
      <w:marLeft w:val="0"/>
      <w:marRight w:val="0"/>
      <w:marTop w:val="0"/>
      <w:marBottom w:val="0"/>
      <w:divBdr>
        <w:top w:val="none" w:sz="0" w:space="0" w:color="auto"/>
        <w:left w:val="none" w:sz="0" w:space="0" w:color="auto"/>
        <w:bottom w:val="none" w:sz="0" w:space="0" w:color="auto"/>
        <w:right w:val="none" w:sz="0" w:space="0" w:color="auto"/>
      </w:divBdr>
    </w:div>
    <w:div w:id="1883401029">
      <w:bodyDiv w:val="1"/>
      <w:marLeft w:val="0"/>
      <w:marRight w:val="0"/>
      <w:marTop w:val="0"/>
      <w:marBottom w:val="0"/>
      <w:divBdr>
        <w:top w:val="none" w:sz="0" w:space="0" w:color="auto"/>
        <w:left w:val="none" w:sz="0" w:space="0" w:color="auto"/>
        <w:bottom w:val="none" w:sz="0" w:space="0" w:color="auto"/>
        <w:right w:val="none" w:sz="0" w:space="0" w:color="auto"/>
      </w:divBdr>
    </w:div>
    <w:div w:id="1883512178">
      <w:bodyDiv w:val="1"/>
      <w:marLeft w:val="0"/>
      <w:marRight w:val="0"/>
      <w:marTop w:val="0"/>
      <w:marBottom w:val="0"/>
      <w:divBdr>
        <w:top w:val="none" w:sz="0" w:space="0" w:color="auto"/>
        <w:left w:val="none" w:sz="0" w:space="0" w:color="auto"/>
        <w:bottom w:val="none" w:sz="0" w:space="0" w:color="auto"/>
        <w:right w:val="none" w:sz="0" w:space="0" w:color="auto"/>
      </w:divBdr>
    </w:div>
    <w:div w:id="1883787590">
      <w:bodyDiv w:val="1"/>
      <w:marLeft w:val="0"/>
      <w:marRight w:val="0"/>
      <w:marTop w:val="0"/>
      <w:marBottom w:val="0"/>
      <w:divBdr>
        <w:top w:val="none" w:sz="0" w:space="0" w:color="auto"/>
        <w:left w:val="none" w:sz="0" w:space="0" w:color="auto"/>
        <w:bottom w:val="none" w:sz="0" w:space="0" w:color="auto"/>
        <w:right w:val="none" w:sz="0" w:space="0" w:color="auto"/>
      </w:divBdr>
    </w:div>
    <w:div w:id="1883908103">
      <w:bodyDiv w:val="1"/>
      <w:marLeft w:val="0"/>
      <w:marRight w:val="0"/>
      <w:marTop w:val="0"/>
      <w:marBottom w:val="0"/>
      <w:divBdr>
        <w:top w:val="none" w:sz="0" w:space="0" w:color="auto"/>
        <w:left w:val="none" w:sz="0" w:space="0" w:color="auto"/>
        <w:bottom w:val="none" w:sz="0" w:space="0" w:color="auto"/>
        <w:right w:val="none" w:sz="0" w:space="0" w:color="auto"/>
      </w:divBdr>
    </w:div>
    <w:div w:id="1883976077">
      <w:bodyDiv w:val="1"/>
      <w:marLeft w:val="0"/>
      <w:marRight w:val="0"/>
      <w:marTop w:val="0"/>
      <w:marBottom w:val="0"/>
      <w:divBdr>
        <w:top w:val="none" w:sz="0" w:space="0" w:color="auto"/>
        <w:left w:val="none" w:sz="0" w:space="0" w:color="auto"/>
        <w:bottom w:val="none" w:sz="0" w:space="0" w:color="auto"/>
        <w:right w:val="none" w:sz="0" w:space="0" w:color="auto"/>
      </w:divBdr>
    </w:div>
    <w:div w:id="1883981881">
      <w:bodyDiv w:val="1"/>
      <w:marLeft w:val="0"/>
      <w:marRight w:val="0"/>
      <w:marTop w:val="0"/>
      <w:marBottom w:val="0"/>
      <w:divBdr>
        <w:top w:val="none" w:sz="0" w:space="0" w:color="auto"/>
        <w:left w:val="none" w:sz="0" w:space="0" w:color="auto"/>
        <w:bottom w:val="none" w:sz="0" w:space="0" w:color="auto"/>
        <w:right w:val="none" w:sz="0" w:space="0" w:color="auto"/>
      </w:divBdr>
    </w:div>
    <w:div w:id="1884057752">
      <w:bodyDiv w:val="1"/>
      <w:marLeft w:val="0"/>
      <w:marRight w:val="0"/>
      <w:marTop w:val="0"/>
      <w:marBottom w:val="0"/>
      <w:divBdr>
        <w:top w:val="none" w:sz="0" w:space="0" w:color="auto"/>
        <w:left w:val="none" w:sz="0" w:space="0" w:color="auto"/>
        <w:bottom w:val="none" w:sz="0" w:space="0" w:color="auto"/>
        <w:right w:val="none" w:sz="0" w:space="0" w:color="auto"/>
      </w:divBdr>
    </w:div>
    <w:div w:id="1885097972">
      <w:bodyDiv w:val="1"/>
      <w:marLeft w:val="0"/>
      <w:marRight w:val="0"/>
      <w:marTop w:val="0"/>
      <w:marBottom w:val="0"/>
      <w:divBdr>
        <w:top w:val="none" w:sz="0" w:space="0" w:color="auto"/>
        <w:left w:val="none" w:sz="0" w:space="0" w:color="auto"/>
        <w:bottom w:val="none" w:sz="0" w:space="0" w:color="auto"/>
        <w:right w:val="none" w:sz="0" w:space="0" w:color="auto"/>
      </w:divBdr>
    </w:div>
    <w:div w:id="1886017295">
      <w:bodyDiv w:val="1"/>
      <w:marLeft w:val="0"/>
      <w:marRight w:val="0"/>
      <w:marTop w:val="0"/>
      <w:marBottom w:val="0"/>
      <w:divBdr>
        <w:top w:val="none" w:sz="0" w:space="0" w:color="auto"/>
        <w:left w:val="none" w:sz="0" w:space="0" w:color="auto"/>
        <w:bottom w:val="none" w:sz="0" w:space="0" w:color="auto"/>
        <w:right w:val="none" w:sz="0" w:space="0" w:color="auto"/>
      </w:divBdr>
    </w:div>
    <w:div w:id="1886019539">
      <w:bodyDiv w:val="1"/>
      <w:marLeft w:val="0"/>
      <w:marRight w:val="0"/>
      <w:marTop w:val="0"/>
      <w:marBottom w:val="0"/>
      <w:divBdr>
        <w:top w:val="none" w:sz="0" w:space="0" w:color="auto"/>
        <w:left w:val="none" w:sz="0" w:space="0" w:color="auto"/>
        <w:bottom w:val="none" w:sz="0" w:space="0" w:color="auto"/>
        <w:right w:val="none" w:sz="0" w:space="0" w:color="auto"/>
      </w:divBdr>
    </w:div>
    <w:div w:id="1886211469">
      <w:bodyDiv w:val="1"/>
      <w:marLeft w:val="0"/>
      <w:marRight w:val="0"/>
      <w:marTop w:val="0"/>
      <w:marBottom w:val="0"/>
      <w:divBdr>
        <w:top w:val="none" w:sz="0" w:space="0" w:color="auto"/>
        <w:left w:val="none" w:sz="0" w:space="0" w:color="auto"/>
        <w:bottom w:val="none" w:sz="0" w:space="0" w:color="auto"/>
        <w:right w:val="none" w:sz="0" w:space="0" w:color="auto"/>
      </w:divBdr>
    </w:div>
    <w:div w:id="1886287010">
      <w:bodyDiv w:val="1"/>
      <w:marLeft w:val="0"/>
      <w:marRight w:val="0"/>
      <w:marTop w:val="0"/>
      <w:marBottom w:val="0"/>
      <w:divBdr>
        <w:top w:val="none" w:sz="0" w:space="0" w:color="auto"/>
        <w:left w:val="none" w:sz="0" w:space="0" w:color="auto"/>
        <w:bottom w:val="none" w:sz="0" w:space="0" w:color="auto"/>
        <w:right w:val="none" w:sz="0" w:space="0" w:color="auto"/>
      </w:divBdr>
    </w:div>
    <w:div w:id="1886797433">
      <w:bodyDiv w:val="1"/>
      <w:marLeft w:val="0"/>
      <w:marRight w:val="0"/>
      <w:marTop w:val="0"/>
      <w:marBottom w:val="0"/>
      <w:divBdr>
        <w:top w:val="none" w:sz="0" w:space="0" w:color="auto"/>
        <w:left w:val="none" w:sz="0" w:space="0" w:color="auto"/>
        <w:bottom w:val="none" w:sz="0" w:space="0" w:color="auto"/>
        <w:right w:val="none" w:sz="0" w:space="0" w:color="auto"/>
      </w:divBdr>
    </w:div>
    <w:div w:id="1887446139">
      <w:bodyDiv w:val="1"/>
      <w:marLeft w:val="0"/>
      <w:marRight w:val="0"/>
      <w:marTop w:val="0"/>
      <w:marBottom w:val="0"/>
      <w:divBdr>
        <w:top w:val="none" w:sz="0" w:space="0" w:color="auto"/>
        <w:left w:val="none" w:sz="0" w:space="0" w:color="auto"/>
        <w:bottom w:val="none" w:sz="0" w:space="0" w:color="auto"/>
        <w:right w:val="none" w:sz="0" w:space="0" w:color="auto"/>
      </w:divBdr>
    </w:div>
    <w:div w:id="1887721481">
      <w:bodyDiv w:val="1"/>
      <w:marLeft w:val="0"/>
      <w:marRight w:val="0"/>
      <w:marTop w:val="0"/>
      <w:marBottom w:val="0"/>
      <w:divBdr>
        <w:top w:val="none" w:sz="0" w:space="0" w:color="auto"/>
        <w:left w:val="none" w:sz="0" w:space="0" w:color="auto"/>
        <w:bottom w:val="none" w:sz="0" w:space="0" w:color="auto"/>
        <w:right w:val="none" w:sz="0" w:space="0" w:color="auto"/>
      </w:divBdr>
    </w:div>
    <w:div w:id="1887790255">
      <w:bodyDiv w:val="1"/>
      <w:marLeft w:val="0"/>
      <w:marRight w:val="0"/>
      <w:marTop w:val="0"/>
      <w:marBottom w:val="0"/>
      <w:divBdr>
        <w:top w:val="none" w:sz="0" w:space="0" w:color="auto"/>
        <w:left w:val="none" w:sz="0" w:space="0" w:color="auto"/>
        <w:bottom w:val="none" w:sz="0" w:space="0" w:color="auto"/>
        <w:right w:val="none" w:sz="0" w:space="0" w:color="auto"/>
      </w:divBdr>
    </w:div>
    <w:div w:id="1887838264">
      <w:bodyDiv w:val="1"/>
      <w:marLeft w:val="0"/>
      <w:marRight w:val="0"/>
      <w:marTop w:val="0"/>
      <w:marBottom w:val="0"/>
      <w:divBdr>
        <w:top w:val="none" w:sz="0" w:space="0" w:color="auto"/>
        <w:left w:val="none" w:sz="0" w:space="0" w:color="auto"/>
        <w:bottom w:val="none" w:sz="0" w:space="0" w:color="auto"/>
        <w:right w:val="none" w:sz="0" w:space="0" w:color="auto"/>
      </w:divBdr>
    </w:div>
    <w:div w:id="1889147657">
      <w:bodyDiv w:val="1"/>
      <w:marLeft w:val="0"/>
      <w:marRight w:val="0"/>
      <w:marTop w:val="0"/>
      <w:marBottom w:val="0"/>
      <w:divBdr>
        <w:top w:val="none" w:sz="0" w:space="0" w:color="auto"/>
        <w:left w:val="none" w:sz="0" w:space="0" w:color="auto"/>
        <w:bottom w:val="none" w:sz="0" w:space="0" w:color="auto"/>
        <w:right w:val="none" w:sz="0" w:space="0" w:color="auto"/>
      </w:divBdr>
    </w:div>
    <w:div w:id="1889149168">
      <w:bodyDiv w:val="1"/>
      <w:marLeft w:val="0"/>
      <w:marRight w:val="0"/>
      <w:marTop w:val="0"/>
      <w:marBottom w:val="0"/>
      <w:divBdr>
        <w:top w:val="none" w:sz="0" w:space="0" w:color="auto"/>
        <w:left w:val="none" w:sz="0" w:space="0" w:color="auto"/>
        <w:bottom w:val="none" w:sz="0" w:space="0" w:color="auto"/>
        <w:right w:val="none" w:sz="0" w:space="0" w:color="auto"/>
      </w:divBdr>
    </w:div>
    <w:div w:id="1889343060">
      <w:bodyDiv w:val="1"/>
      <w:marLeft w:val="0"/>
      <w:marRight w:val="0"/>
      <w:marTop w:val="0"/>
      <w:marBottom w:val="0"/>
      <w:divBdr>
        <w:top w:val="none" w:sz="0" w:space="0" w:color="auto"/>
        <w:left w:val="none" w:sz="0" w:space="0" w:color="auto"/>
        <w:bottom w:val="none" w:sz="0" w:space="0" w:color="auto"/>
        <w:right w:val="none" w:sz="0" w:space="0" w:color="auto"/>
      </w:divBdr>
    </w:div>
    <w:div w:id="1889802395">
      <w:bodyDiv w:val="1"/>
      <w:marLeft w:val="0"/>
      <w:marRight w:val="0"/>
      <w:marTop w:val="0"/>
      <w:marBottom w:val="0"/>
      <w:divBdr>
        <w:top w:val="none" w:sz="0" w:space="0" w:color="auto"/>
        <w:left w:val="none" w:sz="0" w:space="0" w:color="auto"/>
        <w:bottom w:val="none" w:sz="0" w:space="0" w:color="auto"/>
        <w:right w:val="none" w:sz="0" w:space="0" w:color="auto"/>
      </w:divBdr>
    </w:div>
    <w:div w:id="1889873063">
      <w:bodyDiv w:val="1"/>
      <w:marLeft w:val="0"/>
      <w:marRight w:val="0"/>
      <w:marTop w:val="0"/>
      <w:marBottom w:val="0"/>
      <w:divBdr>
        <w:top w:val="none" w:sz="0" w:space="0" w:color="auto"/>
        <w:left w:val="none" w:sz="0" w:space="0" w:color="auto"/>
        <w:bottom w:val="none" w:sz="0" w:space="0" w:color="auto"/>
        <w:right w:val="none" w:sz="0" w:space="0" w:color="auto"/>
      </w:divBdr>
    </w:div>
    <w:div w:id="1890532714">
      <w:bodyDiv w:val="1"/>
      <w:marLeft w:val="0"/>
      <w:marRight w:val="0"/>
      <w:marTop w:val="0"/>
      <w:marBottom w:val="0"/>
      <w:divBdr>
        <w:top w:val="none" w:sz="0" w:space="0" w:color="auto"/>
        <w:left w:val="none" w:sz="0" w:space="0" w:color="auto"/>
        <w:bottom w:val="none" w:sz="0" w:space="0" w:color="auto"/>
        <w:right w:val="none" w:sz="0" w:space="0" w:color="auto"/>
      </w:divBdr>
    </w:div>
    <w:div w:id="1890648124">
      <w:bodyDiv w:val="1"/>
      <w:marLeft w:val="0"/>
      <w:marRight w:val="0"/>
      <w:marTop w:val="0"/>
      <w:marBottom w:val="0"/>
      <w:divBdr>
        <w:top w:val="none" w:sz="0" w:space="0" w:color="auto"/>
        <w:left w:val="none" w:sz="0" w:space="0" w:color="auto"/>
        <w:bottom w:val="none" w:sz="0" w:space="0" w:color="auto"/>
        <w:right w:val="none" w:sz="0" w:space="0" w:color="auto"/>
      </w:divBdr>
    </w:div>
    <w:div w:id="1891188592">
      <w:bodyDiv w:val="1"/>
      <w:marLeft w:val="0"/>
      <w:marRight w:val="0"/>
      <w:marTop w:val="0"/>
      <w:marBottom w:val="0"/>
      <w:divBdr>
        <w:top w:val="none" w:sz="0" w:space="0" w:color="auto"/>
        <w:left w:val="none" w:sz="0" w:space="0" w:color="auto"/>
        <w:bottom w:val="none" w:sz="0" w:space="0" w:color="auto"/>
        <w:right w:val="none" w:sz="0" w:space="0" w:color="auto"/>
      </w:divBdr>
    </w:div>
    <w:div w:id="1891265318">
      <w:bodyDiv w:val="1"/>
      <w:marLeft w:val="0"/>
      <w:marRight w:val="0"/>
      <w:marTop w:val="0"/>
      <w:marBottom w:val="0"/>
      <w:divBdr>
        <w:top w:val="none" w:sz="0" w:space="0" w:color="auto"/>
        <w:left w:val="none" w:sz="0" w:space="0" w:color="auto"/>
        <w:bottom w:val="none" w:sz="0" w:space="0" w:color="auto"/>
        <w:right w:val="none" w:sz="0" w:space="0" w:color="auto"/>
      </w:divBdr>
    </w:div>
    <w:div w:id="1891304285">
      <w:bodyDiv w:val="1"/>
      <w:marLeft w:val="0"/>
      <w:marRight w:val="0"/>
      <w:marTop w:val="0"/>
      <w:marBottom w:val="0"/>
      <w:divBdr>
        <w:top w:val="none" w:sz="0" w:space="0" w:color="auto"/>
        <w:left w:val="none" w:sz="0" w:space="0" w:color="auto"/>
        <w:bottom w:val="none" w:sz="0" w:space="0" w:color="auto"/>
        <w:right w:val="none" w:sz="0" w:space="0" w:color="auto"/>
      </w:divBdr>
    </w:div>
    <w:div w:id="1892299502">
      <w:bodyDiv w:val="1"/>
      <w:marLeft w:val="0"/>
      <w:marRight w:val="0"/>
      <w:marTop w:val="0"/>
      <w:marBottom w:val="0"/>
      <w:divBdr>
        <w:top w:val="none" w:sz="0" w:space="0" w:color="auto"/>
        <w:left w:val="none" w:sz="0" w:space="0" w:color="auto"/>
        <w:bottom w:val="none" w:sz="0" w:space="0" w:color="auto"/>
        <w:right w:val="none" w:sz="0" w:space="0" w:color="auto"/>
      </w:divBdr>
    </w:div>
    <w:div w:id="1892496828">
      <w:bodyDiv w:val="1"/>
      <w:marLeft w:val="0"/>
      <w:marRight w:val="0"/>
      <w:marTop w:val="0"/>
      <w:marBottom w:val="0"/>
      <w:divBdr>
        <w:top w:val="none" w:sz="0" w:space="0" w:color="auto"/>
        <w:left w:val="none" w:sz="0" w:space="0" w:color="auto"/>
        <w:bottom w:val="none" w:sz="0" w:space="0" w:color="auto"/>
        <w:right w:val="none" w:sz="0" w:space="0" w:color="auto"/>
      </w:divBdr>
    </w:div>
    <w:div w:id="1892762410">
      <w:bodyDiv w:val="1"/>
      <w:marLeft w:val="0"/>
      <w:marRight w:val="0"/>
      <w:marTop w:val="0"/>
      <w:marBottom w:val="0"/>
      <w:divBdr>
        <w:top w:val="none" w:sz="0" w:space="0" w:color="auto"/>
        <w:left w:val="none" w:sz="0" w:space="0" w:color="auto"/>
        <w:bottom w:val="none" w:sz="0" w:space="0" w:color="auto"/>
        <w:right w:val="none" w:sz="0" w:space="0" w:color="auto"/>
      </w:divBdr>
    </w:div>
    <w:div w:id="1893148202">
      <w:bodyDiv w:val="1"/>
      <w:marLeft w:val="0"/>
      <w:marRight w:val="0"/>
      <w:marTop w:val="0"/>
      <w:marBottom w:val="0"/>
      <w:divBdr>
        <w:top w:val="none" w:sz="0" w:space="0" w:color="auto"/>
        <w:left w:val="none" w:sz="0" w:space="0" w:color="auto"/>
        <w:bottom w:val="none" w:sz="0" w:space="0" w:color="auto"/>
        <w:right w:val="none" w:sz="0" w:space="0" w:color="auto"/>
      </w:divBdr>
    </w:div>
    <w:div w:id="1893467995">
      <w:bodyDiv w:val="1"/>
      <w:marLeft w:val="0"/>
      <w:marRight w:val="0"/>
      <w:marTop w:val="0"/>
      <w:marBottom w:val="0"/>
      <w:divBdr>
        <w:top w:val="none" w:sz="0" w:space="0" w:color="auto"/>
        <w:left w:val="none" w:sz="0" w:space="0" w:color="auto"/>
        <w:bottom w:val="none" w:sz="0" w:space="0" w:color="auto"/>
        <w:right w:val="none" w:sz="0" w:space="0" w:color="auto"/>
      </w:divBdr>
    </w:div>
    <w:div w:id="1893543027">
      <w:bodyDiv w:val="1"/>
      <w:marLeft w:val="0"/>
      <w:marRight w:val="0"/>
      <w:marTop w:val="0"/>
      <w:marBottom w:val="0"/>
      <w:divBdr>
        <w:top w:val="none" w:sz="0" w:space="0" w:color="auto"/>
        <w:left w:val="none" w:sz="0" w:space="0" w:color="auto"/>
        <w:bottom w:val="none" w:sz="0" w:space="0" w:color="auto"/>
        <w:right w:val="none" w:sz="0" w:space="0" w:color="auto"/>
      </w:divBdr>
    </w:div>
    <w:div w:id="1893955580">
      <w:bodyDiv w:val="1"/>
      <w:marLeft w:val="0"/>
      <w:marRight w:val="0"/>
      <w:marTop w:val="0"/>
      <w:marBottom w:val="0"/>
      <w:divBdr>
        <w:top w:val="none" w:sz="0" w:space="0" w:color="auto"/>
        <w:left w:val="none" w:sz="0" w:space="0" w:color="auto"/>
        <w:bottom w:val="none" w:sz="0" w:space="0" w:color="auto"/>
        <w:right w:val="none" w:sz="0" w:space="0" w:color="auto"/>
      </w:divBdr>
    </w:div>
    <w:div w:id="1895191948">
      <w:bodyDiv w:val="1"/>
      <w:marLeft w:val="0"/>
      <w:marRight w:val="0"/>
      <w:marTop w:val="0"/>
      <w:marBottom w:val="0"/>
      <w:divBdr>
        <w:top w:val="none" w:sz="0" w:space="0" w:color="auto"/>
        <w:left w:val="none" w:sz="0" w:space="0" w:color="auto"/>
        <w:bottom w:val="none" w:sz="0" w:space="0" w:color="auto"/>
        <w:right w:val="none" w:sz="0" w:space="0" w:color="auto"/>
      </w:divBdr>
    </w:div>
    <w:div w:id="1895239695">
      <w:bodyDiv w:val="1"/>
      <w:marLeft w:val="0"/>
      <w:marRight w:val="0"/>
      <w:marTop w:val="0"/>
      <w:marBottom w:val="0"/>
      <w:divBdr>
        <w:top w:val="none" w:sz="0" w:space="0" w:color="auto"/>
        <w:left w:val="none" w:sz="0" w:space="0" w:color="auto"/>
        <w:bottom w:val="none" w:sz="0" w:space="0" w:color="auto"/>
        <w:right w:val="none" w:sz="0" w:space="0" w:color="auto"/>
      </w:divBdr>
    </w:div>
    <w:div w:id="1895383649">
      <w:bodyDiv w:val="1"/>
      <w:marLeft w:val="0"/>
      <w:marRight w:val="0"/>
      <w:marTop w:val="0"/>
      <w:marBottom w:val="0"/>
      <w:divBdr>
        <w:top w:val="none" w:sz="0" w:space="0" w:color="auto"/>
        <w:left w:val="none" w:sz="0" w:space="0" w:color="auto"/>
        <w:bottom w:val="none" w:sz="0" w:space="0" w:color="auto"/>
        <w:right w:val="none" w:sz="0" w:space="0" w:color="auto"/>
      </w:divBdr>
    </w:div>
    <w:div w:id="1896038149">
      <w:bodyDiv w:val="1"/>
      <w:marLeft w:val="0"/>
      <w:marRight w:val="0"/>
      <w:marTop w:val="0"/>
      <w:marBottom w:val="0"/>
      <w:divBdr>
        <w:top w:val="none" w:sz="0" w:space="0" w:color="auto"/>
        <w:left w:val="none" w:sz="0" w:space="0" w:color="auto"/>
        <w:bottom w:val="none" w:sz="0" w:space="0" w:color="auto"/>
        <w:right w:val="none" w:sz="0" w:space="0" w:color="auto"/>
      </w:divBdr>
    </w:div>
    <w:div w:id="1896238277">
      <w:bodyDiv w:val="1"/>
      <w:marLeft w:val="0"/>
      <w:marRight w:val="0"/>
      <w:marTop w:val="0"/>
      <w:marBottom w:val="0"/>
      <w:divBdr>
        <w:top w:val="none" w:sz="0" w:space="0" w:color="auto"/>
        <w:left w:val="none" w:sz="0" w:space="0" w:color="auto"/>
        <w:bottom w:val="none" w:sz="0" w:space="0" w:color="auto"/>
        <w:right w:val="none" w:sz="0" w:space="0" w:color="auto"/>
      </w:divBdr>
    </w:div>
    <w:div w:id="1896433236">
      <w:bodyDiv w:val="1"/>
      <w:marLeft w:val="0"/>
      <w:marRight w:val="0"/>
      <w:marTop w:val="0"/>
      <w:marBottom w:val="0"/>
      <w:divBdr>
        <w:top w:val="none" w:sz="0" w:space="0" w:color="auto"/>
        <w:left w:val="none" w:sz="0" w:space="0" w:color="auto"/>
        <w:bottom w:val="none" w:sz="0" w:space="0" w:color="auto"/>
        <w:right w:val="none" w:sz="0" w:space="0" w:color="auto"/>
      </w:divBdr>
    </w:div>
    <w:div w:id="1897080802">
      <w:bodyDiv w:val="1"/>
      <w:marLeft w:val="0"/>
      <w:marRight w:val="0"/>
      <w:marTop w:val="0"/>
      <w:marBottom w:val="0"/>
      <w:divBdr>
        <w:top w:val="none" w:sz="0" w:space="0" w:color="auto"/>
        <w:left w:val="none" w:sz="0" w:space="0" w:color="auto"/>
        <w:bottom w:val="none" w:sz="0" w:space="0" w:color="auto"/>
        <w:right w:val="none" w:sz="0" w:space="0" w:color="auto"/>
      </w:divBdr>
    </w:div>
    <w:div w:id="1897617520">
      <w:bodyDiv w:val="1"/>
      <w:marLeft w:val="0"/>
      <w:marRight w:val="0"/>
      <w:marTop w:val="0"/>
      <w:marBottom w:val="0"/>
      <w:divBdr>
        <w:top w:val="none" w:sz="0" w:space="0" w:color="auto"/>
        <w:left w:val="none" w:sz="0" w:space="0" w:color="auto"/>
        <w:bottom w:val="none" w:sz="0" w:space="0" w:color="auto"/>
        <w:right w:val="none" w:sz="0" w:space="0" w:color="auto"/>
      </w:divBdr>
    </w:div>
    <w:div w:id="1897937785">
      <w:bodyDiv w:val="1"/>
      <w:marLeft w:val="0"/>
      <w:marRight w:val="0"/>
      <w:marTop w:val="0"/>
      <w:marBottom w:val="0"/>
      <w:divBdr>
        <w:top w:val="none" w:sz="0" w:space="0" w:color="auto"/>
        <w:left w:val="none" w:sz="0" w:space="0" w:color="auto"/>
        <w:bottom w:val="none" w:sz="0" w:space="0" w:color="auto"/>
        <w:right w:val="none" w:sz="0" w:space="0" w:color="auto"/>
      </w:divBdr>
    </w:div>
    <w:div w:id="1898544755">
      <w:bodyDiv w:val="1"/>
      <w:marLeft w:val="0"/>
      <w:marRight w:val="0"/>
      <w:marTop w:val="0"/>
      <w:marBottom w:val="0"/>
      <w:divBdr>
        <w:top w:val="none" w:sz="0" w:space="0" w:color="auto"/>
        <w:left w:val="none" w:sz="0" w:space="0" w:color="auto"/>
        <w:bottom w:val="none" w:sz="0" w:space="0" w:color="auto"/>
        <w:right w:val="none" w:sz="0" w:space="0" w:color="auto"/>
      </w:divBdr>
    </w:div>
    <w:div w:id="1899320673">
      <w:bodyDiv w:val="1"/>
      <w:marLeft w:val="0"/>
      <w:marRight w:val="0"/>
      <w:marTop w:val="0"/>
      <w:marBottom w:val="0"/>
      <w:divBdr>
        <w:top w:val="none" w:sz="0" w:space="0" w:color="auto"/>
        <w:left w:val="none" w:sz="0" w:space="0" w:color="auto"/>
        <w:bottom w:val="none" w:sz="0" w:space="0" w:color="auto"/>
        <w:right w:val="none" w:sz="0" w:space="0" w:color="auto"/>
      </w:divBdr>
    </w:div>
    <w:div w:id="1899973644">
      <w:bodyDiv w:val="1"/>
      <w:marLeft w:val="0"/>
      <w:marRight w:val="0"/>
      <w:marTop w:val="0"/>
      <w:marBottom w:val="0"/>
      <w:divBdr>
        <w:top w:val="none" w:sz="0" w:space="0" w:color="auto"/>
        <w:left w:val="none" w:sz="0" w:space="0" w:color="auto"/>
        <w:bottom w:val="none" w:sz="0" w:space="0" w:color="auto"/>
        <w:right w:val="none" w:sz="0" w:space="0" w:color="auto"/>
      </w:divBdr>
    </w:div>
    <w:div w:id="1900939329">
      <w:bodyDiv w:val="1"/>
      <w:marLeft w:val="0"/>
      <w:marRight w:val="0"/>
      <w:marTop w:val="0"/>
      <w:marBottom w:val="0"/>
      <w:divBdr>
        <w:top w:val="none" w:sz="0" w:space="0" w:color="auto"/>
        <w:left w:val="none" w:sz="0" w:space="0" w:color="auto"/>
        <w:bottom w:val="none" w:sz="0" w:space="0" w:color="auto"/>
        <w:right w:val="none" w:sz="0" w:space="0" w:color="auto"/>
      </w:divBdr>
    </w:div>
    <w:div w:id="1901011360">
      <w:bodyDiv w:val="1"/>
      <w:marLeft w:val="0"/>
      <w:marRight w:val="0"/>
      <w:marTop w:val="0"/>
      <w:marBottom w:val="0"/>
      <w:divBdr>
        <w:top w:val="none" w:sz="0" w:space="0" w:color="auto"/>
        <w:left w:val="none" w:sz="0" w:space="0" w:color="auto"/>
        <w:bottom w:val="none" w:sz="0" w:space="0" w:color="auto"/>
        <w:right w:val="none" w:sz="0" w:space="0" w:color="auto"/>
      </w:divBdr>
    </w:div>
    <w:div w:id="1901356806">
      <w:bodyDiv w:val="1"/>
      <w:marLeft w:val="0"/>
      <w:marRight w:val="0"/>
      <w:marTop w:val="0"/>
      <w:marBottom w:val="0"/>
      <w:divBdr>
        <w:top w:val="none" w:sz="0" w:space="0" w:color="auto"/>
        <w:left w:val="none" w:sz="0" w:space="0" w:color="auto"/>
        <w:bottom w:val="none" w:sz="0" w:space="0" w:color="auto"/>
        <w:right w:val="none" w:sz="0" w:space="0" w:color="auto"/>
      </w:divBdr>
    </w:div>
    <w:div w:id="1901944507">
      <w:bodyDiv w:val="1"/>
      <w:marLeft w:val="0"/>
      <w:marRight w:val="0"/>
      <w:marTop w:val="0"/>
      <w:marBottom w:val="0"/>
      <w:divBdr>
        <w:top w:val="none" w:sz="0" w:space="0" w:color="auto"/>
        <w:left w:val="none" w:sz="0" w:space="0" w:color="auto"/>
        <w:bottom w:val="none" w:sz="0" w:space="0" w:color="auto"/>
        <w:right w:val="none" w:sz="0" w:space="0" w:color="auto"/>
      </w:divBdr>
    </w:div>
    <w:div w:id="1902132190">
      <w:bodyDiv w:val="1"/>
      <w:marLeft w:val="0"/>
      <w:marRight w:val="0"/>
      <w:marTop w:val="0"/>
      <w:marBottom w:val="0"/>
      <w:divBdr>
        <w:top w:val="none" w:sz="0" w:space="0" w:color="auto"/>
        <w:left w:val="none" w:sz="0" w:space="0" w:color="auto"/>
        <w:bottom w:val="none" w:sz="0" w:space="0" w:color="auto"/>
        <w:right w:val="none" w:sz="0" w:space="0" w:color="auto"/>
      </w:divBdr>
    </w:div>
    <w:div w:id="1902790324">
      <w:bodyDiv w:val="1"/>
      <w:marLeft w:val="0"/>
      <w:marRight w:val="0"/>
      <w:marTop w:val="0"/>
      <w:marBottom w:val="0"/>
      <w:divBdr>
        <w:top w:val="none" w:sz="0" w:space="0" w:color="auto"/>
        <w:left w:val="none" w:sz="0" w:space="0" w:color="auto"/>
        <w:bottom w:val="none" w:sz="0" w:space="0" w:color="auto"/>
        <w:right w:val="none" w:sz="0" w:space="0" w:color="auto"/>
      </w:divBdr>
    </w:div>
    <w:div w:id="1902910723">
      <w:bodyDiv w:val="1"/>
      <w:marLeft w:val="0"/>
      <w:marRight w:val="0"/>
      <w:marTop w:val="0"/>
      <w:marBottom w:val="0"/>
      <w:divBdr>
        <w:top w:val="none" w:sz="0" w:space="0" w:color="auto"/>
        <w:left w:val="none" w:sz="0" w:space="0" w:color="auto"/>
        <w:bottom w:val="none" w:sz="0" w:space="0" w:color="auto"/>
        <w:right w:val="none" w:sz="0" w:space="0" w:color="auto"/>
      </w:divBdr>
    </w:div>
    <w:div w:id="1903326945">
      <w:bodyDiv w:val="1"/>
      <w:marLeft w:val="0"/>
      <w:marRight w:val="0"/>
      <w:marTop w:val="0"/>
      <w:marBottom w:val="0"/>
      <w:divBdr>
        <w:top w:val="none" w:sz="0" w:space="0" w:color="auto"/>
        <w:left w:val="none" w:sz="0" w:space="0" w:color="auto"/>
        <w:bottom w:val="none" w:sz="0" w:space="0" w:color="auto"/>
        <w:right w:val="none" w:sz="0" w:space="0" w:color="auto"/>
      </w:divBdr>
    </w:div>
    <w:div w:id="1903518557">
      <w:bodyDiv w:val="1"/>
      <w:marLeft w:val="0"/>
      <w:marRight w:val="0"/>
      <w:marTop w:val="0"/>
      <w:marBottom w:val="0"/>
      <w:divBdr>
        <w:top w:val="none" w:sz="0" w:space="0" w:color="auto"/>
        <w:left w:val="none" w:sz="0" w:space="0" w:color="auto"/>
        <w:bottom w:val="none" w:sz="0" w:space="0" w:color="auto"/>
        <w:right w:val="none" w:sz="0" w:space="0" w:color="auto"/>
      </w:divBdr>
    </w:div>
    <w:div w:id="1903709949">
      <w:bodyDiv w:val="1"/>
      <w:marLeft w:val="0"/>
      <w:marRight w:val="0"/>
      <w:marTop w:val="0"/>
      <w:marBottom w:val="0"/>
      <w:divBdr>
        <w:top w:val="none" w:sz="0" w:space="0" w:color="auto"/>
        <w:left w:val="none" w:sz="0" w:space="0" w:color="auto"/>
        <w:bottom w:val="none" w:sz="0" w:space="0" w:color="auto"/>
        <w:right w:val="none" w:sz="0" w:space="0" w:color="auto"/>
      </w:divBdr>
    </w:div>
    <w:div w:id="1904633296">
      <w:bodyDiv w:val="1"/>
      <w:marLeft w:val="0"/>
      <w:marRight w:val="0"/>
      <w:marTop w:val="0"/>
      <w:marBottom w:val="0"/>
      <w:divBdr>
        <w:top w:val="none" w:sz="0" w:space="0" w:color="auto"/>
        <w:left w:val="none" w:sz="0" w:space="0" w:color="auto"/>
        <w:bottom w:val="none" w:sz="0" w:space="0" w:color="auto"/>
        <w:right w:val="none" w:sz="0" w:space="0" w:color="auto"/>
      </w:divBdr>
    </w:div>
    <w:div w:id="1904829425">
      <w:bodyDiv w:val="1"/>
      <w:marLeft w:val="0"/>
      <w:marRight w:val="0"/>
      <w:marTop w:val="0"/>
      <w:marBottom w:val="0"/>
      <w:divBdr>
        <w:top w:val="none" w:sz="0" w:space="0" w:color="auto"/>
        <w:left w:val="none" w:sz="0" w:space="0" w:color="auto"/>
        <w:bottom w:val="none" w:sz="0" w:space="0" w:color="auto"/>
        <w:right w:val="none" w:sz="0" w:space="0" w:color="auto"/>
      </w:divBdr>
    </w:div>
    <w:div w:id="1905141331">
      <w:bodyDiv w:val="1"/>
      <w:marLeft w:val="0"/>
      <w:marRight w:val="0"/>
      <w:marTop w:val="0"/>
      <w:marBottom w:val="0"/>
      <w:divBdr>
        <w:top w:val="none" w:sz="0" w:space="0" w:color="auto"/>
        <w:left w:val="none" w:sz="0" w:space="0" w:color="auto"/>
        <w:bottom w:val="none" w:sz="0" w:space="0" w:color="auto"/>
        <w:right w:val="none" w:sz="0" w:space="0" w:color="auto"/>
      </w:divBdr>
    </w:div>
    <w:div w:id="1905799559">
      <w:bodyDiv w:val="1"/>
      <w:marLeft w:val="0"/>
      <w:marRight w:val="0"/>
      <w:marTop w:val="0"/>
      <w:marBottom w:val="0"/>
      <w:divBdr>
        <w:top w:val="none" w:sz="0" w:space="0" w:color="auto"/>
        <w:left w:val="none" w:sz="0" w:space="0" w:color="auto"/>
        <w:bottom w:val="none" w:sz="0" w:space="0" w:color="auto"/>
        <w:right w:val="none" w:sz="0" w:space="0" w:color="auto"/>
      </w:divBdr>
    </w:div>
    <w:div w:id="1906136101">
      <w:bodyDiv w:val="1"/>
      <w:marLeft w:val="0"/>
      <w:marRight w:val="0"/>
      <w:marTop w:val="0"/>
      <w:marBottom w:val="0"/>
      <w:divBdr>
        <w:top w:val="none" w:sz="0" w:space="0" w:color="auto"/>
        <w:left w:val="none" w:sz="0" w:space="0" w:color="auto"/>
        <w:bottom w:val="none" w:sz="0" w:space="0" w:color="auto"/>
        <w:right w:val="none" w:sz="0" w:space="0" w:color="auto"/>
      </w:divBdr>
    </w:div>
    <w:div w:id="1906141452">
      <w:bodyDiv w:val="1"/>
      <w:marLeft w:val="0"/>
      <w:marRight w:val="0"/>
      <w:marTop w:val="0"/>
      <w:marBottom w:val="0"/>
      <w:divBdr>
        <w:top w:val="none" w:sz="0" w:space="0" w:color="auto"/>
        <w:left w:val="none" w:sz="0" w:space="0" w:color="auto"/>
        <w:bottom w:val="none" w:sz="0" w:space="0" w:color="auto"/>
        <w:right w:val="none" w:sz="0" w:space="0" w:color="auto"/>
      </w:divBdr>
    </w:div>
    <w:div w:id="1906186330">
      <w:bodyDiv w:val="1"/>
      <w:marLeft w:val="0"/>
      <w:marRight w:val="0"/>
      <w:marTop w:val="0"/>
      <w:marBottom w:val="0"/>
      <w:divBdr>
        <w:top w:val="none" w:sz="0" w:space="0" w:color="auto"/>
        <w:left w:val="none" w:sz="0" w:space="0" w:color="auto"/>
        <w:bottom w:val="none" w:sz="0" w:space="0" w:color="auto"/>
        <w:right w:val="none" w:sz="0" w:space="0" w:color="auto"/>
      </w:divBdr>
    </w:div>
    <w:div w:id="1906406385">
      <w:bodyDiv w:val="1"/>
      <w:marLeft w:val="0"/>
      <w:marRight w:val="0"/>
      <w:marTop w:val="0"/>
      <w:marBottom w:val="0"/>
      <w:divBdr>
        <w:top w:val="none" w:sz="0" w:space="0" w:color="auto"/>
        <w:left w:val="none" w:sz="0" w:space="0" w:color="auto"/>
        <w:bottom w:val="none" w:sz="0" w:space="0" w:color="auto"/>
        <w:right w:val="none" w:sz="0" w:space="0" w:color="auto"/>
      </w:divBdr>
    </w:div>
    <w:div w:id="1906600825">
      <w:bodyDiv w:val="1"/>
      <w:marLeft w:val="0"/>
      <w:marRight w:val="0"/>
      <w:marTop w:val="0"/>
      <w:marBottom w:val="0"/>
      <w:divBdr>
        <w:top w:val="none" w:sz="0" w:space="0" w:color="auto"/>
        <w:left w:val="none" w:sz="0" w:space="0" w:color="auto"/>
        <w:bottom w:val="none" w:sz="0" w:space="0" w:color="auto"/>
        <w:right w:val="none" w:sz="0" w:space="0" w:color="auto"/>
      </w:divBdr>
    </w:div>
    <w:div w:id="1906720043">
      <w:bodyDiv w:val="1"/>
      <w:marLeft w:val="0"/>
      <w:marRight w:val="0"/>
      <w:marTop w:val="0"/>
      <w:marBottom w:val="0"/>
      <w:divBdr>
        <w:top w:val="none" w:sz="0" w:space="0" w:color="auto"/>
        <w:left w:val="none" w:sz="0" w:space="0" w:color="auto"/>
        <w:bottom w:val="none" w:sz="0" w:space="0" w:color="auto"/>
        <w:right w:val="none" w:sz="0" w:space="0" w:color="auto"/>
      </w:divBdr>
    </w:div>
    <w:div w:id="1907063150">
      <w:bodyDiv w:val="1"/>
      <w:marLeft w:val="0"/>
      <w:marRight w:val="0"/>
      <w:marTop w:val="0"/>
      <w:marBottom w:val="0"/>
      <w:divBdr>
        <w:top w:val="none" w:sz="0" w:space="0" w:color="auto"/>
        <w:left w:val="none" w:sz="0" w:space="0" w:color="auto"/>
        <w:bottom w:val="none" w:sz="0" w:space="0" w:color="auto"/>
        <w:right w:val="none" w:sz="0" w:space="0" w:color="auto"/>
      </w:divBdr>
    </w:div>
    <w:div w:id="1907954160">
      <w:bodyDiv w:val="1"/>
      <w:marLeft w:val="0"/>
      <w:marRight w:val="0"/>
      <w:marTop w:val="0"/>
      <w:marBottom w:val="0"/>
      <w:divBdr>
        <w:top w:val="none" w:sz="0" w:space="0" w:color="auto"/>
        <w:left w:val="none" w:sz="0" w:space="0" w:color="auto"/>
        <w:bottom w:val="none" w:sz="0" w:space="0" w:color="auto"/>
        <w:right w:val="none" w:sz="0" w:space="0" w:color="auto"/>
      </w:divBdr>
    </w:div>
    <w:div w:id="1908565143">
      <w:bodyDiv w:val="1"/>
      <w:marLeft w:val="0"/>
      <w:marRight w:val="0"/>
      <w:marTop w:val="0"/>
      <w:marBottom w:val="0"/>
      <w:divBdr>
        <w:top w:val="none" w:sz="0" w:space="0" w:color="auto"/>
        <w:left w:val="none" w:sz="0" w:space="0" w:color="auto"/>
        <w:bottom w:val="none" w:sz="0" w:space="0" w:color="auto"/>
        <w:right w:val="none" w:sz="0" w:space="0" w:color="auto"/>
      </w:divBdr>
    </w:div>
    <w:div w:id="1908613500">
      <w:bodyDiv w:val="1"/>
      <w:marLeft w:val="0"/>
      <w:marRight w:val="0"/>
      <w:marTop w:val="0"/>
      <w:marBottom w:val="0"/>
      <w:divBdr>
        <w:top w:val="none" w:sz="0" w:space="0" w:color="auto"/>
        <w:left w:val="none" w:sz="0" w:space="0" w:color="auto"/>
        <w:bottom w:val="none" w:sz="0" w:space="0" w:color="auto"/>
        <w:right w:val="none" w:sz="0" w:space="0" w:color="auto"/>
      </w:divBdr>
    </w:div>
    <w:div w:id="1910072457">
      <w:bodyDiv w:val="1"/>
      <w:marLeft w:val="0"/>
      <w:marRight w:val="0"/>
      <w:marTop w:val="0"/>
      <w:marBottom w:val="0"/>
      <w:divBdr>
        <w:top w:val="none" w:sz="0" w:space="0" w:color="auto"/>
        <w:left w:val="none" w:sz="0" w:space="0" w:color="auto"/>
        <w:bottom w:val="none" w:sz="0" w:space="0" w:color="auto"/>
        <w:right w:val="none" w:sz="0" w:space="0" w:color="auto"/>
      </w:divBdr>
    </w:div>
    <w:div w:id="1910453704">
      <w:bodyDiv w:val="1"/>
      <w:marLeft w:val="0"/>
      <w:marRight w:val="0"/>
      <w:marTop w:val="0"/>
      <w:marBottom w:val="0"/>
      <w:divBdr>
        <w:top w:val="none" w:sz="0" w:space="0" w:color="auto"/>
        <w:left w:val="none" w:sz="0" w:space="0" w:color="auto"/>
        <w:bottom w:val="none" w:sz="0" w:space="0" w:color="auto"/>
        <w:right w:val="none" w:sz="0" w:space="0" w:color="auto"/>
      </w:divBdr>
    </w:div>
    <w:div w:id="1910652936">
      <w:bodyDiv w:val="1"/>
      <w:marLeft w:val="0"/>
      <w:marRight w:val="0"/>
      <w:marTop w:val="0"/>
      <w:marBottom w:val="0"/>
      <w:divBdr>
        <w:top w:val="none" w:sz="0" w:space="0" w:color="auto"/>
        <w:left w:val="none" w:sz="0" w:space="0" w:color="auto"/>
        <w:bottom w:val="none" w:sz="0" w:space="0" w:color="auto"/>
        <w:right w:val="none" w:sz="0" w:space="0" w:color="auto"/>
      </w:divBdr>
    </w:div>
    <w:div w:id="1911580064">
      <w:bodyDiv w:val="1"/>
      <w:marLeft w:val="0"/>
      <w:marRight w:val="0"/>
      <w:marTop w:val="0"/>
      <w:marBottom w:val="0"/>
      <w:divBdr>
        <w:top w:val="none" w:sz="0" w:space="0" w:color="auto"/>
        <w:left w:val="none" w:sz="0" w:space="0" w:color="auto"/>
        <w:bottom w:val="none" w:sz="0" w:space="0" w:color="auto"/>
        <w:right w:val="none" w:sz="0" w:space="0" w:color="auto"/>
      </w:divBdr>
    </w:div>
    <w:div w:id="1911884549">
      <w:bodyDiv w:val="1"/>
      <w:marLeft w:val="0"/>
      <w:marRight w:val="0"/>
      <w:marTop w:val="0"/>
      <w:marBottom w:val="0"/>
      <w:divBdr>
        <w:top w:val="none" w:sz="0" w:space="0" w:color="auto"/>
        <w:left w:val="none" w:sz="0" w:space="0" w:color="auto"/>
        <w:bottom w:val="none" w:sz="0" w:space="0" w:color="auto"/>
        <w:right w:val="none" w:sz="0" w:space="0" w:color="auto"/>
      </w:divBdr>
    </w:div>
    <w:div w:id="1912543237">
      <w:bodyDiv w:val="1"/>
      <w:marLeft w:val="0"/>
      <w:marRight w:val="0"/>
      <w:marTop w:val="0"/>
      <w:marBottom w:val="0"/>
      <w:divBdr>
        <w:top w:val="none" w:sz="0" w:space="0" w:color="auto"/>
        <w:left w:val="none" w:sz="0" w:space="0" w:color="auto"/>
        <w:bottom w:val="none" w:sz="0" w:space="0" w:color="auto"/>
        <w:right w:val="none" w:sz="0" w:space="0" w:color="auto"/>
      </w:divBdr>
    </w:div>
    <w:div w:id="1912930535">
      <w:bodyDiv w:val="1"/>
      <w:marLeft w:val="0"/>
      <w:marRight w:val="0"/>
      <w:marTop w:val="0"/>
      <w:marBottom w:val="0"/>
      <w:divBdr>
        <w:top w:val="none" w:sz="0" w:space="0" w:color="auto"/>
        <w:left w:val="none" w:sz="0" w:space="0" w:color="auto"/>
        <w:bottom w:val="none" w:sz="0" w:space="0" w:color="auto"/>
        <w:right w:val="none" w:sz="0" w:space="0" w:color="auto"/>
      </w:divBdr>
    </w:div>
    <w:div w:id="1913269507">
      <w:bodyDiv w:val="1"/>
      <w:marLeft w:val="0"/>
      <w:marRight w:val="0"/>
      <w:marTop w:val="0"/>
      <w:marBottom w:val="0"/>
      <w:divBdr>
        <w:top w:val="none" w:sz="0" w:space="0" w:color="auto"/>
        <w:left w:val="none" w:sz="0" w:space="0" w:color="auto"/>
        <w:bottom w:val="none" w:sz="0" w:space="0" w:color="auto"/>
        <w:right w:val="none" w:sz="0" w:space="0" w:color="auto"/>
      </w:divBdr>
    </w:div>
    <w:div w:id="1913655222">
      <w:bodyDiv w:val="1"/>
      <w:marLeft w:val="0"/>
      <w:marRight w:val="0"/>
      <w:marTop w:val="0"/>
      <w:marBottom w:val="0"/>
      <w:divBdr>
        <w:top w:val="none" w:sz="0" w:space="0" w:color="auto"/>
        <w:left w:val="none" w:sz="0" w:space="0" w:color="auto"/>
        <w:bottom w:val="none" w:sz="0" w:space="0" w:color="auto"/>
        <w:right w:val="none" w:sz="0" w:space="0" w:color="auto"/>
      </w:divBdr>
    </w:div>
    <w:div w:id="1913810699">
      <w:bodyDiv w:val="1"/>
      <w:marLeft w:val="0"/>
      <w:marRight w:val="0"/>
      <w:marTop w:val="0"/>
      <w:marBottom w:val="0"/>
      <w:divBdr>
        <w:top w:val="none" w:sz="0" w:space="0" w:color="auto"/>
        <w:left w:val="none" w:sz="0" w:space="0" w:color="auto"/>
        <w:bottom w:val="none" w:sz="0" w:space="0" w:color="auto"/>
        <w:right w:val="none" w:sz="0" w:space="0" w:color="auto"/>
      </w:divBdr>
    </w:div>
    <w:div w:id="1914585450">
      <w:bodyDiv w:val="1"/>
      <w:marLeft w:val="0"/>
      <w:marRight w:val="0"/>
      <w:marTop w:val="0"/>
      <w:marBottom w:val="0"/>
      <w:divBdr>
        <w:top w:val="none" w:sz="0" w:space="0" w:color="auto"/>
        <w:left w:val="none" w:sz="0" w:space="0" w:color="auto"/>
        <w:bottom w:val="none" w:sz="0" w:space="0" w:color="auto"/>
        <w:right w:val="none" w:sz="0" w:space="0" w:color="auto"/>
      </w:divBdr>
    </w:div>
    <w:div w:id="1915774955">
      <w:bodyDiv w:val="1"/>
      <w:marLeft w:val="0"/>
      <w:marRight w:val="0"/>
      <w:marTop w:val="0"/>
      <w:marBottom w:val="0"/>
      <w:divBdr>
        <w:top w:val="none" w:sz="0" w:space="0" w:color="auto"/>
        <w:left w:val="none" w:sz="0" w:space="0" w:color="auto"/>
        <w:bottom w:val="none" w:sz="0" w:space="0" w:color="auto"/>
        <w:right w:val="none" w:sz="0" w:space="0" w:color="auto"/>
      </w:divBdr>
    </w:div>
    <w:div w:id="1915779303">
      <w:bodyDiv w:val="1"/>
      <w:marLeft w:val="0"/>
      <w:marRight w:val="0"/>
      <w:marTop w:val="0"/>
      <w:marBottom w:val="0"/>
      <w:divBdr>
        <w:top w:val="none" w:sz="0" w:space="0" w:color="auto"/>
        <w:left w:val="none" w:sz="0" w:space="0" w:color="auto"/>
        <w:bottom w:val="none" w:sz="0" w:space="0" w:color="auto"/>
        <w:right w:val="none" w:sz="0" w:space="0" w:color="auto"/>
      </w:divBdr>
    </w:div>
    <w:div w:id="1916478352">
      <w:bodyDiv w:val="1"/>
      <w:marLeft w:val="0"/>
      <w:marRight w:val="0"/>
      <w:marTop w:val="0"/>
      <w:marBottom w:val="0"/>
      <w:divBdr>
        <w:top w:val="none" w:sz="0" w:space="0" w:color="auto"/>
        <w:left w:val="none" w:sz="0" w:space="0" w:color="auto"/>
        <w:bottom w:val="none" w:sz="0" w:space="0" w:color="auto"/>
        <w:right w:val="none" w:sz="0" w:space="0" w:color="auto"/>
      </w:divBdr>
    </w:div>
    <w:div w:id="1916738756">
      <w:bodyDiv w:val="1"/>
      <w:marLeft w:val="0"/>
      <w:marRight w:val="0"/>
      <w:marTop w:val="0"/>
      <w:marBottom w:val="0"/>
      <w:divBdr>
        <w:top w:val="none" w:sz="0" w:space="0" w:color="auto"/>
        <w:left w:val="none" w:sz="0" w:space="0" w:color="auto"/>
        <w:bottom w:val="none" w:sz="0" w:space="0" w:color="auto"/>
        <w:right w:val="none" w:sz="0" w:space="0" w:color="auto"/>
      </w:divBdr>
    </w:div>
    <w:div w:id="1917205793">
      <w:bodyDiv w:val="1"/>
      <w:marLeft w:val="0"/>
      <w:marRight w:val="0"/>
      <w:marTop w:val="0"/>
      <w:marBottom w:val="0"/>
      <w:divBdr>
        <w:top w:val="none" w:sz="0" w:space="0" w:color="auto"/>
        <w:left w:val="none" w:sz="0" w:space="0" w:color="auto"/>
        <w:bottom w:val="none" w:sz="0" w:space="0" w:color="auto"/>
        <w:right w:val="none" w:sz="0" w:space="0" w:color="auto"/>
      </w:divBdr>
    </w:div>
    <w:div w:id="1917472933">
      <w:bodyDiv w:val="1"/>
      <w:marLeft w:val="0"/>
      <w:marRight w:val="0"/>
      <w:marTop w:val="0"/>
      <w:marBottom w:val="0"/>
      <w:divBdr>
        <w:top w:val="none" w:sz="0" w:space="0" w:color="auto"/>
        <w:left w:val="none" w:sz="0" w:space="0" w:color="auto"/>
        <w:bottom w:val="none" w:sz="0" w:space="0" w:color="auto"/>
        <w:right w:val="none" w:sz="0" w:space="0" w:color="auto"/>
      </w:divBdr>
    </w:div>
    <w:div w:id="1917670061">
      <w:bodyDiv w:val="1"/>
      <w:marLeft w:val="0"/>
      <w:marRight w:val="0"/>
      <w:marTop w:val="0"/>
      <w:marBottom w:val="0"/>
      <w:divBdr>
        <w:top w:val="none" w:sz="0" w:space="0" w:color="auto"/>
        <w:left w:val="none" w:sz="0" w:space="0" w:color="auto"/>
        <w:bottom w:val="none" w:sz="0" w:space="0" w:color="auto"/>
        <w:right w:val="none" w:sz="0" w:space="0" w:color="auto"/>
      </w:divBdr>
    </w:div>
    <w:div w:id="1918126083">
      <w:bodyDiv w:val="1"/>
      <w:marLeft w:val="0"/>
      <w:marRight w:val="0"/>
      <w:marTop w:val="0"/>
      <w:marBottom w:val="0"/>
      <w:divBdr>
        <w:top w:val="none" w:sz="0" w:space="0" w:color="auto"/>
        <w:left w:val="none" w:sz="0" w:space="0" w:color="auto"/>
        <w:bottom w:val="none" w:sz="0" w:space="0" w:color="auto"/>
        <w:right w:val="none" w:sz="0" w:space="0" w:color="auto"/>
      </w:divBdr>
    </w:div>
    <w:div w:id="1918905154">
      <w:bodyDiv w:val="1"/>
      <w:marLeft w:val="0"/>
      <w:marRight w:val="0"/>
      <w:marTop w:val="0"/>
      <w:marBottom w:val="0"/>
      <w:divBdr>
        <w:top w:val="none" w:sz="0" w:space="0" w:color="auto"/>
        <w:left w:val="none" w:sz="0" w:space="0" w:color="auto"/>
        <w:bottom w:val="none" w:sz="0" w:space="0" w:color="auto"/>
        <w:right w:val="none" w:sz="0" w:space="0" w:color="auto"/>
      </w:divBdr>
    </w:div>
    <w:div w:id="1919168564">
      <w:bodyDiv w:val="1"/>
      <w:marLeft w:val="0"/>
      <w:marRight w:val="0"/>
      <w:marTop w:val="0"/>
      <w:marBottom w:val="0"/>
      <w:divBdr>
        <w:top w:val="none" w:sz="0" w:space="0" w:color="auto"/>
        <w:left w:val="none" w:sz="0" w:space="0" w:color="auto"/>
        <w:bottom w:val="none" w:sz="0" w:space="0" w:color="auto"/>
        <w:right w:val="none" w:sz="0" w:space="0" w:color="auto"/>
      </w:divBdr>
    </w:div>
    <w:div w:id="1919245582">
      <w:bodyDiv w:val="1"/>
      <w:marLeft w:val="0"/>
      <w:marRight w:val="0"/>
      <w:marTop w:val="0"/>
      <w:marBottom w:val="0"/>
      <w:divBdr>
        <w:top w:val="none" w:sz="0" w:space="0" w:color="auto"/>
        <w:left w:val="none" w:sz="0" w:space="0" w:color="auto"/>
        <w:bottom w:val="none" w:sz="0" w:space="0" w:color="auto"/>
        <w:right w:val="none" w:sz="0" w:space="0" w:color="auto"/>
      </w:divBdr>
    </w:div>
    <w:div w:id="1919435522">
      <w:bodyDiv w:val="1"/>
      <w:marLeft w:val="0"/>
      <w:marRight w:val="0"/>
      <w:marTop w:val="0"/>
      <w:marBottom w:val="0"/>
      <w:divBdr>
        <w:top w:val="none" w:sz="0" w:space="0" w:color="auto"/>
        <w:left w:val="none" w:sz="0" w:space="0" w:color="auto"/>
        <w:bottom w:val="none" w:sz="0" w:space="0" w:color="auto"/>
        <w:right w:val="none" w:sz="0" w:space="0" w:color="auto"/>
      </w:divBdr>
    </w:div>
    <w:div w:id="1919484806">
      <w:bodyDiv w:val="1"/>
      <w:marLeft w:val="0"/>
      <w:marRight w:val="0"/>
      <w:marTop w:val="0"/>
      <w:marBottom w:val="0"/>
      <w:divBdr>
        <w:top w:val="none" w:sz="0" w:space="0" w:color="auto"/>
        <w:left w:val="none" w:sz="0" w:space="0" w:color="auto"/>
        <w:bottom w:val="none" w:sz="0" w:space="0" w:color="auto"/>
        <w:right w:val="none" w:sz="0" w:space="0" w:color="auto"/>
      </w:divBdr>
    </w:div>
    <w:div w:id="1919706827">
      <w:bodyDiv w:val="1"/>
      <w:marLeft w:val="0"/>
      <w:marRight w:val="0"/>
      <w:marTop w:val="0"/>
      <w:marBottom w:val="0"/>
      <w:divBdr>
        <w:top w:val="none" w:sz="0" w:space="0" w:color="auto"/>
        <w:left w:val="none" w:sz="0" w:space="0" w:color="auto"/>
        <w:bottom w:val="none" w:sz="0" w:space="0" w:color="auto"/>
        <w:right w:val="none" w:sz="0" w:space="0" w:color="auto"/>
      </w:divBdr>
    </w:div>
    <w:div w:id="1920018102">
      <w:bodyDiv w:val="1"/>
      <w:marLeft w:val="0"/>
      <w:marRight w:val="0"/>
      <w:marTop w:val="0"/>
      <w:marBottom w:val="0"/>
      <w:divBdr>
        <w:top w:val="none" w:sz="0" w:space="0" w:color="auto"/>
        <w:left w:val="none" w:sz="0" w:space="0" w:color="auto"/>
        <w:bottom w:val="none" w:sz="0" w:space="0" w:color="auto"/>
        <w:right w:val="none" w:sz="0" w:space="0" w:color="auto"/>
      </w:divBdr>
    </w:div>
    <w:div w:id="1920092932">
      <w:bodyDiv w:val="1"/>
      <w:marLeft w:val="0"/>
      <w:marRight w:val="0"/>
      <w:marTop w:val="0"/>
      <w:marBottom w:val="0"/>
      <w:divBdr>
        <w:top w:val="none" w:sz="0" w:space="0" w:color="auto"/>
        <w:left w:val="none" w:sz="0" w:space="0" w:color="auto"/>
        <w:bottom w:val="none" w:sz="0" w:space="0" w:color="auto"/>
        <w:right w:val="none" w:sz="0" w:space="0" w:color="auto"/>
      </w:divBdr>
    </w:div>
    <w:div w:id="1920097952">
      <w:bodyDiv w:val="1"/>
      <w:marLeft w:val="0"/>
      <w:marRight w:val="0"/>
      <w:marTop w:val="0"/>
      <w:marBottom w:val="0"/>
      <w:divBdr>
        <w:top w:val="none" w:sz="0" w:space="0" w:color="auto"/>
        <w:left w:val="none" w:sz="0" w:space="0" w:color="auto"/>
        <w:bottom w:val="none" w:sz="0" w:space="0" w:color="auto"/>
        <w:right w:val="none" w:sz="0" w:space="0" w:color="auto"/>
      </w:divBdr>
    </w:div>
    <w:div w:id="1920479792">
      <w:bodyDiv w:val="1"/>
      <w:marLeft w:val="0"/>
      <w:marRight w:val="0"/>
      <w:marTop w:val="0"/>
      <w:marBottom w:val="0"/>
      <w:divBdr>
        <w:top w:val="none" w:sz="0" w:space="0" w:color="auto"/>
        <w:left w:val="none" w:sz="0" w:space="0" w:color="auto"/>
        <w:bottom w:val="none" w:sz="0" w:space="0" w:color="auto"/>
        <w:right w:val="none" w:sz="0" w:space="0" w:color="auto"/>
      </w:divBdr>
    </w:div>
    <w:div w:id="1920559799">
      <w:bodyDiv w:val="1"/>
      <w:marLeft w:val="0"/>
      <w:marRight w:val="0"/>
      <w:marTop w:val="0"/>
      <w:marBottom w:val="0"/>
      <w:divBdr>
        <w:top w:val="none" w:sz="0" w:space="0" w:color="auto"/>
        <w:left w:val="none" w:sz="0" w:space="0" w:color="auto"/>
        <w:bottom w:val="none" w:sz="0" w:space="0" w:color="auto"/>
        <w:right w:val="none" w:sz="0" w:space="0" w:color="auto"/>
      </w:divBdr>
    </w:div>
    <w:div w:id="1920560662">
      <w:bodyDiv w:val="1"/>
      <w:marLeft w:val="0"/>
      <w:marRight w:val="0"/>
      <w:marTop w:val="0"/>
      <w:marBottom w:val="0"/>
      <w:divBdr>
        <w:top w:val="none" w:sz="0" w:space="0" w:color="auto"/>
        <w:left w:val="none" w:sz="0" w:space="0" w:color="auto"/>
        <w:bottom w:val="none" w:sz="0" w:space="0" w:color="auto"/>
        <w:right w:val="none" w:sz="0" w:space="0" w:color="auto"/>
      </w:divBdr>
    </w:div>
    <w:div w:id="1921330340">
      <w:bodyDiv w:val="1"/>
      <w:marLeft w:val="0"/>
      <w:marRight w:val="0"/>
      <w:marTop w:val="0"/>
      <w:marBottom w:val="0"/>
      <w:divBdr>
        <w:top w:val="none" w:sz="0" w:space="0" w:color="auto"/>
        <w:left w:val="none" w:sz="0" w:space="0" w:color="auto"/>
        <w:bottom w:val="none" w:sz="0" w:space="0" w:color="auto"/>
        <w:right w:val="none" w:sz="0" w:space="0" w:color="auto"/>
      </w:divBdr>
    </w:div>
    <w:div w:id="1921519524">
      <w:bodyDiv w:val="1"/>
      <w:marLeft w:val="0"/>
      <w:marRight w:val="0"/>
      <w:marTop w:val="0"/>
      <w:marBottom w:val="0"/>
      <w:divBdr>
        <w:top w:val="none" w:sz="0" w:space="0" w:color="auto"/>
        <w:left w:val="none" w:sz="0" w:space="0" w:color="auto"/>
        <w:bottom w:val="none" w:sz="0" w:space="0" w:color="auto"/>
        <w:right w:val="none" w:sz="0" w:space="0" w:color="auto"/>
      </w:divBdr>
    </w:div>
    <w:div w:id="1921593484">
      <w:bodyDiv w:val="1"/>
      <w:marLeft w:val="0"/>
      <w:marRight w:val="0"/>
      <w:marTop w:val="0"/>
      <w:marBottom w:val="0"/>
      <w:divBdr>
        <w:top w:val="none" w:sz="0" w:space="0" w:color="auto"/>
        <w:left w:val="none" w:sz="0" w:space="0" w:color="auto"/>
        <w:bottom w:val="none" w:sz="0" w:space="0" w:color="auto"/>
        <w:right w:val="none" w:sz="0" w:space="0" w:color="auto"/>
      </w:divBdr>
    </w:div>
    <w:div w:id="1921868495">
      <w:bodyDiv w:val="1"/>
      <w:marLeft w:val="0"/>
      <w:marRight w:val="0"/>
      <w:marTop w:val="0"/>
      <w:marBottom w:val="0"/>
      <w:divBdr>
        <w:top w:val="none" w:sz="0" w:space="0" w:color="auto"/>
        <w:left w:val="none" w:sz="0" w:space="0" w:color="auto"/>
        <w:bottom w:val="none" w:sz="0" w:space="0" w:color="auto"/>
        <w:right w:val="none" w:sz="0" w:space="0" w:color="auto"/>
      </w:divBdr>
    </w:div>
    <w:div w:id="1922525267">
      <w:bodyDiv w:val="1"/>
      <w:marLeft w:val="0"/>
      <w:marRight w:val="0"/>
      <w:marTop w:val="0"/>
      <w:marBottom w:val="0"/>
      <w:divBdr>
        <w:top w:val="none" w:sz="0" w:space="0" w:color="auto"/>
        <w:left w:val="none" w:sz="0" w:space="0" w:color="auto"/>
        <w:bottom w:val="none" w:sz="0" w:space="0" w:color="auto"/>
        <w:right w:val="none" w:sz="0" w:space="0" w:color="auto"/>
      </w:divBdr>
    </w:div>
    <w:div w:id="1922637705">
      <w:bodyDiv w:val="1"/>
      <w:marLeft w:val="0"/>
      <w:marRight w:val="0"/>
      <w:marTop w:val="0"/>
      <w:marBottom w:val="0"/>
      <w:divBdr>
        <w:top w:val="none" w:sz="0" w:space="0" w:color="auto"/>
        <w:left w:val="none" w:sz="0" w:space="0" w:color="auto"/>
        <w:bottom w:val="none" w:sz="0" w:space="0" w:color="auto"/>
        <w:right w:val="none" w:sz="0" w:space="0" w:color="auto"/>
      </w:divBdr>
    </w:div>
    <w:div w:id="1922829481">
      <w:bodyDiv w:val="1"/>
      <w:marLeft w:val="0"/>
      <w:marRight w:val="0"/>
      <w:marTop w:val="0"/>
      <w:marBottom w:val="0"/>
      <w:divBdr>
        <w:top w:val="none" w:sz="0" w:space="0" w:color="auto"/>
        <w:left w:val="none" w:sz="0" w:space="0" w:color="auto"/>
        <w:bottom w:val="none" w:sz="0" w:space="0" w:color="auto"/>
        <w:right w:val="none" w:sz="0" w:space="0" w:color="auto"/>
      </w:divBdr>
    </w:div>
    <w:div w:id="1923298531">
      <w:bodyDiv w:val="1"/>
      <w:marLeft w:val="0"/>
      <w:marRight w:val="0"/>
      <w:marTop w:val="0"/>
      <w:marBottom w:val="0"/>
      <w:divBdr>
        <w:top w:val="none" w:sz="0" w:space="0" w:color="auto"/>
        <w:left w:val="none" w:sz="0" w:space="0" w:color="auto"/>
        <w:bottom w:val="none" w:sz="0" w:space="0" w:color="auto"/>
        <w:right w:val="none" w:sz="0" w:space="0" w:color="auto"/>
      </w:divBdr>
    </w:div>
    <w:div w:id="1924290998">
      <w:bodyDiv w:val="1"/>
      <w:marLeft w:val="0"/>
      <w:marRight w:val="0"/>
      <w:marTop w:val="0"/>
      <w:marBottom w:val="0"/>
      <w:divBdr>
        <w:top w:val="none" w:sz="0" w:space="0" w:color="auto"/>
        <w:left w:val="none" w:sz="0" w:space="0" w:color="auto"/>
        <w:bottom w:val="none" w:sz="0" w:space="0" w:color="auto"/>
        <w:right w:val="none" w:sz="0" w:space="0" w:color="auto"/>
      </w:divBdr>
    </w:div>
    <w:div w:id="1924409150">
      <w:bodyDiv w:val="1"/>
      <w:marLeft w:val="0"/>
      <w:marRight w:val="0"/>
      <w:marTop w:val="0"/>
      <w:marBottom w:val="0"/>
      <w:divBdr>
        <w:top w:val="none" w:sz="0" w:space="0" w:color="auto"/>
        <w:left w:val="none" w:sz="0" w:space="0" w:color="auto"/>
        <w:bottom w:val="none" w:sz="0" w:space="0" w:color="auto"/>
        <w:right w:val="none" w:sz="0" w:space="0" w:color="auto"/>
      </w:divBdr>
    </w:div>
    <w:div w:id="1924561491">
      <w:bodyDiv w:val="1"/>
      <w:marLeft w:val="0"/>
      <w:marRight w:val="0"/>
      <w:marTop w:val="0"/>
      <w:marBottom w:val="0"/>
      <w:divBdr>
        <w:top w:val="none" w:sz="0" w:space="0" w:color="auto"/>
        <w:left w:val="none" w:sz="0" w:space="0" w:color="auto"/>
        <w:bottom w:val="none" w:sz="0" w:space="0" w:color="auto"/>
        <w:right w:val="none" w:sz="0" w:space="0" w:color="auto"/>
      </w:divBdr>
    </w:div>
    <w:div w:id="1924683500">
      <w:bodyDiv w:val="1"/>
      <w:marLeft w:val="0"/>
      <w:marRight w:val="0"/>
      <w:marTop w:val="0"/>
      <w:marBottom w:val="0"/>
      <w:divBdr>
        <w:top w:val="none" w:sz="0" w:space="0" w:color="auto"/>
        <w:left w:val="none" w:sz="0" w:space="0" w:color="auto"/>
        <w:bottom w:val="none" w:sz="0" w:space="0" w:color="auto"/>
        <w:right w:val="none" w:sz="0" w:space="0" w:color="auto"/>
      </w:divBdr>
    </w:div>
    <w:div w:id="1924951129">
      <w:bodyDiv w:val="1"/>
      <w:marLeft w:val="0"/>
      <w:marRight w:val="0"/>
      <w:marTop w:val="0"/>
      <w:marBottom w:val="0"/>
      <w:divBdr>
        <w:top w:val="none" w:sz="0" w:space="0" w:color="auto"/>
        <w:left w:val="none" w:sz="0" w:space="0" w:color="auto"/>
        <w:bottom w:val="none" w:sz="0" w:space="0" w:color="auto"/>
        <w:right w:val="none" w:sz="0" w:space="0" w:color="auto"/>
      </w:divBdr>
    </w:div>
    <w:div w:id="1925145767">
      <w:bodyDiv w:val="1"/>
      <w:marLeft w:val="0"/>
      <w:marRight w:val="0"/>
      <w:marTop w:val="0"/>
      <w:marBottom w:val="0"/>
      <w:divBdr>
        <w:top w:val="none" w:sz="0" w:space="0" w:color="auto"/>
        <w:left w:val="none" w:sz="0" w:space="0" w:color="auto"/>
        <w:bottom w:val="none" w:sz="0" w:space="0" w:color="auto"/>
        <w:right w:val="none" w:sz="0" w:space="0" w:color="auto"/>
      </w:divBdr>
    </w:div>
    <w:div w:id="1925724859">
      <w:bodyDiv w:val="1"/>
      <w:marLeft w:val="0"/>
      <w:marRight w:val="0"/>
      <w:marTop w:val="0"/>
      <w:marBottom w:val="0"/>
      <w:divBdr>
        <w:top w:val="none" w:sz="0" w:space="0" w:color="auto"/>
        <w:left w:val="none" w:sz="0" w:space="0" w:color="auto"/>
        <w:bottom w:val="none" w:sz="0" w:space="0" w:color="auto"/>
        <w:right w:val="none" w:sz="0" w:space="0" w:color="auto"/>
      </w:divBdr>
    </w:div>
    <w:div w:id="1926836897">
      <w:bodyDiv w:val="1"/>
      <w:marLeft w:val="0"/>
      <w:marRight w:val="0"/>
      <w:marTop w:val="0"/>
      <w:marBottom w:val="0"/>
      <w:divBdr>
        <w:top w:val="none" w:sz="0" w:space="0" w:color="auto"/>
        <w:left w:val="none" w:sz="0" w:space="0" w:color="auto"/>
        <w:bottom w:val="none" w:sz="0" w:space="0" w:color="auto"/>
        <w:right w:val="none" w:sz="0" w:space="0" w:color="auto"/>
      </w:divBdr>
    </w:div>
    <w:div w:id="1928147449">
      <w:bodyDiv w:val="1"/>
      <w:marLeft w:val="0"/>
      <w:marRight w:val="0"/>
      <w:marTop w:val="0"/>
      <w:marBottom w:val="0"/>
      <w:divBdr>
        <w:top w:val="none" w:sz="0" w:space="0" w:color="auto"/>
        <w:left w:val="none" w:sz="0" w:space="0" w:color="auto"/>
        <w:bottom w:val="none" w:sz="0" w:space="0" w:color="auto"/>
        <w:right w:val="none" w:sz="0" w:space="0" w:color="auto"/>
      </w:divBdr>
    </w:div>
    <w:div w:id="1928150287">
      <w:bodyDiv w:val="1"/>
      <w:marLeft w:val="0"/>
      <w:marRight w:val="0"/>
      <w:marTop w:val="0"/>
      <w:marBottom w:val="0"/>
      <w:divBdr>
        <w:top w:val="none" w:sz="0" w:space="0" w:color="auto"/>
        <w:left w:val="none" w:sz="0" w:space="0" w:color="auto"/>
        <w:bottom w:val="none" w:sz="0" w:space="0" w:color="auto"/>
        <w:right w:val="none" w:sz="0" w:space="0" w:color="auto"/>
      </w:divBdr>
    </w:div>
    <w:div w:id="1928224646">
      <w:bodyDiv w:val="1"/>
      <w:marLeft w:val="0"/>
      <w:marRight w:val="0"/>
      <w:marTop w:val="0"/>
      <w:marBottom w:val="0"/>
      <w:divBdr>
        <w:top w:val="none" w:sz="0" w:space="0" w:color="auto"/>
        <w:left w:val="none" w:sz="0" w:space="0" w:color="auto"/>
        <w:bottom w:val="none" w:sz="0" w:space="0" w:color="auto"/>
        <w:right w:val="none" w:sz="0" w:space="0" w:color="auto"/>
      </w:divBdr>
    </w:div>
    <w:div w:id="1928731168">
      <w:bodyDiv w:val="1"/>
      <w:marLeft w:val="0"/>
      <w:marRight w:val="0"/>
      <w:marTop w:val="0"/>
      <w:marBottom w:val="0"/>
      <w:divBdr>
        <w:top w:val="none" w:sz="0" w:space="0" w:color="auto"/>
        <w:left w:val="none" w:sz="0" w:space="0" w:color="auto"/>
        <w:bottom w:val="none" w:sz="0" w:space="0" w:color="auto"/>
        <w:right w:val="none" w:sz="0" w:space="0" w:color="auto"/>
      </w:divBdr>
    </w:div>
    <w:div w:id="1928995479">
      <w:bodyDiv w:val="1"/>
      <w:marLeft w:val="0"/>
      <w:marRight w:val="0"/>
      <w:marTop w:val="0"/>
      <w:marBottom w:val="0"/>
      <w:divBdr>
        <w:top w:val="none" w:sz="0" w:space="0" w:color="auto"/>
        <w:left w:val="none" w:sz="0" w:space="0" w:color="auto"/>
        <w:bottom w:val="none" w:sz="0" w:space="0" w:color="auto"/>
        <w:right w:val="none" w:sz="0" w:space="0" w:color="auto"/>
      </w:divBdr>
    </w:div>
    <w:div w:id="1929121364">
      <w:bodyDiv w:val="1"/>
      <w:marLeft w:val="0"/>
      <w:marRight w:val="0"/>
      <w:marTop w:val="0"/>
      <w:marBottom w:val="0"/>
      <w:divBdr>
        <w:top w:val="none" w:sz="0" w:space="0" w:color="auto"/>
        <w:left w:val="none" w:sz="0" w:space="0" w:color="auto"/>
        <w:bottom w:val="none" w:sz="0" w:space="0" w:color="auto"/>
        <w:right w:val="none" w:sz="0" w:space="0" w:color="auto"/>
      </w:divBdr>
    </w:div>
    <w:div w:id="1929731054">
      <w:bodyDiv w:val="1"/>
      <w:marLeft w:val="0"/>
      <w:marRight w:val="0"/>
      <w:marTop w:val="0"/>
      <w:marBottom w:val="0"/>
      <w:divBdr>
        <w:top w:val="none" w:sz="0" w:space="0" w:color="auto"/>
        <w:left w:val="none" w:sz="0" w:space="0" w:color="auto"/>
        <w:bottom w:val="none" w:sz="0" w:space="0" w:color="auto"/>
        <w:right w:val="none" w:sz="0" w:space="0" w:color="auto"/>
      </w:divBdr>
    </w:div>
    <w:div w:id="1930115329">
      <w:bodyDiv w:val="1"/>
      <w:marLeft w:val="0"/>
      <w:marRight w:val="0"/>
      <w:marTop w:val="0"/>
      <w:marBottom w:val="0"/>
      <w:divBdr>
        <w:top w:val="none" w:sz="0" w:space="0" w:color="auto"/>
        <w:left w:val="none" w:sz="0" w:space="0" w:color="auto"/>
        <w:bottom w:val="none" w:sz="0" w:space="0" w:color="auto"/>
        <w:right w:val="none" w:sz="0" w:space="0" w:color="auto"/>
      </w:divBdr>
    </w:div>
    <w:div w:id="1930238206">
      <w:bodyDiv w:val="1"/>
      <w:marLeft w:val="0"/>
      <w:marRight w:val="0"/>
      <w:marTop w:val="0"/>
      <w:marBottom w:val="0"/>
      <w:divBdr>
        <w:top w:val="none" w:sz="0" w:space="0" w:color="auto"/>
        <w:left w:val="none" w:sz="0" w:space="0" w:color="auto"/>
        <w:bottom w:val="none" w:sz="0" w:space="0" w:color="auto"/>
        <w:right w:val="none" w:sz="0" w:space="0" w:color="auto"/>
      </w:divBdr>
    </w:div>
    <w:div w:id="1931036009">
      <w:bodyDiv w:val="1"/>
      <w:marLeft w:val="0"/>
      <w:marRight w:val="0"/>
      <w:marTop w:val="0"/>
      <w:marBottom w:val="0"/>
      <w:divBdr>
        <w:top w:val="none" w:sz="0" w:space="0" w:color="auto"/>
        <w:left w:val="none" w:sz="0" w:space="0" w:color="auto"/>
        <w:bottom w:val="none" w:sz="0" w:space="0" w:color="auto"/>
        <w:right w:val="none" w:sz="0" w:space="0" w:color="auto"/>
      </w:divBdr>
    </w:div>
    <w:div w:id="1931111759">
      <w:bodyDiv w:val="1"/>
      <w:marLeft w:val="0"/>
      <w:marRight w:val="0"/>
      <w:marTop w:val="0"/>
      <w:marBottom w:val="0"/>
      <w:divBdr>
        <w:top w:val="none" w:sz="0" w:space="0" w:color="auto"/>
        <w:left w:val="none" w:sz="0" w:space="0" w:color="auto"/>
        <w:bottom w:val="none" w:sz="0" w:space="0" w:color="auto"/>
        <w:right w:val="none" w:sz="0" w:space="0" w:color="auto"/>
      </w:divBdr>
    </w:div>
    <w:div w:id="1931544850">
      <w:bodyDiv w:val="1"/>
      <w:marLeft w:val="0"/>
      <w:marRight w:val="0"/>
      <w:marTop w:val="0"/>
      <w:marBottom w:val="0"/>
      <w:divBdr>
        <w:top w:val="none" w:sz="0" w:space="0" w:color="auto"/>
        <w:left w:val="none" w:sz="0" w:space="0" w:color="auto"/>
        <w:bottom w:val="none" w:sz="0" w:space="0" w:color="auto"/>
        <w:right w:val="none" w:sz="0" w:space="0" w:color="auto"/>
      </w:divBdr>
    </w:div>
    <w:div w:id="1931891925">
      <w:bodyDiv w:val="1"/>
      <w:marLeft w:val="0"/>
      <w:marRight w:val="0"/>
      <w:marTop w:val="0"/>
      <w:marBottom w:val="0"/>
      <w:divBdr>
        <w:top w:val="none" w:sz="0" w:space="0" w:color="auto"/>
        <w:left w:val="none" w:sz="0" w:space="0" w:color="auto"/>
        <w:bottom w:val="none" w:sz="0" w:space="0" w:color="auto"/>
        <w:right w:val="none" w:sz="0" w:space="0" w:color="auto"/>
      </w:divBdr>
    </w:div>
    <w:div w:id="1932159903">
      <w:bodyDiv w:val="1"/>
      <w:marLeft w:val="0"/>
      <w:marRight w:val="0"/>
      <w:marTop w:val="0"/>
      <w:marBottom w:val="0"/>
      <w:divBdr>
        <w:top w:val="none" w:sz="0" w:space="0" w:color="auto"/>
        <w:left w:val="none" w:sz="0" w:space="0" w:color="auto"/>
        <w:bottom w:val="none" w:sz="0" w:space="0" w:color="auto"/>
        <w:right w:val="none" w:sz="0" w:space="0" w:color="auto"/>
      </w:divBdr>
    </w:div>
    <w:div w:id="1932618520">
      <w:bodyDiv w:val="1"/>
      <w:marLeft w:val="0"/>
      <w:marRight w:val="0"/>
      <w:marTop w:val="0"/>
      <w:marBottom w:val="0"/>
      <w:divBdr>
        <w:top w:val="none" w:sz="0" w:space="0" w:color="auto"/>
        <w:left w:val="none" w:sz="0" w:space="0" w:color="auto"/>
        <w:bottom w:val="none" w:sz="0" w:space="0" w:color="auto"/>
        <w:right w:val="none" w:sz="0" w:space="0" w:color="auto"/>
      </w:divBdr>
    </w:div>
    <w:div w:id="1932659265">
      <w:bodyDiv w:val="1"/>
      <w:marLeft w:val="0"/>
      <w:marRight w:val="0"/>
      <w:marTop w:val="0"/>
      <w:marBottom w:val="0"/>
      <w:divBdr>
        <w:top w:val="none" w:sz="0" w:space="0" w:color="auto"/>
        <w:left w:val="none" w:sz="0" w:space="0" w:color="auto"/>
        <w:bottom w:val="none" w:sz="0" w:space="0" w:color="auto"/>
        <w:right w:val="none" w:sz="0" w:space="0" w:color="auto"/>
      </w:divBdr>
    </w:div>
    <w:div w:id="1932661045">
      <w:bodyDiv w:val="1"/>
      <w:marLeft w:val="0"/>
      <w:marRight w:val="0"/>
      <w:marTop w:val="0"/>
      <w:marBottom w:val="0"/>
      <w:divBdr>
        <w:top w:val="none" w:sz="0" w:space="0" w:color="auto"/>
        <w:left w:val="none" w:sz="0" w:space="0" w:color="auto"/>
        <w:bottom w:val="none" w:sz="0" w:space="0" w:color="auto"/>
        <w:right w:val="none" w:sz="0" w:space="0" w:color="auto"/>
      </w:divBdr>
    </w:div>
    <w:div w:id="1932666058">
      <w:bodyDiv w:val="1"/>
      <w:marLeft w:val="0"/>
      <w:marRight w:val="0"/>
      <w:marTop w:val="0"/>
      <w:marBottom w:val="0"/>
      <w:divBdr>
        <w:top w:val="none" w:sz="0" w:space="0" w:color="auto"/>
        <w:left w:val="none" w:sz="0" w:space="0" w:color="auto"/>
        <w:bottom w:val="none" w:sz="0" w:space="0" w:color="auto"/>
        <w:right w:val="none" w:sz="0" w:space="0" w:color="auto"/>
      </w:divBdr>
    </w:div>
    <w:div w:id="1933783476">
      <w:bodyDiv w:val="1"/>
      <w:marLeft w:val="0"/>
      <w:marRight w:val="0"/>
      <w:marTop w:val="0"/>
      <w:marBottom w:val="0"/>
      <w:divBdr>
        <w:top w:val="none" w:sz="0" w:space="0" w:color="auto"/>
        <w:left w:val="none" w:sz="0" w:space="0" w:color="auto"/>
        <w:bottom w:val="none" w:sz="0" w:space="0" w:color="auto"/>
        <w:right w:val="none" w:sz="0" w:space="0" w:color="auto"/>
      </w:divBdr>
    </w:div>
    <w:div w:id="1934628927">
      <w:bodyDiv w:val="1"/>
      <w:marLeft w:val="0"/>
      <w:marRight w:val="0"/>
      <w:marTop w:val="0"/>
      <w:marBottom w:val="0"/>
      <w:divBdr>
        <w:top w:val="none" w:sz="0" w:space="0" w:color="auto"/>
        <w:left w:val="none" w:sz="0" w:space="0" w:color="auto"/>
        <w:bottom w:val="none" w:sz="0" w:space="0" w:color="auto"/>
        <w:right w:val="none" w:sz="0" w:space="0" w:color="auto"/>
      </w:divBdr>
    </w:div>
    <w:div w:id="1935623524">
      <w:bodyDiv w:val="1"/>
      <w:marLeft w:val="0"/>
      <w:marRight w:val="0"/>
      <w:marTop w:val="0"/>
      <w:marBottom w:val="0"/>
      <w:divBdr>
        <w:top w:val="none" w:sz="0" w:space="0" w:color="auto"/>
        <w:left w:val="none" w:sz="0" w:space="0" w:color="auto"/>
        <w:bottom w:val="none" w:sz="0" w:space="0" w:color="auto"/>
        <w:right w:val="none" w:sz="0" w:space="0" w:color="auto"/>
      </w:divBdr>
    </w:div>
    <w:div w:id="1935895534">
      <w:bodyDiv w:val="1"/>
      <w:marLeft w:val="0"/>
      <w:marRight w:val="0"/>
      <w:marTop w:val="0"/>
      <w:marBottom w:val="0"/>
      <w:divBdr>
        <w:top w:val="none" w:sz="0" w:space="0" w:color="auto"/>
        <w:left w:val="none" w:sz="0" w:space="0" w:color="auto"/>
        <w:bottom w:val="none" w:sz="0" w:space="0" w:color="auto"/>
        <w:right w:val="none" w:sz="0" w:space="0" w:color="auto"/>
      </w:divBdr>
    </w:div>
    <w:div w:id="1936208093">
      <w:bodyDiv w:val="1"/>
      <w:marLeft w:val="0"/>
      <w:marRight w:val="0"/>
      <w:marTop w:val="0"/>
      <w:marBottom w:val="0"/>
      <w:divBdr>
        <w:top w:val="none" w:sz="0" w:space="0" w:color="auto"/>
        <w:left w:val="none" w:sz="0" w:space="0" w:color="auto"/>
        <w:bottom w:val="none" w:sz="0" w:space="0" w:color="auto"/>
        <w:right w:val="none" w:sz="0" w:space="0" w:color="auto"/>
      </w:divBdr>
    </w:div>
    <w:div w:id="1937130953">
      <w:bodyDiv w:val="1"/>
      <w:marLeft w:val="0"/>
      <w:marRight w:val="0"/>
      <w:marTop w:val="0"/>
      <w:marBottom w:val="0"/>
      <w:divBdr>
        <w:top w:val="none" w:sz="0" w:space="0" w:color="auto"/>
        <w:left w:val="none" w:sz="0" w:space="0" w:color="auto"/>
        <w:bottom w:val="none" w:sz="0" w:space="0" w:color="auto"/>
        <w:right w:val="none" w:sz="0" w:space="0" w:color="auto"/>
      </w:divBdr>
    </w:div>
    <w:div w:id="1937210699">
      <w:bodyDiv w:val="1"/>
      <w:marLeft w:val="0"/>
      <w:marRight w:val="0"/>
      <w:marTop w:val="0"/>
      <w:marBottom w:val="0"/>
      <w:divBdr>
        <w:top w:val="none" w:sz="0" w:space="0" w:color="auto"/>
        <w:left w:val="none" w:sz="0" w:space="0" w:color="auto"/>
        <w:bottom w:val="none" w:sz="0" w:space="0" w:color="auto"/>
        <w:right w:val="none" w:sz="0" w:space="0" w:color="auto"/>
      </w:divBdr>
    </w:div>
    <w:div w:id="1937858701">
      <w:bodyDiv w:val="1"/>
      <w:marLeft w:val="0"/>
      <w:marRight w:val="0"/>
      <w:marTop w:val="0"/>
      <w:marBottom w:val="0"/>
      <w:divBdr>
        <w:top w:val="none" w:sz="0" w:space="0" w:color="auto"/>
        <w:left w:val="none" w:sz="0" w:space="0" w:color="auto"/>
        <w:bottom w:val="none" w:sz="0" w:space="0" w:color="auto"/>
        <w:right w:val="none" w:sz="0" w:space="0" w:color="auto"/>
      </w:divBdr>
    </w:div>
    <w:div w:id="1937981578">
      <w:bodyDiv w:val="1"/>
      <w:marLeft w:val="0"/>
      <w:marRight w:val="0"/>
      <w:marTop w:val="0"/>
      <w:marBottom w:val="0"/>
      <w:divBdr>
        <w:top w:val="none" w:sz="0" w:space="0" w:color="auto"/>
        <w:left w:val="none" w:sz="0" w:space="0" w:color="auto"/>
        <w:bottom w:val="none" w:sz="0" w:space="0" w:color="auto"/>
        <w:right w:val="none" w:sz="0" w:space="0" w:color="auto"/>
      </w:divBdr>
    </w:div>
    <w:div w:id="1938127847">
      <w:bodyDiv w:val="1"/>
      <w:marLeft w:val="0"/>
      <w:marRight w:val="0"/>
      <w:marTop w:val="0"/>
      <w:marBottom w:val="0"/>
      <w:divBdr>
        <w:top w:val="none" w:sz="0" w:space="0" w:color="auto"/>
        <w:left w:val="none" w:sz="0" w:space="0" w:color="auto"/>
        <w:bottom w:val="none" w:sz="0" w:space="0" w:color="auto"/>
        <w:right w:val="none" w:sz="0" w:space="0" w:color="auto"/>
      </w:divBdr>
    </w:div>
    <w:div w:id="1938559744">
      <w:bodyDiv w:val="1"/>
      <w:marLeft w:val="0"/>
      <w:marRight w:val="0"/>
      <w:marTop w:val="0"/>
      <w:marBottom w:val="0"/>
      <w:divBdr>
        <w:top w:val="none" w:sz="0" w:space="0" w:color="auto"/>
        <w:left w:val="none" w:sz="0" w:space="0" w:color="auto"/>
        <w:bottom w:val="none" w:sz="0" w:space="0" w:color="auto"/>
        <w:right w:val="none" w:sz="0" w:space="0" w:color="auto"/>
      </w:divBdr>
    </w:div>
    <w:div w:id="1939361020">
      <w:bodyDiv w:val="1"/>
      <w:marLeft w:val="0"/>
      <w:marRight w:val="0"/>
      <w:marTop w:val="0"/>
      <w:marBottom w:val="0"/>
      <w:divBdr>
        <w:top w:val="none" w:sz="0" w:space="0" w:color="auto"/>
        <w:left w:val="none" w:sz="0" w:space="0" w:color="auto"/>
        <w:bottom w:val="none" w:sz="0" w:space="0" w:color="auto"/>
        <w:right w:val="none" w:sz="0" w:space="0" w:color="auto"/>
      </w:divBdr>
    </w:div>
    <w:div w:id="1939681439">
      <w:bodyDiv w:val="1"/>
      <w:marLeft w:val="0"/>
      <w:marRight w:val="0"/>
      <w:marTop w:val="0"/>
      <w:marBottom w:val="0"/>
      <w:divBdr>
        <w:top w:val="none" w:sz="0" w:space="0" w:color="auto"/>
        <w:left w:val="none" w:sz="0" w:space="0" w:color="auto"/>
        <w:bottom w:val="none" w:sz="0" w:space="0" w:color="auto"/>
        <w:right w:val="none" w:sz="0" w:space="0" w:color="auto"/>
      </w:divBdr>
    </w:div>
    <w:div w:id="1940524444">
      <w:bodyDiv w:val="1"/>
      <w:marLeft w:val="0"/>
      <w:marRight w:val="0"/>
      <w:marTop w:val="0"/>
      <w:marBottom w:val="0"/>
      <w:divBdr>
        <w:top w:val="none" w:sz="0" w:space="0" w:color="auto"/>
        <w:left w:val="none" w:sz="0" w:space="0" w:color="auto"/>
        <w:bottom w:val="none" w:sz="0" w:space="0" w:color="auto"/>
        <w:right w:val="none" w:sz="0" w:space="0" w:color="auto"/>
      </w:divBdr>
    </w:div>
    <w:div w:id="1940946313">
      <w:bodyDiv w:val="1"/>
      <w:marLeft w:val="0"/>
      <w:marRight w:val="0"/>
      <w:marTop w:val="0"/>
      <w:marBottom w:val="0"/>
      <w:divBdr>
        <w:top w:val="none" w:sz="0" w:space="0" w:color="auto"/>
        <w:left w:val="none" w:sz="0" w:space="0" w:color="auto"/>
        <w:bottom w:val="none" w:sz="0" w:space="0" w:color="auto"/>
        <w:right w:val="none" w:sz="0" w:space="0" w:color="auto"/>
      </w:divBdr>
    </w:div>
    <w:div w:id="1941254737">
      <w:bodyDiv w:val="1"/>
      <w:marLeft w:val="0"/>
      <w:marRight w:val="0"/>
      <w:marTop w:val="0"/>
      <w:marBottom w:val="0"/>
      <w:divBdr>
        <w:top w:val="none" w:sz="0" w:space="0" w:color="auto"/>
        <w:left w:val="none" w:sz="0" w:space="0" w:color="auto"/>
        <w:bottom w:val="none" w:sz="0" w:space="0" w:color="auto"/>
        <w:right w:val="none" w:sz="0" w:space="0" w:color="auto"/>
      </w:divBdr>
    </w:div>
    <w:div w:id="1941453671">
      <w:bodyDiv w:val="1"/>
      <w:marLeft w:val="0"/>
      <w:marRight w:val="0"/>
      <w:marTop w:val="0"/>
      <w:marBottom w:val="0"/>
      <w:divBdr>
        <w:top w:val="none" w:sz="0" w:space="0" w:color="auto"/>
        <w:left w:val="none" w:sz="0" w:space="0" w:color="auto"/>
        <w:bottom w:val="none" w:sz="0" w:space="0" w:color="auto"/>
        <w:right w:val="none" w:sz="0" w:space="0" w:color="auto"/>
      </w:divBdr>
    </w:div>
    <w:div w:id="1942297944">
      <w:bodyDiv w:val="1"/>
      <w:marLeft w:val="0"/>
      <w:marRight w:val="0"/>
      <w:marTop w:val="0"/>
      <w:marBottom w:val="0"/>
      <w:divBdr>
        <w:top w:val="none" w:sz="0" w:space="0" w:color="auto"/>
        <w:left w:val="none" w:sz="0" w:space="0" w:color="auto"/>
        <w:bottom w:val="none" w:sz="0" w:space="0" w:color="auto"/>
        <w:right w:val="none" w:sz="0" w:space="0" w:color="auto"/>
      </w:divBdr>
    </w:div>
    <w:div w:id="1942952239">
      <w:bodyDiv w:val="1"/>
      <w:marLeft w:val="0"/>
      <w:marRight w:val="0"/>
      <w:marTop w:val="0"/>
      <w:marBottom w:val="0"/>
      <w:divBdr>
        <w:top w:val="none" w:sz="0" w:space="0" w:color="auto"/>
        <w:left w:val="none" w:sz="0" w:space="0" w:color="auto"/>
        <w:bottom w:val="none" w:sz="0" w:space="0" w:color="auto"/>
        <w:right w:val="none" w:sz="0" w:space="0" w:color="auto"/>
      </w:divBdr>
    </w:div>
    <w:div w:id="1943100423">
      <w:bodyDiv w:val="1"/>
      <w:marLeft w:val="0"/>
      <w:marRight w:val="0"/>
      <w:marTop w:val="0"/>
      <w:marBottom w:val="0"/>
      <w:divBdr>
        <w:top w:val="none" w:sz="0" w:space="0" w:color="auto"/>
        <w:left w:val="none" w:sz="0" w:space="0" w:color="auto"/>
        <w:bottom w:val="none" w:sz="0" w:space="0" w:color="auto"/>
        <w:right w:val="none" w:sz="0" w:space="0" w:color="auto"/>
      </w:divBdr>
    </w:div>
    <w:div w:id="1943568150">
      <w:bodyDiv w:val="1"/>
      <w:marLeft w:val="0"/>
      <w:marRight w:val="0"/>
      <w:marTop w:val="0"/>
      <w:marBottom w:val="0"/>
      <w:divBdr>
        <w:top w:val="none" w:sz="0" w:space="0" w:color="auto"/>
        <w:left w:val="none" w:sz="0" w:space="0" w:color="auto"/>
        <w:bottom w:val="none" w:sz="0" w:space="0" w:color="auto"/>
        <w:right w:val="none" w:sz="0" w:space="0" w:color="auto"/>
      </w:divBdr>
    </w:div>
    <w:div w:id="1944261745">
      <w:bodyDiv w:val="1"/>
      <w:marLeft w:val="0"/>
      <w:marRight w:val="0"/>
      <w:marTop w:val="0"/>
      <w:marBottom w:val="0"/>
      <w:divBdr>
        <w:top w:val="none" w:sz="0" w:space="0" w:color="auto"/>
        <w:left w:val="none" w:sz="0" w:space="0" w:color="auto"/>
        <w:bottom w:val="none" w:sz="0" w:space="0" w:color="auto"/>
        <w:right w:val="none" w:sz="0" w:space="0" w:color="auto"/>
      </w:divBdr>
    </w:div>
    <w:div w:id="1944798678">
      <w:bodyDiv w:val="1"/>
      <w:marLeft w:val="0"/>
      <w:marRight w:val="0"/>
      <w:marTop w:val="0"/>
      <w:marBottom w:val="0"/>
      <w:divBdr>
        <w:top w:val="none" w:sz="0" w:space="0" w:color="auto"/>
        <w:left w:val="none" w:sz="0" w:space="0" w:color="auto"/>
        <w:bottom w:val="none" w:sz="0" w:space="0" w:color="auto"/>
        <w:right w:val="none" w:sz="0" w:space="0" w:color="auto"/>
      </w:divBdr>
    </w:div>
    <w:div w:id="1945381325">
      <w:bodyDiv w:val="1"/>
      <w:marLeft w:val="0"/>
      <w:marRight w:val="0"/>
      <w:marTop w:val="0"/>
      <w:marBottom w:val="0"/>
      <w:divBdr>
        <w:top w:val="none" w:sz="0" w:space="0" w:color="auto"/>
        <w:left w:val="none" w:sz="0" w:space="0" w:color="auto"/>
        <w:bottom w:val="none" w:sz="0" w:space="0" w:color="auto"/>
        <w:right w:val="none" w:sz="0" w:space="0" w:color="auto"/>
      </w:divBdr>
    </w:div>
    <w:div w:id="1945767023">
      <w:bodyDiv w:val="1"/>
      <w:marLeft w:val="0"/>
      <w:marRight w:val="0"/>
      <w:marTop w:val="0"/>
      <w:marBottom w:val="0"/>
      <w:divBdr>
        <w:top w:val="none" w:sz="0" w:space="0" w:color="auto"/>
        <w:left w:val="none" w:sz="0" w:space="0" w:color="auto"/>
        <w:bottom w:val="none" w:sz="0" w:space="0" w:color="auto"/>
        <w:right w:val="none" w:sz="0" w:space="0" w:color="auto"/>
      </w:divBdr>
    </w:div>
    <w:div w:id="1947271400">
      <w:bodyDiv w:val="1"/>
      <w:marLeft w:val="0"/>
      <w:marRight w:val="0"/>
      <w:marTop w:val="0"/>
      <w:marBottom w:val="0"/>
      <w:divBdr>
        <w:top w:val="none" w:sz="0" w:space="0" w:color="auto"/>
        <w:left w:val="none" w:sz="0" w:space="0" w:color="auto"/>
        <w:bottom w:val="none" w:sz="0" w:space="0" w:color="auto"/>
        <w:right w:val="none" w:sz="0" w:space="0" w:color="auto"/>
      </w:divBdr>
    </w:div>
    <w:div w:id="1947611628">
      <w:bodyDiv w:val="1"/>
      <w:marLeft w:val="0"/>
      <w:marRight w:val="0"/>
      <w:marTop w:val="0"/>
      <w:marBottom w:val="0"/>
      <w:divBdr>
        <w:top w:val="none" w:sz="0" w:space="0" w:color="auto"/>
        <w:left w:val="none" w:sz="0" w:space="0" w:color="auto"/>
        <w:bottom w:val="none" w:sz="0" w:space="0" w:color="auto"/>
        <w:right w:val="none" w:sz="0" w:space="0" w:color="auto"/>
      </w:divBdr>
    </w:div>
    <w:div w:id="1947615703">
      <w:bodyDiv w:val="1"/>
      <w:marLeft w:val="0"/>
      <w:marRight w:val="0"/>
      <w:marTop w:val="0"/>
      <w:marBottom w:val="0"/>
      <w:divBdr>
        <w:top w:val="none" w:sz="0" w:space="0" w:color="auto"/>
        <w:left w:val="none" w:sz="0" w:space="0" w:color="auto"/>
        <w:bottom w:val="none" w:sz="0" w:space="0" w:color="auto"/>
        <w:right w:val="none" w:sz="0" w:space="0" w:color="auto"/>
      </w:divBdr>
    </w:div>
    <w:div w:id="1947617785">
      <w:bodyDiv w:val="1"/>
      <w:marLeft w:val="0"/>
      <w:marRight w:val="0"/>
      <w:marTop w:val="0"/>
      <w:marBottom w:val="0"/>
      <w:divBdr>
        <w:top w:val="none" w:sz="0" w:space="0" w:color="auto"/>
        <w:left w:val="none" w:sz="0" w:space="0" w:color="auto"/>
        <w:bottom w:val="none" w:sz="0" w:space="0" w:color="auto"/>
        <w:right w:val="none" w:sz="0" w:space="0" w:color="auto"/>
      </w:divBdr>
    </w:div>
    <w:div w:id="1947806323">
      <w:bodyDiv w:val="1"/>
      <w:marLeft w:val="0"/>
      <w:marRight w:val="0"/>
      <w:marTop w:val="0"/>
      <w:marBottom w:val="0"/>
      <w:divBdr>
        <w:top w:val="none" w:sz="0" w:space="0" w:color="auto"/>
        <w:left w:val="none" w:sz="0" w:space="0" w:color="auto"/>
        <w:bottom w:val="none" w:sz="0" w:space="0" w:color="auto"/>
        <w:right w:val="none" w:sz="0" w:space="0" w:color="auto"/>
      </w:divBdr>
    </w:div>
    <w:div w:id="1949391250">
      <w:bodyDiv w:val="1"/>
      <w:marLeft w:val="0"/>
      <w:marRight w:val="0"/>
      <w:marTop w:val="0"/>
      <w:marBottom w:val="0"/>
      <w:divBdr>
        <w:top w:val="none" w:sz="0" w:space="0" w:color="auto"/>
        <w:left w:val="none" w:sz="0" w:space="0" w:color="auto"/>
        <w:bottom w:val="none" w:sz="0" w:space="0" w:color="auto"/>
        <w:right w:val="none" w:sz="0" w:space="0" w:color="auto"/>
      </w:divBdr>
    </w:div>
    <w:div w:id="1949702766">
      <w:bodyDiv w:val="1"/>
      <w:marLeft w:val="0"/>
      <w:marRight w:val="0"/>
      <w:marTop w:val="0"/>
      <w:marBottom w:val="0"/>
      <w:divBdr>
        <w:top w:val="none" w:sz="0" w:space="0" w:color="auto"/>
        <w:left w:val="none" w:sz="0" w:space="0" w:color="auto"/>
        <w:bottom w:val="none" w:sz="0" w:space="0" w:color="auto"/>
        <w:right w:val="none" w:sz="0" w:space="0" w:color="auto"/>
      </w:divBdr>
    </w:div>
    <w:div w:id="1950040849">
      <w:bodyDiv w:val="1"/>
      <w:marLeft w:val="0"/>
      <w:marRight w:val="0"/>
      <w:marTop w:val="0"/>
      <w:marBottom w:val="0"/>
      <w:divBdr>
        <w:top w:val="none" w:sz="0" w:space="0" w:color="auto"/>
        <w:left w:val="none" w:sz="0" w:space="0" w:color="auto"/>
        <w:bottom w:val="none" w:sz="0" w:space="0" w:color="auto"/>
        <w:right w:val="none" w:sz="0" w:space="0" w:color="auto"/>
      </w:divBdr>
    </w:div>
    <w:div w:id="1950117459">
      <w:bodyDiv w:val="1"/>
      <w:marLeft w:val="0"/>
      <w:marRight w:val="0"/>
      <w:marTop w:val="0"/>
      <w:marBottom w:val="0"/>
      <w:divBdr>
        <w:top w:val="none" w:sz="0" w:space="0" w:color="auto"/>
        <w:left w:val="none" w:sz="0" w:space="0" w:color="auto"/>
        <w:bottom w:val="none" w:sz="0" w:space="0" w:color="auto"/>
        <w:right w:val="none" w:sz="0" w:space="0" w:color="auto"/>
      </w:divBdr>
    </w:div>
    <w:div w:id="1950624076">
      <w:bodyDiv w:val="1"/>
      <w:marLeft w:val="0"/>
      <w:marRight w:val="0"/>
      <w:marTop w:val="0"/>
      <w:marBottom w:val="0"/>
      <w:divBdr>
        <w:top w:val="none" w:sz="0" w:space="0" w:color="auto"/>
        <w:left w:val="none" w:sz="0" w:space="0" w:color="auto"/>
        <w:bottom w:val="none" w:sz="0" w:space="0" w:color="auto"/>
        <w:right w:val="none" w:sz="0" w:space="0" w:color="auto"/>
      </w:divBdr>
    </w:div>
    <w:div w:id="1950966315">
      <w:bodyDiv w:val="1"/>
      <w:marLeft w:val="0"/>
      <w:marRight w:val="0"/>
      <w:marTop w:val="0"/>
      <w:marBottom w:val="0"/>
      <w:divBdr>
        <w:top w:val="none" w:sz="0" w:space="0" w:color="auto"/>
        <w:left w:val="none" w:sz="0" w:space="0" w:color="auto"/>
        <w:bottom w:val="none" w:sz="0" w:space="0" w:color="auto"/>
        <w:right w:val="none" w:sz="0" w:space="0" w:color="auto"/>
      </w:divBdr>
    </w:div>
    <w:div w:id="1951812701">
      <w:bodyDiv w:val="1"/>
      <w:marLeft w:val="0"/>
      <w:marRight w:val="0"/>
      <w:marTop w:val="0"/>
      <w:marBottom w:val="0"/>
      <w:divBdr>
        <w:top w:val="none" w:sz="0" w:space="0" w:color="auto"/>
        <w:left w:val="none" w:sz="0" w:space="0" w:color="auto"/>
        <w:bottom w:val="none" w:sz="0" w:space="0" w:color="auto"/>
        <w:right w:val="none" w:sz="0" w:space="0" w:color="auto"/>
      </w:divBdr>
    </w:div>
    <w:div w:id="1952325124">
      <w:bodyDiv w:val="1"/>
      <w:marLeft w:val="0"/>
      <w:marRight w:val="0"/>
      <w:marTop w:val="0"/>
      <w:marBottom w:val="0"/>
      <w:divBdr>
        <w:top w:val="none" w:sz="0" w:space="0" w:color="auto"/>
        <w:left w:val="none" w:sz="0" w:space="0" w:color="auto"/>
        <w:bottom w:val="none" w:sz="0" w:space="0" w:color="auto"/>
        <w:right w:val="none" w:sz="0" w:space="0" w:color="auto"/>
      </w:divBdr>
    </w:div>
    <w:div w:id="1952391471">
      <w:bodyDiv w:val="1"/>
      <w:marLeft w:val="0"/>
      <w:marRight w:val="0"/>
      <w:marTop w:val="0"/>
      <w:marBottom w:val="0"/>
      <w:divBdr>
        <w:top w:val="none" w:sz="0" w:space="0" w:color="auto"/>
        <w:left w:val="none" w:sz="0" w:space="0" w:color="auto"/>
        <w:bottom w:val="none" w:sz="0" w:space="0" w:color="auto"/>
        <w:right w:val="none" w:sz="0" w:space="0" w:color="auto"/>
      </w:divBdr>
    </w:div>
    <w:div w:id="1952668053">
      <w:bodyDiv w:val="1"/>
      <w:marLeft w:val="0"/>
      <w:marRight w:val="0"/>
      <w:marTop w:val="0"/>
      <w:marBottom w:val="0"/>
      <w:divBdr>
        <w:top w:val="none" w:sz="0" w:space="0" w:color="auto"/>
        <w:left w:val="none" w:sz="0" w:space="0" w:color="auto"/>
        <w:bottom w:val="none" w:sz="0" w:space="0" w:color="auto"/>
        <w:right w:val="none" w:sz="0" w:space="0" w:color="auto"/>
      </w:divBdr>
    </w:div>
    <w:div w:id="1953396598">
      <w:bodyDiv w:val="1"/>
      <w:marLeft w:val="0"/>
      <w:marRight w:val="0"/>
      <w:marTop w:val="0"/>
      <w:marBottom w:val="0"/>
      <w:divBdr>
        <w:top w:val="none" w:sz="0" w:space="0" w:color="auto"/>
        <w:left w:val="none" w:sz="0" w:space="0" w:color="auto"/>
        <w:bottom w:val="none" w:sz="0" w:space="0" w:color="auto"/>
        <w:right w:val="none" w:sz="0" w:space="0" w:color="auto"/>
      </w:divBdr>
    </w:div>
    <w:div w:id="1953434200">
      <w:bodyDiv w:val="1"/>
      <w:marLeft w:val="0"/>
      <w:marRight w:val="0"/>
      <w:marTop w:val="0"/>
      <w:marBottom w:val="0"/>
      <w:divBdr>
        <w:top w:val="none" w:sz="0" w:space="0" w:color="auto"/>
        <w:left w:val="none" w:sz="0" w:space="0" w:color="auto"/>
        <w:bottom w:val="none" w:sz="0" w:space="0" w:color="auto"/>
        <w:right w:val="none" w:sz="0" w:space="0" w:color="auto"/>
      </w:divBdr>
    </w:div>
    <w:div w:id="1953588052">
      <w:bodyDiv w:val="1"/>
      <w:marLeft w:val="0"/>
      <w:marRight w:val="0"/>
      <w:marTop w:val="0"/>
      <w:marBottom w:val="0"/>
      <w:divBdr>
        <w:top w:val="none" w:sz="0" w:space="0" w:color="auto"/>
        <w:left w:val="none" w:sz="0" w:space="0" w:color="auto"/>
        <w:bottom w:val="none" w:sz="0" w:space="0" w:color="auto"/>
        <w:right w:val="none" w:sz="0" w:space="0" w:color="auto"/>
      </w:divBdr>
    </w:div>
    <w:div w:id="1953710526">
      <w:bodyDiv w:val="1"/>
      <w:marLeft w:val="0"/>
      <w:marRight w:val="0"/>
      <w:marTop w:val="0"/>
      <w:marBottom w:val="0"/>
      <w:divBdr>
        <w:top w:val="none" w:sz="0" w:space="0" w:color="auto"/>
        <w:left w:val="none" w:sz="0" w:space="0" w:color="auto"/>
        <w:bottom w:val="none" w:sz="0" w:space="0" w:color="auto"/>
        <w:right w:val="none" w:sz="0" w:space="0" w:color="auto"/>
      </w:divBdr>
    </w:div>
    <w:div w:id="1953785187">
      <w:bodyDiv w:val="1"/>
      <w:marLeft w:val="0"/>
      <w:marRight w:val="0"/>
      <w:marTop w:val="0"/>
      <w:marBottom w:val="0"/>
      <w:divBdr>
        <w:top w:val="none" w:sz="0" w:space="0" w:color="auto"/>
        <w:left w:val="none" w:sz="0" w:space="0" w:color="auto"/>
        <w:bottom w:val="none" w:sz="0" w:space="0" w:color="auto"/>
        <w:right w:val="none" w:sz="0" w:space="0" w:color="auto"/>
      </w:divBdr>
    </w:div>
    <w:div w:id="1955862779">
      <w:bodyDiv w:val="1"/>
      <w:marLeft w:val="0"/>
      <w:marRight w:val="0"/>
      <w:marTop w:val="0"/>
      <w:marBottom w:val="0"/>
      <w:divBdr>
        <w:top w:val="none" w:sz="0" w:space="0" w:color="auto"/>
        <w:left w:val="none" w:sz="0" w:space="0" w:color="auto"/>
        <w:bottom w:val="none" w:sz="0" w:space="0" w:color="auto"/>
        <w:right w:val="none" w:sz="0" w:space="0" w:color="auto"/>
      </w:divBdr>
    </w:div>
    <w:div w:id="1956986685">
      <w:bodyDiv w:val="1"/>
      <w:marLeft w:val="0"/>
      <w:marRight w:val="0"/>
      <w:marTop w:val="0"/>
      <w:marBottom w:val="0"/>
      <w:divBdr>
        <w:top w:val="none" w:sz="0" w:space="0" w:color="auto"/>
        <w:left w:val="none" w:sz="0" w:space="0" w:color="auto"/>
        <w:bottom w:val="none" w:sz="0" w:space="0" w:color="auto"/>
        <w:right w:val="none" w:sz="0" w:space="0" w:color="auto"/>
      </w:divBdr>
    </w:div>
    <w:div w:id="1957254040">
      <w:bodyDiv w:val="1"/>
      <w:marLeft w:val="0"/>
      <w:marRight w:val="0"/>
      <w:marTop w:val="0"/>
      <w:marBottom w:val="0"/>
      <w:divBdr>
        <w:top w:val="none" w:sz="0" w:space="0" w:color="auto"/>
        <w:left w:val="none" w:sz="0" w:space="0" w:color="auto"/>
        <w:bottom w:val="none" w:sz="0" w:space="0" w:color="auto"/>
        <w:right w:val="none" w:sz="0" w:space="0" w:color="auto"/>
      </w:divBdr>
    </w:div>
    <w:div w:id="1958557298">
      <w:bodyDiv w:val="1"/>
      <w:marLeft w:val="0"/>
      <w:marRight w:val="0"/>
      <w:marTop w:val="0"/>
      <w:marBottom w:val="0"/>
      <w:divBdr>
        <w:top w:val="none" w:sz="0" w:space="0" w:color="auto"/>
        <w:left w:val="none" w:sz="0" w:space="0" w:color="auto"/>
        <w:bottom w:val="none" w:sz="0" w:space="0" w:color="auto"/>
        <w:right w:val="none" w:sz="0" w:space="0" w:color="auto"/>
      </w:divBdr>
    </w:div>
    <w:div w:id="1958639686">
      <w:bodyDiv w:val="1"/>
      <w:marLeft w:val="0"/>
      <w:marRight w:val="0"/>
      <w:marTop w:val="0"/>
      <w:marBottom w:val="0"/>
      <w:divBdr>
        <w:top w:val="none" w:sz="0" w:space="0" w:color="auto"/>
        <w:left w:val="none" w:sz="0" w:space="0" w:color="auto"/>
        <w:bottom w:val="none" w:sz="0" w:space="0" w:color="auto"/>
        <w:right w:val="none" w:sz="0" w:space="0" w:color="auto"/>
      </w:divBdr>
    </w:div>
    <w:div w:id="1959294933">
      <w:bodyDiv w:val="1"/>
      <w:marLeft w:val="0"/>
      <w:marRight w:val="0"/>
      <w:marTop w:val="0"/>
      <w:marBottom w:val="0"/>
      <w:divBdr>
        <w:top w:val="none" w:sz="0" w:space="0" w:color="auto"/>
        <w:left w:val="none" w:sz="0" w:space="0" w:color="auto"/>
        <w:bottom w:val="none" w:sz="0" w:space="0" w:color="auto"/>
        <w:right w:val="none" w:sz="0" w:space="0" w:color="auto"/>
      </w:divBdr>
    </w:div>
    <w:div w:id="1960137092">
      <w:bodyDiv w:val="1"/>
      <w:marLeft w:val="0"/>
      <w:marRight w:val="0"/>
      <w:marTop w:val="0"/>
      <w:marBottom w:val="0"/>
      <w:divBdr>
        <w:top w:val="none" w:sz="0" w:space="0" w:color="auto"/>
        <w:left w:val="none" w:sz="0" w:space="0" w:color="auto"/>
        <w:bottom w:val="none" w:sz="0" w:space="0" w:color="auto"/>
        <w:right w:val="none" w:sz="0" w:space="0" w:color="auto"/>
      </w:divBdr>
    </w:div>
    <w:div w:id="1960988487">
      <w:bodyDiv w:val="1"/>
      <w:marLeft w:val="0"/>
      <w:marRight w:val="0"/>
      <w:marTop w:val="0"/>
      <w:marBottom w:val="0"/>
      <w:divBdr>
        <w:top w:val="none" w:sz="0" w:space="0" w:color="auto"/>
        <w:left w:val="none" w:sz="0" w:space="0" w:color="auto"/>
        <w:bottom w:val="none" w:sz="0" w:space="0" w:color="auto"/>
        <w:right w:val="none" w:sz="0" w:space="0" w:color="auto"/>
      </w:divBdr>
    </w:div>
    <w:div w:id="1961716385">
      <w:bodyDiv w:val="1"/>
      <w:marLeft w:val="0"/>
      <w:marRight w:val="0"/>
      <w:marTop w:val="0"/>
      <w:marBottom w:val="0"/>
      <w:divBdr>
        <w:top w:val="none" w:sz="0" w:space="0" w:color="auto"/>
        <w:left w:val="none" w:sz="0" w:space="0" w:color="auto"/>
        <w:bottom w:val="none" w:sz="0" w:space="0" w:color="auto"/>
        <w:right w:val="none" w:sz="0" w:space="0" w:color="auto"/>
      </w:divBdr>
    </w:div>
    <w:div w:id="1962153994">
      <w:bodyDiv w:val="1"/>
      <w:marLeft w:val="0"/>
      <w:marRight w:val="0"/>
      <w:marTop w:val="0"/>
      <w:marBottom w:val="0"/>
      <w:divBdr>
        <w:top w:val="none" w:sz="0" w:space="0" w:color="auto"/>
        <w:left w:val="none" w:sz="0" w:space="0" w:color="auto"/>
        <w:bottom w:val="none" w:sz="0" w:space="0" w:color="auto"/>
        <w:right w:val="none" w:sz="0" w:space="0" w:color="auto"/>
      </w:divBdr>
    </w:div>
    <w:div w:id="1963536373">
      <w:bodyDiv w:val="1"/>
      <w:marLeft w:val="0"/>
      <w:marRight w:val="0"/>
      <w:marTop w:val="0"/>
      <w:marBottom w:val="0"/>
      <w:divBdr>
        <w:top w:val="none" w:sz="0" w:space="0" w:color="auto"/>
        <w:left w:val="none" w:sz="0" w:space="0" w:color="auto"/>
        <w:bottom w:val="none" w:sz="0" w:space="0" w:color="auto"/>
        <w:right w:val="none" w:sz="0" w:space="0" w:color="auto"/>
      </w:divBdr>
    </w:div>
    <w:div w:id="1964116626">
      <w:bodyDiv w:val="1"/>
      <w:marLeft w:val="0"/>
      <w:marRight w:val="0"/>
      <w:marTop w:val="0"/>
      <w:marBottom w:val="0"/>
      <w:divBdr>
        <w:top w:val="none" w:sz="0" w:space="0" w:color="auto"/>
        <w:left w:val="none" w:sz="0" w:space="0" w:color="auto"/>
        <w:bottom w:val="none" w:sz="0" w:space="0" w:color="auto"/>
        <w:right w:val="none" w:sz="0" w:space="0" w:color="auto"/>
      </w:divBdr>
    </w:div>
    <w:div w:id="1964456173">
      <w:bodyDiv w:val="1"/>
      <w:marLeft w:val="0"/>
      <w:marRight w:val="0"/>
      <w:marTop w:val="0"/>
      <w:marBottom w:val="0"/>
      <w:divBdr>
        <w:top w:val="none" w:sz="0" w:space="0" w:color="auto"/>
        <w:left w:val="none" w:sz="0" w:space="0" w:color="auto"/>
        <w:bottom w:val="none" w:sz="0" w:space="0" w:color="auto"/>
        <w:right w:val="none" w:sz="0" w:space="0" w:color="auto"/>
      </w:divBdr>
    </w:div>
    <w:div w:id="1964458271">
      <w:bodyDiv w:val="1"/>
      <w:marLeft w:val="0"/>
      <w:marRight w:val="0"/>
      <w:marTop w:val="0"/>
      <w:marBottom w:val="0"/>
      <w:divBdr>
        <w:top w:val="none" w:sz="0" w:space="0" w:color="auto"/>
        <w:left w:val="none" w:sz="0" w:space="0" w:color="auto"/>
        <w:bottom w:val="none" w:sz="0" w:space="0" w:color="auto"/>
        <w:right w:val="none" w:sz="0" w:space="0" w:color="auto"/>
      </w:divBdr>
    </w:div>
    <w:div w:id="1964577140">
      <w:bodyDiv w:val="1"/>
      <w:marLeft w:val="0"/>
      <w:marRight w:val="0"/>
      <w:marTop w:val="0"/>
      <w:marBottom w:val="0"/>
      <w:divBdr>
        <w:top w:val="none" w:sz="0" w:space="0" w:color="auto"/>
        <w:left w:val="none" w:sz="0" w:space="0" w:color="auto"/>
        <w:bottom w:val="none" w:sz="0" w:space="0" w:color="auto"/>
        <w:right w:val="none" w:sz="0" w:space="0" w:color="auto"/>
      </w:divBdr>
    </w:div>
    <w:div w:id="1964995251">
      <w:bodyDiv w:val="1"/>
      <w:marLeft w:val="0"/>
      <w:marRight w:val="0"/>
      <w:marTop w:val="0"/>
      <w:marBottom w:val="0"/>
      <w:divBdr>
        <w:top w:val="none" w:sz="0" w:space="0" w:color="auto"/>
        <w:left w:val="none" w:sz="0" w:space="0" w:color="auto"/>
        <w:bottom w:val="none" w:sz="0" w:space="0" w:color="auto"/>
        <w:right w:val="none" w:sz="0" w:space="0" w:color="auto"/>
      </w:divBdr>
    </w:div>
    <w:div w:id="1965043278">
      <w:bodyDiv w:val="1"/>
      <w:marLeft w:val="0"/>
      <w:marRight w:val="0"/>
      <w:marTop w:val="0"/>
      <w:marBottom w:val="0"/>
      <w:divBdr>
        <w:top w:val="none" w:sz="0" w:space="0" w:color="auto"/>
        <w:left w:val="none" w:sz="0" w:space="0" w:color="auto"/>
        <w:bottom w:val="none" w:sz="0" w:space="0" w:color="auto"/>
        <w:right w:val="none" w:sz="0" w:space="0" w:color="auto"/>
      </w:divBdr>
    </w:div>
    <w:div w:id="1965650884">
      <w:bodyDiv w:val="1"/>
      <w:marLeft w:val="0"/>
      <w:marRight w:val="0"/>
      <w:marTop w:val="0"/>
      <w:marBottom w:val="0"/>
      <w:divBdr>
        <w:top w:val="none" w:sz="0" w:space="0" w:color="auto"/>
        <w:left w:val="none" w:sz="0" w:space="0" w:color="auto"/>
        <w:bottom w:val="none" w:sz="0" w:space="0" w:color="auto"/>
        <w:right w:val="none" w:sz="0" w:space="0" w:color="auto"/>
      </w:divBdr>
    </w:div>
    <w:div w:id="1965883504">
      <w:bodyDiv w:val="1"/>
      <w:marLeft w:val="0"/>
      <w:marRight w:val="0"/>
      <w:marTop w:val="0"/>
      <w:marBottom w:val="0"/>
      <w:divBdr>
        <w:top w:val="none" w:sz="0" w:space="0" w:color="auto"/>
        <w:left w:val="none" w:sz="0" w:space="0" w:color="auto"/>
        <w:bottom w:val="none" w:sz="0" w:space="0" w:color="auto"/>
        <w:right w:val="none" w:sz="0" w:space="0" w:color="auto"/>
      </w:divBdr>
    </w:div>
    <w:div w:id="1966498459">
      <w:bodyDiv w:val="1"/>
      <w:marLeft w:val="0"/>
      <w:marRight w:val="0"/>
      <w:marTop w:val="0"/>
      <w:marBottom w:val="0"/>
      <w:divBdr>
        <w:top w:val="none" w:sz="0" w:space="0" w:color="auto"/>
        <w:left w:val="none" w:sz="0" w:space="0" w:color="auto"/>
        <w:bottom w:val="none" w:sz="0" w:space="0" w:color="auto"/>
        <w:right w:val="none" w:sz="0" w:space="0" w:color="auto"/>
      </w:divBdr>
    </w:div>
    <w:div w:id="1966500170">
      <w:bodyDiv w:val="1"/>
      <w:marLeft w:val="0"/>
      <w:marRight w:val="0"/>
      <w:marTop w:val="0"/>
      <w:marBottom w:val="0"/>
      <w:divBdr>
        <w:top w:val="none" w:sz="0" w:space="0" w:color="auto"/>
        <w:left w:val="none" w:sz="0" w:space="0" w:color="auto"/>
        <w:bottom w:val="none" w:sz="0" w:space="0" w:color="auto"/>
        <w:right w:val="none" w:sz="0" w:space="0" w:color="auto"/>
      </w:divBdr>
    </w:div>
    <w:div w:id="1966737263">
      <w:bodyDiv w:val="1"/>
      <w:marLeft w:val="0"/>
      <w:marRight w:val="0"/>
      <w:marTop w:val="0"/>
      <w:marBottom w:val="0"/>
      <w:divBdr>
        <w:top w:val="none" w:sz="0" w:space="0" w:color="auto"/>
        <w:left w:val="none" w:sz="0" w:space="0" w:color="auto"/>
        <w:bottom w:val="none" w:sz="0" w:space="0" w:color="auto"/>
        <w:right w:val="none" w:sz="0" w:space="0" w:color="auto"/>
      </w:divBdr>
    </w:div>
    <w:div w:id="1966884140">
      <w:bodyDiv w:val="1"/>
      <w:marLeft w:val="0"/>
      <w:marRight w:val="0"/>
      <w:marTop w:val="0"/>
      <w:marBottom w:val="0"/>
      <w:divBdr>
        <w:top w:val="none" w:sz="0" w:space="0" w:color="auto"/>
        <w:left w:val="none" w:sz="0" w:space="0" w:color="auto"/>
        <w:bottom w:val="none" w:sz="0" w:space="0" w:color="auto"/>
        <w:right w:val="none" w:sz="0" w:space="0" w:color="auto"/>
      </w:divBdr>
    </w:div>
    <w:div w:id="1967082164">
      <w:bodyDiv w:val="1"/>
      <w:marLeft w:val="0"/>
      <w:marRight w:val="0"/>
      <w:marTop w:val="0"/>
      <w:marBottom w:val="0"/>
      <w:divBdr>
        <w:top w:val="none" w:sz="0" w:space="0" w:color="auto"/>
        <w:left w:val="none" w:sz="0" w:space="0" w:color="auto"/>
        <w:bottom w:val="none" w:sz="0" w:space="0" w:color="auto"/>
        <w:right w:val="none" w:sz="0" w:space="0" w:color="auto"/>
      </w:divBdr>
    </w:div>
    <w:div w:id="1967152970">
      <w:bodyDiv w:val="1"/>
      <w:marLeft w:val="0"/>
      <w:marRight w:val="0"/>
      <w:marTop w:val="0"/>
      <w:marBottom w:val="0"/>
      <w:divBdr>
        <w:top w:val="none" w:sz="0" w:space="0" w:color="auto"/>
        <w:left w:val="none" w:sz="0" w:space="0" w:color="auto"/>
        <w:bottom w:val="none" w:sz="0" w:space="0" w:color="auto"/>
        <w:right w:val="none" w:sz="0" w:space="0" w:color="auto"/>
      </w:divBdr>
    </w:div>
    <w:div w:id="1967462950">
      <w:bodyDiv w:val="1"/>
      <w:marLeft w:val="0"/>
      <w:marRight w:val="0"/>
      <w:marTop w:val="0"/>
      <w:marBottom w:val="0"/>
      <w:divBdr>
        <w:top w:val="none" w:sz="0" w:space="0" w:color="auto"/>
        <w:left w:val="none" w:sz="0" w:space="0" w:color="auto"/>
        <w:bottom w:val="none" w:sz="0" w:space="0" w:color="auto"/>
        <w:right w:val="none" w:sz="0" w:space="0" w:color="auto"/>
      </w:divBdr>
    </w:div>
    <w:div w:id="1968968724">
      <w:bodyDiv w:val="1"/>
      <w:marLeft w:val="0"/>
      <w:marRight w:val="0"/>
      <w:marTop w:val="0"/>
      <w:marBottom w:val="0"/>
      <w:divBdr>
        <w:top w:val="none" w:sz="0" w:space="0" w:color="auto"/>
        <w:left w:val="none" w:sz="0" w:space="0" w:color="auto"/>
        <w:bottom w:val="none" w:sz="0" w:space="0" w:color="auto"/>
        <w:right w:val="none" w:sz="0" w:space="0" w:color="auto"/>
      </w:divBdr>
    </w:div>
    <w:div w:id="1970165835">
      <w:bodyDiv w:val="1"/>
      <w:marLeft w:val="0"/>
      <w:marRight w:val="0"/>
      <w:marTop w:val="0"/>
      <w:marBottom w:val="0"/>
      <w:divBdr>
        <w:top w:val="none" w:sz="0" w:space="0" w:color="auto"/>
        <w:left w:val="none" w:sz="0" w:space="0" w:color="auto"/>
        <w:bottom w:val="none" w:sz="0" w:space="0" w:color="auto"/>
        <w:right w:val="none" w:sz="0" w:space="0" w:color="auto"/>
      </w:divBdr>
    </w:div>
    <w:div w:id="1970620391">
      <w:bodyDiv w:val="1"/>
      <w:marLeft w:val="0"/>
      <w:marRight w:val="0"/>
      <w:marTop w:val="0"/>
      <w:marBottom w:val="0"/>
      <w:divBdr>
        <w:top w:val="none" w:sz="0" w:space="0" w:color="auto"/>
        <w:left w:val="none" w:sz="0" w:space="0" w:color="auto"/>
        <w:bottom w:val="none" w:sz="0" w:space="0" w:color="auto"/>
        <w:right w:val="none" w:sz="0" w:space="0" w:color="auto"/>
      </w:divBdr>
    </w:div>
    <w:div w:id="1971128196">
      <w:bodyDiv w:val="1"/>
      <w:marLeft w:val="0"/>
      <w:marRight w:val="0"/>
      <w:marTop w:val="0"/>
      <w:marBottom w:val="0"/>
      <w:divBdr>
        <w:top w:val="none" w:sz="0" w:space="0" w:color="auto"/>
        <w:left w:val="none" w:sz="0" w:space="0" w:color="auto"/>
        <w:bottom w:val="none" w:sz="0" w:space="0" w:color="auto"/>
        <w:right w:val="none" w:sz="0" w:space="0" w:color="auto"/>
      </w:divBdr>
    </w:div>
    <w:div w:id="1971204254">
      <w:bodyDiv w:val="1"/>
      <w:marLeft w:val="0"/>
      <w:marRight w:val="0"/>
      <w:marTop w:val="0"/>
      <w:marBottom w:val="0"/>
      <w:divBdr>
        <w:top w:val="none" w:sz="0" w:space="0" w:color="auto"/>
        <w:left w:val="none" w:sz="0" w:space="0" w:color="auto"/>
        <w:bottom w:val="none" w:sz="0" w:space="0" w:color="auto"/>
        <w:right w:val="none" w:sz="0" w:space="0" w:color="auto"/>
      </w:divBdr>
    </w:div>
    <w:div w:id="1971204564">
      <w:bodyDiv w:val="1"/>
      <w:marLeft w:val="0"/>
      <w:marRight w:val="0"/>
      <w:marTop w:val="0"/>
      <w:marBottom w:val="0"/>
      <w:divBdr>
        <w:top w:val="none" w:sz="0" w:space="0" w:color="auto"/>
        <w:left w:val="none" w:sz="0" w:space="0" w:color="auto"/>
        <w:bottom w:val="none" w:sz="0" w:space="0" w:color="auto"/>
        <w:right w:val="none" w:sz="0" w:space="0" w:color="auto"/>
      </w:divBdr>
    </w:div>
    <w:div w:id="1971469150">
      <w:bodyDiv w:val="1"/>
      <w:marLeft w:val="0"/>
      <w:marRight w:val="0"/>
      <w:marTop w:val="0"/>
      <w:marBottom w:val="0"/>
      <w:divBdr>
        <w:top w:val="none" w:sz="0" w:space="0" w:color="auto"/>
        <w:left w:val="none" w:sz="0" w:space="0" w:color="auto"/>
        <w:bottom w:val="none" w:sz="0" w:space="0" w:color="auto"/>
        <w:right w:val="none" w:sz="0" w:space="0" w:color="auto"/>
      </w:divBdr>
    </w:div>
    <w:div w:id="1971933165">
      <w:bodyDiv w:val="1"/>
      <w:marLeft w:val="0"/>
      <w:marRight w:val="0"/>
      <w:marTop w:val="0"/>
      <w:marBottom w:val="0"/>
      <w:divBdr>
        <w:top w:val="none" w:sz="0" w:space="0" w:color="auto"/>
        <w:left w:val="none" w:sz="0" w:space="0" w:color="auto"/>
        <w:bottom w:val="none" w:sz="0" w:space="0" w:color="auto"/>
        <w:right w:val="none" w:sz="0" w:space="0" w:color="auto"/>
      </w:divBdr>
    </w:div>
    <w:div w:id="1972322230">
      <w:bodyDiv w:val="1"/>
      <w:marLeft w:val="0"/>
      <w:marRight w:val="0"/>
      <w:marTop w:val="0"/>
      <w:marBottom w:val="0"/>
      <w:divBdr>
        <w:top w:val="none" w:sz="0" w:space="0" w:color="auto"/>
        <w:left w:val="none" w:sz="0" w:space="0" w:color="auto"/>
        <w:bottom w:val="none" w:sz="0" w:space="0" w:color="auto"/>
        <w:right w:val="none" w:sz="0" w:space="0" w:color="auto"/>
      </w:divBdr>
    </w:div>
    <w:div w:id="1972396188">
      <w:bodyDiv w:val="1"/>
      <w:marLeft w:val="0"/>
      <w:marRight w:val="0"/>
      <w:marTop w:val="0"/>
      <w:marBottom w:val="0"/>
      <w:divBdr>
        <w:top w:val="none" w:sz="0" w:space="0" w:color="auto"/>
        <w:left w:val="none" w:sz="0" w:space="0" w:color="auto"/>
        <w:bottom w:val="none" w:sz="0" w:space="0" w:color="auto"/>
        <w:right w:val="none" w:sz="0" w:space="0" w:color="auto"/>
      </w:divBdr>
    </w:div>
    <w:div w:id="1972437024">
      <w:bodyDiv w:val="1"/>
      <w:marLeft w:val="0"/>
      <w:marRight w:val="0"/>
      <w:marTop w:val="0"/>
      <w:marBottom w:val="0"/>
      <w:divBdr>
        <w:top w:val="none" w:sz="0" w:space="0" w:color="auto"/>
        <w:left w:val="none" w:sz="0" w:space="0" w:color="auto"/>
        <w:bottom w:val="none" w:sz="0" w:space="0" w:color="auto"/>
        <w:right w:val="none" w:sz="0" w:space="0" w:color="auto"/>
      </w:divBdr>
    </w:div>
    <w:div w:id="1974017375">
      <w:bodyDiv w:val="1"/>
      <w:marLeft w:val="0"/>
      <w:marRight w:val="0"/>
      <w:marTop w:val="0"/>
      <w:marBottom w:val="0"/>
      <w:divBdr>
        <w:top w:val="none" w:sz="0" w:space="0" w:color="auto"/>
        <w:left w:val="none" w:sz="0" w:space="0" w:color="auto"/>
        <w:bottom w:val="none" w:sz="0" w:space="0" w:color="auto"/>
        <w:right w:val="none" w:sz="0" w:space="0" w:color="auto"/>
      </w:divBdr>
    </w:div>
    <w:div w:id="1975601087">
      <w:bodyDiv w:val="1"/>
      <w:marLeft w:val="0"/>
      <w:marRight w:val="0"/>
      <w:marTop w:val="0"/>
      <w:marBottom w:val="0"/>
      <w:divBdr>
        <w:top w:val="none" w:sz="0" w:space="0" w:color="auto"/>
        <w:left w:val="none" w:sz="0" w:space="0" w:color="auto"/>
        <w:bottom w:val="none" w:sz="0" w:space="0" w:color="auto"/>
        <w:right w:val="none" w:sz="0" w:space="0" w:color="auto"/>
      </w:divBdr>
    </w:div>
    <w:div w:id="1975866612">
      <w:bodyDiv w:val="1"/>
      <w:marLeft w:val="0"/>
      <w:marRight w:val="0"/>
      <w:marTop w:val="0"/>
      <w:marBottom w:val="0"/>
      <w:divBdr>
        <w:top w:val="none" w:sz="0" w:space="0" w:color="auto"/>
        <w:left w:val="none" w:sz="0" w:space="0" w:color="auto"/>
        <w:bottom w:val="none" w:sz="0" w:space="0" w:color="auto"/>
        <w:right w:val="none" w:sz="0" w:space="0" w:color="auto"/>
      </w:divBdr>
    </w:div>
    <w:div w:id="1976175422">
      <w:bodyDiv w:val="1"/>
      <w:marLeft w:val="0"/>
      <w:marRight w:val="0"/>
      <w:marTop w:val="0"/>
      <w:marBottom w:val="0"/>
      <w:divBdr>
        <w:top w:val="none" w:sz="0" w:space="0" w:color="auto"/>
        <w:left w:val="none" w:sz="0" w:space="0" w:color="auto"/>
        <w:bottom w:val="none" w:sz="0" w:space="0" w:color="auto"/>
        <w:right w:val="none" w:sz="0" w:space="0" w:color="auto"/>
      </w:divBdr>
    </w:div>
    <w:div w:id="1976178341">
      <w:bodyDiv w:val="1"/>
      <w:marLeft w:val="0"/>
      <w:marRight w:val="0"/>
      <w:marTop w:val="0"/>
      <w:marBottom w:val="0"/>
      <w:divBdr>
        <w:top w:val="none" w:sz="0" w:space="0" w:color="auto"/>
        <w:left w:val="none" w:sz="0" w:space="0" w:color="auto"/>
        <w:bottom w:val="none" w:sz="0" w:space="0" w:color="auto"/>
        <w:right w:val="none" w:sz="0" w:space="0" w:color="auto"/>
      </w:divBdr>
    </w:div>
    <w:div w:id="1976330450">
      <w:bodyDiv w:val="1"/>
      <w:marLeft w:val="0"/>
      <w:marRight w:val="0"/>
      <w:marTop w:val="0"/>
      <w:marBottom w:val="0"/>
      <w:divBdr>
        <w:top w:val="none" w:sz="0" w:space="0" w:color="auto"/>
        <w:left w:val="none" w:sz="0" w:space="0" w:color="auto"/>
        <w:bottom w:val="none" w:sz="0" w:space="0" w:color="auto"/>
        <w:right w:val="none" w:sz="0" w:space="0" w:color="auto"/>
      </w:divBdr>
    </w:div>
    <w:div w:id="1978098459">
      <w:bodyDiv w:val="1"/>
      <w:marLeft w:val="0"/>
      <w:marRight w:val="0"/>
      <w:marTop w:val="0"/>
      <w:marBottom w:val="0"/>
      <w:divBdr>
        <w:top w:val="none" w:sz="0" w:space="0" w:color="auto"/>
        <w:left w:val="none" w:sz="0" w:space="0" w:color="auto"/>
        <w:bottom w:val="none" w:sz="0" w:space="0" w:color="auto"/>
        <w:right w:val="none" w:sz="0" w:space="0" w:color="auto"/>
      </w:divBdr>
    </w:div>
    <w:div w:id="1978101287">
      <w:bodyDiv w:val="1"/>
      <w:marLeft w:val="0"/>
      <w:marRight w:val="0"/>
      <w:marTop w:val="0"/>
      <w:marBottom w:val="0"/>
      <w:divBdr>
        <w:top w:val="none" w:sz="0" w:space="0" w:color="auto"/>
        <w:left w:val="none" w:sz="0" w:space="0" w:color="auto"/>
        <w:bottom w:val="none" w:sz="0" w:space="0" w:color="auto"/>
        <w:right w:val="none" w:sz="0" w:space="0" w:color="auto"/>
      </w:divBdr>
    </w:div>
    <w:div w:id="1978102940">
      <w:bodyDiv w:val="1"/>
      <w:marLeft w:val="0"/>
      <w:marRight w:val="0"/>
      <w:marTop w:val="0"/>
      <w:marBottom w:val="0"/>
      <w:divBdr>
        <w:top w:val="none" w:sz="0" w:space="0" w:color="auto"/>
        <w:left w:val="none" w:sz="0" w:space="0" w:color="auto"/>
        <w:bottom w:val="none" w:sz="0" w:space="0" w:color="auto"/>
        <w:right w:val="none" w:sz="0" w:space="0" w:color="auto"/>
      </w:divBdr>
    </w:div>
    <w:div w:id="1978224736">
      <w:bodyDiv w:val="1"/>
      <w:marLeft w:val="0"/>
      <w:marRight w:val="0"/>
      <w:marTop w:val="0"/>
      <w:marBottom w:val="0"/>
      <w:divBdr>
        <w:top w:val="none" w:sz="0" w:space="0" w:color="auto"/>
        <w:left w:val="none" w:sz="0" w:space="0" w:color="auto"/>
        <w:bottom w:val="none" w:sz="0" w:space="0" w:color="auto"/>
        <w:right w:val="none" w:sz="0" w:space="0" w:color="auto"/>
      </w:divBdr>
    </w:div>
    <w:div w:id="1978563709">
      <w:bodyDiv w:val="1"/>
      <w:marLeft w:val="0"/>
      <w:marRight w:val="0"/>
      <w:marTop w:val="0"/>
      <w:marBottom w:val="0"/>
      <w:divBdr>
        <w:top w:val="none" w:sz="0" w:space="0" w:color="auto"/>
        <w:left w:val="none" w:sz="0" w:space="0" w:color="auto"/>
        <w:bottom w:val="none" w:sz="0" w:space="0" w:color="auto"/>
        <w:right w:val="none" w:sz="0" w:space="0" w:color="auto"/>
      </w:divBdr>
    </w:div>
    <w:div w:id="1978756606">
      <w:bodyDiv w:val="1"/>
      <w:marLeft w:val="0"/>
      <w:marRight w:val="0"/>
      <w:marTop w:val="0"/>
      <w:marBottom w:val="0"/>
      <w:divBdr>
        <w:top w:val="none" w:sz="0" w:space="0" w:color="auto"/>
        <w:left w:val="none" w:sz="0" w:space="0" w:color="auto"/>
        <w:bottom w:val="none" w:sz="0" w:space="0" w:color="auto"/>
        <w:right w:val="none" w:sz="0" w:space="0" w:color="auto"/>
      </w:divBdr>
    </w:div>
    <w:div w:id="1979335248">
      <w:bodyDiv w:val="1"/>
      <w:marLeft w:val="0"/>
      <w:marRight w:val="0"/>
      <w:marTop w:val="0"/>
      <w:marBottom w:val="0"/>
      <w:divBdr>
        <w:top w:val="none" w:sz="0" w:space="0" w:color="auto"/>
        <w:left w:val="none" w:sz="0" w:space="0" w:color="auto"/>
        <w:bottom w:val="none" w:sz="0" w:space="0" w:color="auto"/>
        <w:right w:val="none" w:sz="0" w:space="0" w:color="auto"/>
      </w:divBdr>
    </w:div>
    <w:div w:id="1979337605">
      <w:bodyDiv w:val="1"/>
      <w:marLeft w:val="0"/>
      <w:marRight w:val="0"/>
      <w:marTop w:val="0"/>
      <w:marBottom w:val="0"/>
      <w:divBdr>
        <w:top w:val="none" w:sz="0" w:space="0" w:color="auto"/>
        <w:left w:val="none" w:sz="0" w:space="0" w:color="auto"/>
        <w:bottom w:val="none" w:sz="0" w:space="0" w:color="auto"/>
        <w:right w:val="none" w:sz="0" w:space="0" w:color="auto"/>
      </w:divBdr>
    </w:div>
    <w:div w:id="1979340828">
      <w:bodyDiv w:val="1"/>
      <w:marLeft w:val="0"/>
      <w:marRight w:val="0"/>
      <w:marTop w:val="0"/>
      <w:marBottom w:val="0"/>
      <w:divBdr>
        <w:top w:val="none" w:sz="0" w:space="0" w:color="auto"/>
        <w:left w:val="none" w:sz="0" w:space="0" w:color="auto"/>
        <w:bottom w:val="none" w:sz="0" w:space="0" w:color="auto"/>
        <w:right w:val="none" w:sz="0" w:space="0" w:color="auto"/>
      </w:divBdr>
    </w:div>
    <w:div w:id="1979919139">
      <w:bodyDiv w:val="1"/>
      <w:marLeft w:val="0"/>
      <w:marRight w:val="0"/>
      <w:marTop w:val="0"/>
      <w:marBottom w:val="0"/>
      <w:divBdr>
        <w:top w:val="none" w:sz="0" w:space="0" w:color="auto"/>
        <w:left w:val="none" w:sz="0" w:space="0" w:color="auto"/>
        <w:bottom w:val="none" w:sz="0" w:space="0" w:color="auto"/>
        <w:right w:val="none" w:sz="0" w:space="0" w:color="auto"/>
      </w:divBdr>
    </w:div>
    <w:div w:id="1980527197">
      <w:bodyDiv w:val="1"/>
      <w:marLeft w:val="0"/>
      <w:marRight w:val="0"/>
      <w:marTop w:val="0"/>
      <w:marBottom w:val="0"/>
      <w:divBdr>
        <w:top w:val="none" w:sz="0" w:space="0" w:color="auto"/>
        <w:left w:val="none" w:sz="0" w:space="0" w:color="auto"/>
        <w:bottom w:val="none" w:sz="0" w:space="0" w:color="auto"/>
        <w:right w:val="none" w:sz="0" w:space="0" w:color="auto"/>
      </w:divBdr>
    </w:div>
    <w:div w:id="1982534442">
      <w:bodyDiv w:val="1"/>
      <w:marLeft w:val="0"/>
      <w:marRight w:val="0"/>
      <w:marTop w:val="0"/>
      <w:marBottom w:val="0"/>
      <w:divBdr>
        <w:top w:val="none" w:sz="0" w:space="0" w:color="auto"/>
        <w:left w:val="none" w:sz="0" w:space="0" w:color="auto"/>
        <w:bottom w:val="none" w:sz="0" w:space="0" w:color="auto"/>
        <w:right w:val="none" w:sz="0" w:space="0" w:color="auto"/>
      </w:divBdr>
    </w:div>
    <w:div w:id="1983342405">
      <w:bodyDiv w:val="1"/>
      <w:marLeft w:val="0"/>
      <w:marRight w:val="0"/>
      <w:marTop w:val="0"/>
      <w:marBottom w:val="0"/>
      <w:divBdr>
        <w:top w:val="none" w:sz="0" w:space="0" w:color="auto"/>
        <w:left w:val="none" w:sz="0" w:space="0" w:color="auto"/>
        <w:bottom w:val="none" w:sz="0" w:space="0" w:color="auto"/>
        <w:right w:val="none" w:sz="0" w:space="0" w:color="auto"/>
      </w:divBdr>
    </w:div>
    <w:div w:id="1983540693">
      <w:bodyDiv w:val="1"/>
      <w:marLeft w:val="0"/>
      <w:marRight w:val="0"/>
      <w:marTop w:val="0"/>
      <w:marBottom w:val="0"/>
      <w:divBdr>
        <w:top w:val="none" w:sz="0" w:space="0" w:color="auto"/>
        <w:left w:val="none" w:sz="0" w:space="0" w:color="auto"/>
        <w:bottom w:val="none" w:sz="0" w:space="0" w:color="auto"/>
        <w:right w:val="none" w:sz="0" w:space="0" w:color="auto"/>
      </w:divBdr>
    </w:div>
    <w:div w:id="1983653244">
      <w:bodyDiv w:val="1"/>
      <w:marLeft w:val="0"/>
      <w:marRight w:val="0"/>
      <w:marTop w:val="0"/>
      <w:marBottom w:val="0"/>
      <w:divBdr>
        <w:top w:val="none" w:sz="0" w:space="0" w:color="auto"/>
        <w:left w:val="none" w:sz="0" w:space="0" w:color="auto"/>
        <w:bottom w:val="none" w:sz="0" w:space="0" w:color="auto"/>
        <w:right w:val="none" w:sz="0" w:space="0" w:color="auto"/>
      </w:divBdr>
    </w:div>
    <w:div w:id="1983776135">
      <w:bodyDiv w:val="1"/>
      <w:marLeft w:val="0"/>
      <w:marRight w:val="0"/>
      <w:marTop w:val="0"/>
      <w:marBottom w:val="0"/>
      <w:divBdr>
        <w:top w:val="none" w:sz="0" w:space="0" w:color="auto"/>
        <w:left w:val="none" w:sz="0" w:space="0" w:color="auto"/>
        <w:bottom w:val="none" w:sz="0" w:space="0" w:color="auto"/>
        <w:right w:val="none" w:sz="0" w:space="0" w:color="auto"/>
      </w:divBdr>
    </w:div>
    <w:div w:id="1983925777">
      <w:bodyDiv w:val="1"/>
      <w:marLeft w:val="0"/>
      <w:marRight w:val="0"/>
      <w:marTop w:val="0"/>
      <w:marBottom w:val="0"/>
      <w:divBdr>
        <w:top w:val="none" w:sz="0" w:space="0" w:color="auto"/>
        <w:left w:val="none" w:sz="0" w:space="0" w:color="auto"/>
        <w:bottom w:val="none" w:sz="0" w:space="0" w:color="auto"/>
        <w:right w:val="none" w:sz="0" w:space="0" w:color="auto"/>
      </w:divBdr>
    </w:div>
    <w:div w:id="1984460157">
      <w:bodyDiv w:val="1"/>
      <w:marLeft w:val="0"/>
      <w:marRight w:val="0"/>
      <w:marTop w:val="0"/>
      <w:marBottom w:val="0"/>
      <w:divBdr>
        <w:top w:val="none" w:sz="0" w:space="0" w:color="auto"/>
        <w:left w:val="none" w:sz="0" w:space="0" w:color="auto"/>
        <w:bottom w:val="none" w:sz="0" w:space="0" w:color="auto"/>
        <w:right w:val="none" w:sz="0" w:space="0" w:color="auto"/>
      </w:divBdr>
    </w:div>
    <w:div w:id="1984699465">
      <w:bodyDiv w:val="1"/>
      <w:marLeft w:val="0"/>
      <w:marRight w:val="0"/>
      <w:marTop w:val="0"/>
      <w:marBottom w:val="0"/>
      <w:divBdr>
        <w:top w:val="none" w:sz="0" w:space="0" w:color="auto"/>
        <w:left w:val="none" w:sz="0" w:space="0" w:color="auto"/>
        <w:bottom w:val="none" w:sz="0" w:space="0" w:color="auto"/>
        <w:right w:val="none" w:sz="0" w:space="0" w:color="auto"/>
      </w:divBdr>
    </w:div>
    <w:div w:id="1984849004">
      <w:bodyDiv w:val="1"/>
      <w:marLeft w:val="0"/>
      <w:marRight w:val="0"/>
      <w:marTop w:val="0"/>
      <w:marBottom w:val="0"/>
      <w:divBdr>
        <w:top w:val="none" w:sz="0" w:space="0" w:color="auto"/>
        <w:left w:val="none" w:sz="0" w:space="0" w:color="auto"/>
        <w:bottom w:val="none" w:sz="0" w:space="0" w:color="auto"/>
        <w:right w:val="none" w:sz="0" w:space="0" w:color="auto"/>
      </w:divBdr>
    </w:div>
    <w:div w:id="1985621367">
      <w:bodyDiv w:val="1"/>
      <w:marLeft w:val="0"/>
      <w:marRight w:val="0"/>
      <w:marTop w:val="0"/>
      <w:marBottom w:val="0"/>
      <w:divBdr>
        <w:top w:val="none" w:sz="0" w:space="0" w:color="auto"/>
        <w:left w:val="none" w:sz="0" w:space="0" w:color="auto"/>
        <w:bottom w:val="none" w:sz="0" w:space="0" w:color="auto"/>
        <w:right w:val="none" w:sz="0" w:space="0" w:color="auto"/>
      </w:divBdr>
    </w:div>
    <w:div w:id="1985625467">
      <w:bodyDiv w:val="1"/>
      <w:marLeft w:val="0"/>
      <w:marRight w:val="0"/>
      <w:marTop w:val="0"/>
      <w:marBottom w:val="0"/>
      <w:divBdr>
        <w:top w:val="none" w:sz="0" w:space="0" w:color="auto"/>
        <w:left w:val="none" w:sz="0" w:space="0" w:color="auto"/>
        <w:bottom w:val="none" w:sz="0" w:space="0" w:color="auto"/>
        <w:right w:val="none" w:sz="0" w:space="0" w:color="auto"/>
      </w:divBdr>
    </w:div>
    <w:div w:id="1986080739">
      <w:bodyDiv w:val="1"/>
      <w:marLeft w:val="0"/>
      <w:marRight w:val="0"/>
      <w:marTop w:val="0"/>
      <w:marBottom w:val="0"/>
      <w:divBdr>
        <w:top w:val="none" w:sz="0" w:space="0" w:color="auto"/>
        <w:left w:val="none" w:sz="0" w:space="0" w:color="auto"/>
        <w:bottom w:val="none" w:sz="0" w:space="0" w:color="auto"/>
        <w:right w:val="none" w:sz="0" w:space="0" w:color="auto"/>
      </w:divBdr>
    </w:div>
    <w:div w:id="1986085819">
      <w:bodyDiv w:val="1"/>
      <w:marLeft w:val="0"/>
      <w:marRight w:val="0"/>
      <w:marTop w:val="0"/>
      <w:marBottom w:val="0"/>
      <w:divBdr>
        <w:top w:val="none" w:sz="0" w:space="0" w:color="auto"/>
        <w:left w:val="none" w:sz="0" w:space="0" w:color="auto"/>
        <w:bottom w:val="none" w:sz="0" w:space="0" w:color="auto"/>
        <w:right w:val="none" w:sz="0" w:space="0" w:color="auto"/>
      </w:divBdr>
    </w:div>
    <w:div w:id="1986277902">
      <w:bodyDiv w:val="1"/>
      <w:marLeft w:val="0"/>
      <w:marRight w:val="0"/>
      <w:marTop w:val="0"/>
      <w:marBottom w:val="0"/>
      <w:divBdr>
        <w:top w:val="none" w:sz="0" w:space="0" w:color="auto"/>
        <w:left w:val="none" w:sz="0" w:space="0" w:color="auto"/>
        <w:bottom w:val="none" w:sz="0" w:space="0" w:color="auto"/>
        <w:right w:val="none" w:sz="0" w:space="0" w:color="auto"/>
      </w:divBdr>
    </w:div>
    <w:div w:id="1986736563">
      <w:bodyDiv w:val="1"/>
      <w:marLeft w:val="0"/>
      <w:marRight w:val="0"/>
      <w:marTop w:val="0"/>
      <w:marBottom w:val="0"/>
      <w:divBdr>
        <w:top w:val="none" w:sz="0" w:space="0" w:color="auto"/>
        <w:left w:val="none" w:sz="0" w:space="0" w:color="auto"/>
        <w:bottom w:val="none" w:sz="0" w:space="0" w:color="auto"/>
        <w:right w:val="none" w:sz="0" w:space="0" w:color="auto"/>
      </w:divBdr>
    </w:div>
    <w:div w:id="1987393786">
      <w:bodyDiv w:val="1"/>
      <w:marLeft w:val="0"/>
      <w:marRight w:val="0"/>
      <w:marTop w:val="0"/>
      <w:marBottom w:val="0"/>
      <w:divBdr>
        <w:top w:val="none" w:sz="0" w:space="0" w:color="auto"/>
        <w:left w:val="none" w:sz="0" w:space="0" w:color="auto"/>
        <w:bottom w:val="none" w:sz="0" w:space="0" w:color="auto"/>
        <w:right w:val="none" w:sz="0" w:space="0" w:color="auto"/>
      </w:divBdr>
    </w:div>
    <w:div w:id="1987511604">
      <w:bodyDiv w:val="1"/>
      <w:marLeft w:val="0"/>
      <w:marRight w:val="0"/>
      <w:marTop w:val="0"/>
      <w:marBottom w:val="0"/>
      <w:divBdr>
        <w:top w:val="none" w:sz="0" w:space="0" w:color="auto"/>
        <w:left w:val="none" w:sz="0" w:space="0" w:color="auto"/>
        <w:bottom w:val="none" w:sz="0" w:space="0" w:color="auto"/>
        <w:right w:val="none" w:sz="0" w:space="0" w:color="auto"/>
      </w:divBdr>
    </w:div>
    <w:div w:id="1987657547">
      <w:bodyDiv w:val="1"/>
      <w:marLeft w:val="0"/>
      <w:marRight w:val="0"/>
      <w:marTop w:val="0"/>
      <w:marBottom w:val="0"/>
      <w:divBdr>
        <w:top w:val="none" w:sz="0" w:space="0" w:color="auto"/>
        <w:left w:val="none" w:sz="0" w:space="0" w:color="auto"/>
        <w:bottom w:val="none" w:sz="0" w:space="0" w:color="auto"/>
        <w:right w:val="none" w:sz="0" w:space="0" w:color="auto"/>
      </w:divBdr>
    </w:div>
    <w:div w:id="1988321566">
      <w:bodyDiv w:val="1"/>
      <w:marLeft w:val="0"/>
      <w:marRight w:val="0"/>
      <w:marTop w:val="0"/>
      <w:marBottom w:val="0"/>
      <w:divBdr>
        <w:top w:val="none" w:sz="0" w:space="0" w:color="auto"/>
        <w:left w:val="none" w:sz="0" w:space="0" w:color="auto"/>
        <w:bottom w:val="none" w:sz="0" w:space="0" w:color="auto"/>
        <w:right w:val="none" w:sz="0" w:space="0" w:color="auto"/>
      </w:divBdr>
    </w:div>
    <w:div w:id="1988896765">
      <w:bodyDiv w:val="1"/>
      <w:marLeft w:val="0"/>
      <w:marRight w:val="0"/>
      <w:marTop w:val="0"/>
      <w:marBottom w:val="0"/>
      <w:divBdr>
        <w:top w:val="none" w:sz="0" w:space="0" w:color="auto"/>
        <w:left w:val="none" w:sz="0" w:space="0" w:color="auto"/>
        <w:bottom w:val="none" w:sz="0" w:space="0" w:color="auto"/>
        <w:right w:val="none" w:sz="0" w:space="0" w:color="auto"/>
      </w:divBdr>
    </w:div>
    <w:div w:id="1989237480">
      <w:bodyDiv w:val="1"/>
      <w:marLeft w:val="0"/>
      <w:marRight w:val="0"/>
      <w:marTop w:val="0"/>
      <w:marBottom w:val="0"/>
      <w:divBdr>
        <w:top w:val="none" w:sz="0" w:space="0" w:color="auto"/>
        <w:left w:val="none" w:sz="0" w:space="0" w:color="auto"/>
        <w:bottom w:val="none" w:sz="0" w:space="0" w:color="auto"/>
        <w:right w:val="none" w:sz="0" w:space="0" w:color="auto"/>
      </w:divBdr>
    </w:div>
    <w:div w:id="1989624287">
      <w:bodyDiv w:val="1"/>
      <w:marLeft w:val="0"/>
      <w:marRight w:val="0"/>
      <w:marTop w:val="0"/>
      <w:marBottom w:val="0"/>
      <w:divBdr>
        <w:top w:val="none" w:sz="0" w:space="0" w:color="auto"/>
        <w:left w:val="none" w:sz="0" w:space="0" w:color="auto"/>
        <w:bottom w:val="none" w:sz="0" w:space="0" w:color="auto"/>
        <w:right w:val="none" w:sz="0" w:space="0" w:color="auto"/>
      </w:divBdr>
    </w:div>
    <w:div w:id="1989819444">
      <w:bodyDiv w:val="1"/>
      <w:marLeft w:val="0"/>
      <w:marRight w:val="0"/>
      <w:marTop w:val="0"/>
      <w:marBottom w:val="0"/>
      <w:divBdr>
        <w:top w:val="none" w:sz="0" w:space="0" w:color="auto"/>
        <w:left w:val="none" w:sz="0" w:space="0" w:color="auto"/>
        <w:bottom w:val="none" w:sz="0" w:space="0" w:color="auto"/>
        <w:right w:val="none" w:sz="0" w:space="0" w:color="auto"/>
      </w:divBdr>
    </w:div>
    <w:div w:id="1990085325">
      <w:bodyDiv w:val="1"/>
      <w:marLeft w:val="0"/>
      <w:marRight w:val="0"/>
      <w:marTop w:val="0"/>
      <w:marBottom w:val="0"/>
      <w:divBdr>
        <w:top w:val="none" w:sz="0" w:space="0" w:color="auto"/>
        <w:left w:val="none" w:sz="0" w:space="0" w:color="auto"/>
        <w:bottom w:val="none" w:sz="0" w:space="0" w:color="auto"/>
        <w:right w:val="none" w:sz="0" w:space="0" w:color="auto"/>
      </w:divBdr>
    </w:div>
    <w:div w:id="1991251967">
      <w:bodyDiv w:val="1"/>
      <w:marLeft w:val="0"/>
      <w:marRight w:val="0"/>
      <w:marTop w:val="0"/>
      <w:marBottom w:val="0"/>
      <w:divBdr>
        <w:top w:val="none" w:sz="0" w:space="0" w:color="auto"/>
        <w:left w:val="none" w:sz="0" w:space="0" w:color="auto"/>
        <w:bottom w:val="none" w:sz="0" w:space="0" w:color="auto"/>
        <w:right w:val="none" w:sz="0" w:space="0" w:color="auto"/>
      </w:divBdr>
    </w:div>
    <w:div w:id="1991278211">
      <w:bodyDiv w:val="1"/>
      <w:marLeft w:val="0"/>
      <w:marRight w:val="0"/>
      <w:marTop w:val="0"/>
      <w:marBottom w:val="0"/>
      <w:divBdr>
        <w:top w:val="none" w:sz="0" w:space="0" w:color="auto"/>
        <w:left w:val="none" w:sz="0" w:space="0" w:color="auto"/>
        <w:bottom w:val="none" w:sz="0" w:space="0" w:color="auto"/>
        <w:right w:val="none" w:sz="0" w:space="0" w:color="auto"/>
      </w:divBdr>
    </w:div>
    <w:div w:id="1992175700">
      <w:bodyDiv w:val="1"/>
      <w:marLeft w:val="0"/>
      <w:marRight w:val="0"/>
      <w:marTop w:val="0"/>
      <w:marBottom w:val="0"/>
      <w:divBdr>
        <w:top w:val="none" w:sz="0" w:space="0" w:color="auto"/>
        <w:left w:val="none" w:sz="0" w:space="0" w:color="auto"/>
        <w:bottom w:val="none" w:sz="0" w:space="0" w:color="auto"/>
        <w:right w:val="none" w:sz="0" w:space="0" w:color="auto"/>
      </w:divBdr>
    </w:div>
    <w:div w:id="1992320317">
      <w:bodyDiv w:val="1"/>
      <w:marLeft w:val="0"/>
      <w:marRight w:val="0"/>
      <w:marTop w:val="0"/>
      <w:marBottom w:val="0"/>
      <w:divBdr>
        <w:top w:val="none" w:sz="0" w:space="0" w:color="auto"/>
        <w:left w:val="none" w:sz="0" w:space="0" w:color="auto"/>
        <w:bottom w:val="none" w:sz="0" w:space="0" w:color="auto"/>
        <w:right w:val="none" w:sz="0" w:space="0" w:color="auto"/>
      </w:divBdr>
    </w:div>
    <w:div w:id="1993102194">
      <w:bodyDiv w:val="1"/>
      <w:marLeft w:val="0"/>
      <w:marRight w:val="0"/>
      <w:marTop w:val="0"/>
      <w:marBottom w:val="0"/>
      <w:divBdr>
        <w:top w:val="none" w:sz="0" w:space="0" w:color="auto"/>
        <w:left w:val="none" w:sz="0" w:space="0" w:color="auto"/>
        <w:bottom w:val="none" w:sz="0" w:space="0" w:color="auto"/>
        <w:right w:val="none" w:sz="0" w:space="0" w:color="auto"/>
      </w:divBdr>
    </w:div>
    <w:div w:id="1993438867">
      <w:bodyDiv w:val="1"/>
      <w:marLeft w:val="0"/>
      <w:marRight w:val="0"/>
      <w:marTop w:val="0"/>
      <w:marBottom w:val="0"/>
      <w:divBdr>
        <w:top w:val="none" w:sz="0" w:space="0" w:color="auto"/>
        <w:left w:val="none" w:sz="0" w:space="0" w:color="auto"/>
        <w:bottom w:val="none" w:sz="0" w:space="0" w:color="auto"/>
        <w:right w:val="none" w:sz="0" w:space="0" w:color="auto"/>
      </w:divBdr>
    </w:div>
    <w:div w:id="1993749152">
      <w:bodyDiv w:val="1"/>
      <w:marLeft w:val="0"/>
      <w:marRight w:val="0"/>
      <w:marTop w:val="0"/>
      <w:marBottom w:val="0"/>
      <w:divBdr>
        <w:top w:val="none" w:sz="0" w:space="0" w:color="auto"/>
        <w:left w:val="none" w:sz="0" w:space="0" w:color="auto"/>
        <w:bottom w:val="none" w:sz="0" w:space="0" w:color="auto"/>
        <w:right w:val="none" w:sz="0" w:space="0" w:color="auto"/>
      </w:divBdr>
    </w:div>
    <w:div w:id="1994136462">
      <w:bodyDiv w:val="1"/>
      <w:marLeft w:val="0"/>
      <w:marRight w:val="0"/>
      <w:marTop w:val="0"/>
      <w:marBottom w:val="0"/>
      <w:divBdr>
        <w:top w:val="none" w:sz="0" w:space="0" w:color="auto"/>
        <w:left w:val="none" w:sz="0" w:space="0" w:color="auto"/>
        <w:bottom w:val="none" w:sz="0" w:space="0" w:color="auto"/>
        <w:right w:val="none" w:sz="0" w:space="0" w:color="auto"/>
      </w:divBdr>
    </w:div>
    <w:div w:id="1994679102">
      <w:bodyDiv w:val="1"/>
      <w:marLeft w:val="0"/>
      <w:marRight w:val="0"/>
      <w:marTop w:val="0"/>
      <w:marBottom w:val="0"/>
      <w:divBdr>
        <w:top w:val="none" w:sz="0" w:space="0" w:color="auto"/>
        <w:left w:val="none" w:sz="0" w:space="0" w:color="auto"/>
        <w:bottom w:val="none" w:sz="0" w:space="0" w:color="auto"/>
        <w:right w:val="none" w:sz="0" w:space="0" w:color="auto"/>
      </w:divBdr>
    </w:div>
    <w:div w:id="1995065075">
      <w:bodyDiv w:val="1"/>
      <w:marLeft w:val="0"/>
      <w:marRight w:val="0"/>
      <w:marTop w:val="0"/>
      <w:marBottom w:val="0"/>
      <w:divBdr>
        <w:top w:val="none" w:sz="0" w:space="0" w:color="auto"/>
        <w:left w:val="none" w:sz="0" w:space="0" w:color="auto"/>
        <w:bottom w:val="none" w:sz="0" w:space="0" w:color="auto"/>
        <w:right w:val="none" w:sz="0" w:space="0" w:color="auto"/>
      </w:divBdr>
    </w:div>
    <w:div w:id="1995184685">
      <w:bodyDiv w:val="1"/>
      <w:marLeft w:val="0"/>
      <w:marRight w:val="0"/>
      <w:marTop w:val="0"/>
      <w:marBottom w:val="0"/>
      <w:divBdr>
        <w:top w:val="none" w:sz="0" w:space="0" w:color="auto"/>
        <w:left w:val="none" w:sz="0" w:space="0" w:color="auto"/>
        <w:bottom w:val="none" w:sz="0" w:space="0" w:color="auto"/>
        <w:right w:val="none" w:sz="0" w:space="0" w:color="auto"/>
      </w:divBdr>
    </w:div>
    <w:div w:id="1995598983">
      <w:bodyDiv w:val="1"/>
      <w:marLeft w:val="0"/>
      <w:marRight w:val="0"/>
      <w:marTop w:val="0"/>
      <w:marBottom w:val="0"/>
      <w:divBdr>
        <w:top w:val="none" w:sz="0" w:space="0" w:color="auto"/>
        <w:left w:val="none" w:sz="0" w:space="0" w:color="auto"/>
        <w:bottom w:val="none" w:sz="0" w:space="0" w:color="auto"/>
        <w:right w:val="none" w:sz="0" w:space="0" w:color="auto"/>
      </w:divBdr>
    </w:div>
    <w:div w:id="1995601286">
      <w:bodyDiv w:val="1"/>
      <w:marLeft w:val="0"/>
      <w:marRight w:val="0"/>
      <w:marTop w:val="0"/>
      <w:marBottom w:val="0"/>
      <w:divBdr>
        <w:top w:val="none" w:sz="0" w:space="0" w:color="auto"/>
        <w:left w:val="none" w:sz="0" w:space="0" w:color="auto"/>
        <w:bottom w:val="none" w:sz="0" w:space="0" w:color="auto"/>
        <w:right w:val="none" w:sz="0" w:space="0" w:color="auto"/>
      </w:divBdr>
    </w:div>
    <w:div w:id="1995797219">
      <w:bodyDiv w:val="1"/>
      <w:marLeft w:val="0"/>
      <w:marRight w:val="0"/>
      <w:marTop w:val="0"/>
      <w:marBottom w:val="0"/>
      <w:divBdr>
        <w:top w:val="none" w:sz="0" w:space="0" w:color="auto"/>
        <w:left w:val="none" w:sz="0" w:space="0" w:color="auto"/>
        <w:bottom w:val="none" w:sz="0" w:space="0" w:color="auto"/>
        <w:right w:val="none" w:sz="0" w:space="0" w:color="auto"/>
      </w:divBdr>
    </w:div>
    <w:div w:id="1996103427">
      <w:bodyDiv w:val="1"/>
      <w:marLeft w:val="0"/>
      <w:marRight w:val="0"/>
      <w:marTop w:val="0"/>
      <w:marBottom w:val="0"/>
      <w:divBdr>
        <w:top w:val="none" w:sz="0" w:space="0" w:color="auto"/>
        <w:left w:val="none" w:sz="0" w:space="0" w:color="auto"/>
        <w:bottom w:val="none" w:sz="0" w:space="0" w:color="auto"/>
        <w:right w:val="none" w:sz="0" w:space="0" w:color="auto"/>
      </w:divBdr>
    </w:div>
    <w:div w:id="1996839293">
      <w:bodyDiv w:val="1"/>
      <w:marLeft w:val="0"/>
      <w:marRight w:val="0"/>
      <w:marTop w:val="0"/>
      <w:marBottom w:val="0"/>
      <w:divBdr>
        <w:top w:val="none" w:sz="0" w:space="0" w:color="auto"/>
        <w:left w:val="none" w:sz="0" w:space="0" w:color="auto"/>
        <w:bottom w:val="none" w:sz="0" w:space="0" w:color="auto"/>
        <w:right w:val="none" w:sz="0" w:space="0" w:color="auto"/>
      </w:divBdr>
    </w:div>
    <w:div w:id="1997031475">
      <w:bodyDiv w:val="1"/>
      <w:marLeft w:val="0"/>
      <w:marRight w:val="0"/>
      <w:marTop w:val="0"/>
      <w:marBottom w:val="0"/>
      <w:divBdr>
        <w:top w:val="none" w:sz="0" w:space="0" w:color="auto"/>
        <w:left w:val="none" w:sz="0" w:space="0" w:color="auto"/>
        <w:bottom w:val="none" w:sz="0" w:space="0" w:color="auto"/>
        <w:right w:val="none" w:sz="0" w:space="0" w:color="auto"/>
      </w:divBdr>
    </w:div>
    <w:div w:id="1997605099">
      <w:bodyDiv w:val="1"/>
      <w:marLeft w:val="0"/>
      <w:marRight w:val="0"/>
      <w:marTop w:val="0"/>
      <w:marBottom w:val="0"/>
      <w:divBdr>
        <w:top w:val="none" w:sz="0" w:space="0" w:color="auto"/>
        <w:left w:val="none" w:sz="0" w:space="0" w:color="auto"/>
        <w:bottom w:val="none" w:sz="0" w:space="0" w:color="auto"/>
        <w:right w:val="none" w:sz="0" w:space="0" w:color="auto"/>
      </w:divBdr>
    </w:div>
    <w:div w:id="1998342202">
      <w:bodyDiv w:val="1"/>
      <w:marLeft w:val="0"/>
      <w:marRight w:val="0"/>
      <w:marTop w:val="0"/>
      <w:marBottom w:val="0"/>
      <w:divBdr>
        <w:top w:val="none" w:sz="0" w:space="0" w:color="auto"/>
        <w:left w:val="none" w:sz="0" w:space="0" w:color="auto"/>
        <w:bottom w:val="none" w:sz="0" w:space="0" w:color="auto"/>
        <w:right w:val="none" w:sz="0" w:space="0" w:color="auto"/>
      </w:divBdr>
    </w:div>
    <w:div w:id="1998805904">
      <w:bodyDiv w:val="1"/>
      <w:marLeft w:val="0"/>
      <w:marRight w:val="0"/>
      <w:marTop w:val="0"/>
      <w:marBottom w:val="0"/>
      <w:divBdr>
        <w:top w:val="none" w:sz="0" w:space="0" w:color="auto"/>
        <w:left w:val="none" w:sz="0" w:space="0" w:color="auto"/>
        <w:bottom w:val="none" w:sz="0" w:space="0" w:color="auto"/>
        <w:right w:val="none" w:sz="0" w:space="0" w:color="auto"/>
      </w:divBdr>
    </w:div>
    <w:div w:id="1999461921">
      <w:bodyDiv w:val="1"/>
      <w:marLeft w:val="0"/>
      <w:marRight w:val="0"/>
      <w:marTop w:val="0"/>
      <w:marBottom w:val="0"/>
      <w:divBdr>
        <w:top w:val="none" w:sz="0" w:space="0" w:color="auto"/>
        <w:left w:val="none" w:sz="0" w:space="0" w:color="auto"/>
        <w:bottom w:val="none" w:sz="0" w:space="0" w:color="auto"/>
        <w:right w:val="none" w:sz="0" w:space="0" w:color="auto"/>
      </w:divBdr>
    </w:div>
    <w:div w:id="1999797055">
      <w:bodyDiv w:val="1"/>
      <w:marLeft w:val="0"/>
      <w:marRight w:val="0"/>
      <w:marTop w:val="0"/>
      <w:marBottom w:val="0"/>
      <w:divBdr>
        <w:top w:val="none" w:sz="0" w:space="0" w:color="auto"/>
        <w:left w:val="none" w:sz="0" w:space="0" w:color="auto"/>
        <w:bottom w:val="none" w:sz="0" w:space="0" w:color="auto"/>
        <w:right w:val="none" w:sz="0" w:space="0" w:color="auto"/>
      </w:divBdr>
    </w:div>
    <w:div w:id="2000229496">
      <w:bodyDiv w:val="1"/>
      <w:marLeft w:val="0"/>
      <w:marRight w:val="0"/>
      <w:marTop w:val="0"/>
      <w:marBottom w:val="0"/>
      <w:divBdr>
        <w:top w:val="none" w:sz="0" w:space="0" w:color="auto"/>
        <w:left w:val="none" w:sz="0" w:space="0" w:color="auto"/>
        <w:bottom w:val="none" w:sz="0" w:space="0" w:color="auto"/>
        <w:right w:val="none" w:sz="0" w:space="0" w:color="auto"/>
      </w:divBdr>
    </w:div>
    <w:div w:id="2000763877">
      <w:bodyDiv w:val="1"/>
      <w:marLeft w:val="0"/>
      <w:marRight w:val="0"/>
      <w:marTop w:val="0"/>
      <w:marBottom w:val="0"/>
      <w:divBdr>
        <w:top w:val="none" w:sz="0" w:space="0" w:color="auto"/>
        <w:left w:val="none" w:sz="0" w:space="0" w:color="auto"/>
        <w:bottom w:val="none" w:sz="0" w:space="0" w:color="auto"/>
        <w:right w:val="none" w:sz="0" w:space="0" w:color="auto"/>
      </w:divBdr>
    </w:div>
    <w:div w:id="2001882500">
      <w:bodyDiv w:val="1"/>
      <w:marLeft w:val="0"/>
      <w:marRight w:val="0"/>
      <w:marTop w:val="0"/>
      <w:marBottom w:val="0"/>
      <w:divBdr>
        <w:top w:val="none" w:sz="0" w:space="0" w:color="auto"/>
        <w:left w:val="none" w:sz="0" w:space="0" w:color="auto"/>
        <w:bottom w:val="none" w:sz="0" w:space="0" w:color="auto"/>
        <w:right w:val="none" w:sz="0" w:space="0" w:color="auto"/>
      </w:divBdr>
    </w:div>
    <w:div w:id="2002003561">
      <w:bodyDiv w:val="1"/>
      <w:marLeft w:val="0"/>
      <w:marRight w:val="0"/>
      <w:marTop w:val="0"/>
      <w:marBottom w:val="0"/>
      <w:divBdr>
        <w:top w:val="none" w:sz="0" w:space="0" w:color="auto"/>
        <w:left w:val="none" w:sz="0" w:space="0" w:color="auto"/>
        <w:bottom w:val="none" w:sz="0" w:space="0" w:color="auto"/>
        <w:right w:val="none" w:sz="0" w:space="0" w:color="auto"/>
      </w:divBdr>
    </w:div>
    <w:div w:id="2002191678">
      <w:bodyDiv w:val="1"/>
      <w:marLeft w:val="0"/>
      <w:marRight w:val="0"/>
      <w:marTop w:val="0"/>
      <w:marBottom w:val="0"/>
      <w:divBdr>
        <w:top w:val="none" w:sz="0" w:space="0" w:color="auto"/>
        <w:left w:val="none" w:sz="0" w:space="0" w:color="auto"/>
        <w:bottom w:val="none" w:sz="0" w:space="0" w:color="auto"/>
        <w:right w:val="none" w:sz="0" w:space="0" w:color="auto"/>
      </w:divBdr>
    </w:div>
    <w:div w:id="2002728725">
      <w:bodyDiv w:val="1"/>
      <w:marLeft w:val="0"/>
      <w:marRight w:val="0"/>
      <w:marTop w:val="0"/>
      <w:marBottom w:val="0"/>
      <w:divBdr>
        <w:top w:val="none" w:sz="0" w:space="0" w:color="auto"/>
        <w:left w:val="none" w:sz="0" w:space="0" w:color="auto"/>
        <w:bottom w:val="none" w:sz="0" w:space="0" w:color="auto"/>
        <w:right w:val="none" w:sz="0" w:space="0" w:color="auto"/>
      </w:divBdr>
    </w:div>
    <w:div w:id="2002736967">
      <w:bodyDiv w:val="1"/>
      <w:marLeft w:val="0"/>
      <w:marRight w:val="0"/>
      <w:marTop w:val="0"/>
      <w:marBottom w:val="0"/>
      <w:divBdr>
        <w:top w:val="none" w:sz="0" w:space="0" w:color="auto"/>
        <w:left w:val="none" w:sz="0" w:space="0" w:color="auto"/>
        <w:bottom w:val="none" w:sz="0" w:space="0" w:color="auto"/>
        <w:right w:val="none" w:sz="0" w:space="0" w:color="auto"/>
      </w:divBdr>
    </w:div>
    <w:div w:id="2002854221">
      <w:bodyDiv w:val="1"/>
      <w:marLeft w:val="0"/>
      <w:marRight w:val="0"/>
      <w:marTop w:val="0"/>
      <w:marBottom w:val="0"/>
      <w:divBdr>
        <w:top w:val="none" w:sz="0" w:space="0" w:color="auto"/>
        <w:left w:val="none" w:sz="0" w:space="0" w:color="auto"/>
        <w:bottom w:val="none" w:sz="0" w:space="0" w:color="auto"/>
        <w:right w:val="none" w:sz="0" w:space="0" w:color="auto"/>
      </w:divBdr>
    </w:div>
    <w:div w:id="2003269469">
      <w:bodyDiv w:val="1"/>
      <w:marLeft w:val="0"/>
      <w:marRight w:val="0"/>
      <w:marTop w:val="0"/>
      <w:marBottom w:val="0"/>
      <w:divBdr>
        <w:top w:val="none" w:sz="0" w:space="0" w:color="auto"/>
        <w:left w:val="none" w:sz="0" w:space="0" w:color="auto"/>
        <w:bottom w:val="none" w:sz="0" w:space="0" w:color="auto"/>
        <w:right w:val="none" w:sz="0" w:space="0" w:color="auto"/>
      </w:divBdr>
    </w:div>
    <w:div w:id="2003508014">
      <w:bodyDiv w:val="1"/>
      <w:marLeft w:val="0"/>
      <w:marRight w:val="0"/>
      <w:marTop w:val="0"/>
      <w:marBottom w:val="0"/>
      <w:divBdr>
        <w:top w:val="none" w:sz="0" w:space="0" w:color="auto"/>
        <w:left w:val="none" w:sz="0" w:space="0" w:color="auto"/>
        <w:bottom w:val="none" w:sz="0" w:space="0" w:color="auto"/>
        <w:right w:val="none" w:sz="0" w:space="0" w:color="auto"/>
      </w:divBdr>
    </w:div>
    <w:div w:id="2004041423">
      <w:bodyDiv w:val="1"/>
      <w:marLeft w:val="0"/>
      <w:marRight w:val="0"/>
      <w:marTop w:val="0"/>
      <w:marBottom w:val="0"/>
      <w:divBdr>
        <w:top w:val="none" w:sz="0" w:space="0" w:color="auto"/>
        <w:left w:val="none" w:sz="0" w:space="0" w:color="auto"/>
        <w:bottom w:val="none" w:sz="0" w:space="0" w:color="auto"/>
        <w:right w:val="none" w:sz="0" w:space="0" w:color="auto"/>
      </w:divBdr>
    </w:div>
    <w:div w:id="2004233915">
      <w:bodyDiv w:val="1"/>
      <w:marLeft w:val="0"/>
      <w:marRight w:val="0"/>
      <w:marTop w:val="0"/>
      <w:marBottom w:val="0"/>
      <w:divBdr>
        <w:top w:val="none" w:sz="0" w:space="0" w:color="auto"/>
        <w:left w:val="none" w:sz="0" w:space="0" w:color="auto"/>
        <w:bottom w:val="none" w:sz="0" w:space="0" w:color="auto"/>
        <w:right w:val="none" w:sz="0" w:space="0" w:color="auto"/>
      </w:divBdr>
    </w:div>
    <w:div w:id="2004430577">
      <w:bodyDiv w:val="1"/>
      <w:marLeft w:val="0"/>
      <w:marRight w:val="0"/>
      <w:marTop w:val="0"/>
      <w:marBottom w:val="0"/>
      <w:divBdr>
        <w:top w:val="none" w:sz="0" w:space="0" w:color="auto"/>
        <w:left w:val="none" w:sz="0" w:space="0" w:color="auto"/>
        <w:bottom w:val="none" w:sz="0" w:space="0" w:color="auto"/>
        <w:right w:val="none" w:sz="0" w:space="0" w:color="auto"/>
      </w:divBdr>
    </w:div>
    <w:div w:id="2005206053">
      <w:bodyDiv w:val="1"/>
      <w:marLeft w:val="0"/>
      <w:marRight w:val="0"/>
      <w:marTop w:val="0"/>
      <w:marBottom w:val="0"/>
      <w:divBdr>
        <w:top w:val="none" w:sz="0" w:space="0" w:color="auto"/>
        <w:left w:val="none" w:sz="0" w:space="0" w:color="auto"/>
        <w:bottom w:val="none" w:sz="0" w:space="0" w:color="auto"/>
        <w:right w:val="none" w:sz="0" w:space="0" w:color="auto"/>
      </w:divBdr>
    </w:div>
    <w:div w:id="2005355670">
      <w:bodyDiv w:val="1"/>
      <w:marLeft w:val="0"/>
      <w:marRight w:val="0"/>
      <w:marTop w:val="0"/>
      <w:marBottom w:val="0"/>
      <w:divBdr>
        <w:top w:val="none" w:sz="0" w:space="0" w:color="auto"/>
        <w:left w:val="none" w:sz="0" w:space="0" w:color="auto"/>
        <w:bottom w:val="none" w:sz="0" w:space="0" w:color="auto"/>
        <w:right w:val="none" w:sz="0" w:space="0" w:color="auto"/>
      </w:divBdr>
    </w:div>
    <w:div w:id="2006080657">
      <w:bodyDiv w:val="1"/>
      <w:marLeft w:val="0"/>
      <w:marRight w:val="0"/>
      <w:marTop w:val="0"/>
      <w:marBottom w:val="0"/>
      <w:divBdr>
        <w:top w:val="none" w:sz="0" w:space="0" w:color="auto"/>
        <w:left w:val="none" w:sz="0" w:space="0" w:color="auto"/>
        <w:bottom w:val="none" w:sz="0" w:space="0" w:color="auto"/>
        <w:right w:val="none" w:sz="0" w:space="0" w:color="auto"/>
      </w:divBdr>
    </w:div>
    <w:div w:id="2006516040">
      <w:bodyDiv w:val="1"/>
      <w:marLeft w:val="0"/>
      <w:marRight w:val="0"/>
      <w:marTop w:val="0"/>
      <w:marBottom w:val="0"/>
      <w:divBdr>
        <w:top w:val="none" w:sz="0" w:space="0" w:color="auto"/>
        <w:left w:val="none" w:sz="0" w:space="0" w:color="auto"/>
        <w:bottom w:val="none" w:sz="0" w:space="0" w:color="auto"/>
        <w:right w:val="none" w:sz="0" w:space="0" w:color="auto"/>
      </w:divBdr>
    </w:div>
    <w:div w:id="2006664140">
      <w:bodyDiv w:val="1"/>
      <w:marLeft w:val="0"/>
      <w:marRight w:val="0"/>
      <w:marTop w:val="0"/>
      <w:marBottom w:val="0"/>
      <w:divBdr>
        <w:top w:val="none" w:sz="0" w:space="0" w:color="auto"/>
        <w:left w:val="none" w:sz="0" w:space="0" w:color="auto"/>
        <w:bottom w:val="none" w:sz="0" w:space="0" w:color="auto"/>
        <w:right w:val="none" w:sz="0" w:space="0" w:color="auto"/>
      </w:divBdr>
    </w:div>
    <w:div w:id="2006781838">
      <w:bodyDiv w:val="1"/>
      <w:marLeft w:val="0"/>
      <w:marRight w:val="0"/>
      <w:marTop w:val="0"/>
      <w:marBottom w:val="0"/>
      <w:divBdr>
        <w:top w:val="none" w:sz="0" w:space="0" w:color="auto"/>
        <w:left w:val="none" w:sz="0" w:space="0" w:color="auto"/>
        <w:bottom w:val="none" w:sz="0" w:space="0" w:color="auto"/>
        <w:right w:val="none" w:sz="0" w:space="0" w:color="auto"/>
      </w:divBdr>
    </w:div>
    <w:div w:id="2007509021">
      <w:bodyDiv w:val="1"/>
      <w:marLeft w:val="0"/>
      <w:marRight w:val="0"/>
      <w:marTop w:val="0"/>
      <w:marBottom w:val="0"/>
      <w:divBdr>
        <w:top w:val="none" w:sz="0" w:space="0" w:color="auto"/>
        <w:left w:val="none" w:sz="0" w:space="0" w:color="auto"/>
        <w:bottom w:val="none" w:sz="0" w:space="0" w:color="auto"/>
        <w:right w:val="none" w:sz="0" w:space="0" w:color="auto"/>
      </w:divBdr>
    </w:div>
    <w:div w:id="2007979626">
      <w:bodyDiv w:val="1"/>
      <w:marLeft w:val="0"/>
      <w:marRight w:val="0"/>
      <w:marTop w:val="0"/>
      <w:marBottom w:val="0"/>
      <w:divBdr>
        <w:top w:val="none" w:sz="0" w:space="0" w:color="auto"/>
        <w:left w:val="none" w:sz="0" w:space="0" w:color="auto"/>
        <w:bottom w:val="none" w:sz="0" w:space="0" w:color="auto"/>
        <w:right w:val="none" w:sz="0" w:space="0" w:color="auto"/>
      </w:divBdr>
    </w:div>
    <w:div w:id="2008291228">
      <w:bodyDiv w:val="1"/>
      <w:marLeft w:val="0"/>
      <w:marRight w:val="0"/>
      <w:marTop w:val="0"/>
      <w:marBottom w:val="0"/>
      <w:divBdr>
        <w:top w:val="none" w:sz="0" w:space="0" w:color="auto"/>
        <w:left w:val="none" w:sz="0" w:space="0" w:color="auto"/>
        <w:bottom w:val="none" w:sz="0" w:space="0" w:color="auto"/>
        <w:right w:val="none" w:sz="0" w:space="0" w:color="auto"/>
      </w:divBdr>
    </w:div>
    <w:div w:id="2008440531">
      <w:bodyDiv w:val="1"/>
      <w:marLeft w:val="0"/>
      <w:marRight w:val="0"/>
      <w:marTop w:val="0"/>
      <w:marBottom w:val="0"/>
      <w:divBdr>
        <w:top w:val="none" w:sz="0" w:space="0" w:color="auto"/>
        <w:left w:val="none" w:sz="0" w:space="0" w:color="auto"/>
        <w:bottom w:val="none" w:sz="0" w:space="0" w:color="auto"/>
        <w:right w:val="none" w:sz="0" w:space="0" w:color="auto"/>
      </w:divBdr>
    </w:div>
    <w:div w:id="2008634392">
      <w:bodyDiv w:val="1"/>
      <w:marLeft w:val="0"/>
      <w:marRight w:val="0"/>
      <w:marTop w:val="0"/>
      <w:marBottom w:val="0"/>
      <w:divBdr>
        <w:top w:val="none" w:sz="0" w:space="0" w:color="auto"/>
        <w:left w:val="none" w:sz="0" w:space="0" w:color="auto"/>
        <w:bottom w:val="none" w:sz="0" w:space="0" w:color="auto"/>
        <w:right w:val="none" w:sz="0" w:space="0" w:color="auto"/>
      </w:divBdr>
    </w:div>
    <w:div w:id="2009168155">
      <w:bodyDiv w:val="1"/>
      <w:marLeft w:val="0"/>
      <w:marRight w:val="0"/>
      <w:marTop w:val="0"/>
      <w:marBottom w:val="0"/>
      <w:divBdr>
        <w:top w:val="none" w:sz="0" w:space="0" w:color="auto"/>
        <w:left w:val="none" w:sz="0" w:space="0" w:color="auto"/>
        <w:bottom w:val="none" w:sz="0" w:space="0" w:color="auto"/>
        <w:right w:val="none" w:sz="0" w:space="0" w:color="auto"/>
      </w:divBdr>
    </w:div>
    <w:div w:id="2009284731">
      <w:bodyDiv w:val="1"/>
      <w:marLeft w:val="0"/>
      <w:marRight w:val="0"/>
      <w:marTop w:val="0"/>
      <w:marBottom w:val="0"/>
      <w:divBdr>
        <w:top w:val="none" w:sz="0" w:space="0" w:color="auto"/>
        <w:left w:val="none" w:sz="0" w:space="0" w:color="auto"/>
        <w:bottom w:val="none" w:sz="0" w:space="0" w:color="auto"/>
        <w:right w:val="none" w:sz="0" w:space="0" w:color="auto"/>
      </w:divBdr>
    </w:div>
    <w:div w:id="2010255977">
      <w:bodyDiv w:val="1"/>
      <w:marLeft w:val="0"/>
      <w:marRight w:val="0"/>
      <w:marTop w:val="0"/>
      <w:marBottom w:val="0"/>
      <w:divBdr>
        <w:top w:val="none" w:sz="0" w:space="0" w:color="auto"/>
        <w:left w:val="none" w:sz="0" w:space="0" w:color="auto"/>
        <w:bottom w:val="none" w:sz="0" w:space="0" w:color="auto"/>
        <w:right w:val="none" w:sz="0" w:space="0" w:color="auto"/>
      </w:divBdr>
    </w:div>
    <w:div w:id="2010450347">
      <w:bodyDiv w:val="1"/>
      <w:marLeft w:val="0"/>
      <w:marRight w:val="0"/>
      <w:marTop w:val="0"/>
      <w:marBottom w:val="0"/>
      <w:divBdr>
        <w:top w:val="none" w:sz="0" w:space="0" w:color="auto"/>
        <w:left w:val="none" w:sz="0" w:space="0" w:color="auto"/>
        <w:bottom w:val="none" w:sz="0" w:space="0" w:color="auto"/>
        <w:right w:val="none" w:sz="0" w:space="0" w:color="auto"/>
      </w:divBdr>
    </w:div>
    <w:div w:id="2010517825">
      <w:bodyDiv w:val="1"/>
      <w:marLeft w:val="0"/>
      <w:marRight w:val="0"/>
      <w:marTop w:val="0"/>
      <w:marBottom w:val="0"/>
      <w:divBdr>
        <w:top w:val="none" w:sz="0" w:space="0" w:color="auto"/>
        <w:left w:val="none" w:sz="0" w:space="0" w:color="auto"/>
        <w:bottom w:val="none" w:sz="0" w:space="0" w:color="auto"/>
        <w:right w:val="none" w:sz="0" w:space="0" w:color="auto"/>
      </w:divBdr>
    </w:div>
    <w:div w:id="2010526083">
      <w:bodyDiv w:val="1"/>
      <w:marLeft w:val="0"/>
      <w:marRight w:val="0"/>
      <w:marTop w:val="0"/>
      <w:marBottom w:val="0"/>
      <w:divBdr>
        <w:top w:val="none" w:sz="0" w:space="0" w:color="auto"/>
        <w:left w:val="none" w:sz="0" w:space="0" w:color="auto"/>
        <w:bottom w:val="none" w:sz="0" w:space="0" w:color="auto"/>
        <w:right w:val="none" w:sz="0" w:space="0" w:color="auto"/>
      </w:divBdr>
    </w:div>
    <w:div w:id="2010668540">
      <w:bodyDiv w:val="1"/>
      <w:marLeft w:val="0"/>
      <w:marRight w:val="0"/>
      <w:marTop w:val="0"/>
      <w:marBottom w:val="0"/>
      <w:divBdr>
        <w:top w:val="none" w:sz="0" w:space="0" w:color="auto"/>
        <w:left w:val="none" w:sz="0" w:space="0" w:color="auto"/>
        <w:bottom w:val="none" w:sz="0" w:space="0" w:color="auto"/>
        <w:right w:val="none" w:sz="0" w:space="0" w:color="auto"/>
      </w:divBdr>
    </w:div>
    <w:div w:id="2010985348">
      <w:bodyDiv w:val="1"/>
      <w:marLeft w:val="0"/>
      <w:marRight w:val="0"/>
      <w:marTop w:val="0"/>
      <w:marBottom w:val="0"/>
      <w:divBdr>
        <w:top w:val="none" w:sz="0" w:space="0" w:color="auto"/>
        <w:left w:val="none" w:sz="0" w:space="0" w:color="auto"/>
        <w:bottom w:val="none" w:sz="0" w:space="0" w:color="auto"/>
        <w:right w:val="none" w:sz="0" w:space="0" w:color="auto"/>
      </w:divBdr>
    </w:div>
    <w:div w:id="2011248493">
      <w:bodyDiv w:val="1"/>
      <w:marLeft w:val="0"/>
      <w:marRight w:val="0"/>
      <w:marTop w:val="0"/>
      <w:marBottom w:val="0"/>
      <w:divBdr>
        <w:top w:val="none" w:sz="0" w:space="0" w:color="auto"/>
        <w:left w:val="none" w:sz="0" w:space="0" w:color="auto"/>
        <w:bottom w:val="none" w:sz="0" w:space="0" w:color="auto"/>
        <w:right w:val="none" w:sz="0" w:space="0" w:color="auto"/>
      </w:divBdr>
    </w:div>
    <w:div w:id="2011326661">
      <w:bodyDiv w:val="1"/>
      <w:marLeft w:val="0"/>
      <w:marRight w:val="0"/>
      <w:marTop w:val="0"/>
      <w:marBottom w:val="0"/>
      <w:divBdr>
        <w:top w:val="none" w:sz="0" w:space="0" w:color="auto"/>
        <w:left w:val="none" w:sz="0" w:space="0" w:color="auto"/>
        <w:bottom w:val="none" w:sz="0" w:space="0" w:color="auto"/>
        <w:right w:val="none" w:sz="0" w:space="0" w:color="auto"/>
      </w:divBdr>
    </w:div>
    <w:div w:id="2011448373">
      <w:bodyDiv w:val="1"/>
      <w:marLeft w:val="0"/>
      <w:marRight w:val="0"/>
      <w:marTop w:val="0"/>
      <w:marBottom w:val="0"/>
      <w:divBdr>
        <w:top w:val="none" w:sz="0" w:space="0" w:color="auto"/>
        <w:left w:val="none" w:sz="0" w:space="0" w:color="auto"/>
        <w:bottom w:val="none" w:sz="0" w:space="0" w:color="auto"/>
        <w:right w:val="none" w:sz="0" w:space="0" w:color="auto"/>
      </w:divBdr>
    </w:div>
    <w:div w:id="2011565908">
      <w:bodyDiv w:val="1"/>
      <w:marLeft w:val="0"/>
      <w:marRight w:val="0"/>
      <w:marTop w:val="0"/>
      <w:marBottom w:val="0"/>
      <w:divBdr>
        <w:top w:val="none" w:sz="0" w:space="0" w:color="auto"/>
        <w:left w:val="none" w:sz="0" w:space="0" w:color="auto"/>
        <w:bottom w:val="none" w:sz="0" w:space="0" w:color="auto"/>
        <w:right w:val="none" w:sz="0" w:space="0" w:color="auto"/>
      </w:divBdr>
    </w:div>
    <w:div w:id="2012443516">
      <w:bodyDiv w:val="1"/>
      <w:marLeft w:val="0"/>
      <w:marRight w:val="0"/>
      <w:marTop w:val="0"/>
      <w:marBottom w:val="0"/>
      <w:divBdr>
        <w:top w:val="none" w:sz="0" w:space="0" w:color="auto"/>
        <w:left w:val="none" w:sz="0" w:space="0" w:color="auto"/>
        <w:bottom w:val="none" w:sz="0" w:space="0" w:color="auto"/>
        <w:right w:val="none" w:sz="0" w:space="0" w:color="auto"/>
      </w:divBdr>
    </w:div>
    <w:div w:id="2013142821">
      <w:bodyDiv w:val="1"/>
      <w:marLeft w:val="0"/>
      <w:marRight w:val="0"/>
      <w:marTop w:val="0"/>
      <w:marBottom w:val="0"/>
      <w:divBdr>
        <w:top w:val="none" w:sz="0" w:space="0" w:color="auto"/>
        <w:left w:val="none" w:sz="0" w:space="0" w:color="auto"/>
        <w:bottom w:val="none" w:sz="0" w:space="0" w:color="auto"/>
        <w:right w:val="none" w:sz="0" w:space="0" w:color="auto"/>
      </w:divBdr>
    </w:div>
    <w:div w:id="2013290372">
      <w:bodyDiv w:val="1"/>
      <w:marLeft w:val="0"/>
      <w:marRight w:val="0"/>
      <w:marTop w:val="0"/>
      <w:marBottom w:val="0"/>
      <w:divBdr>
        <w:top w:val="none" w:sz="0" w:space="0" w:color="auto"/>
        <w:left w:val="none" w:sz="0" w:space="0" w:color="auto"/>
        <w:bottom w:val="none" w:sz="0" w:space="0" w:color="auto"/>
        <w:right w:val="none" w:sz="0" w:space="0" w:color="auto"/>
      </w:divBdr>
    </w:div>
    <w:div w:id="2013682624">
      <w:bodyDiv w:val="1"/>
      <w:marLeft w:val="0"/>
      <w:marRight w:val="0"/>
      <w:marTop w:val="0"/>
      <w:marBottom w:val="0"/>
      <w:divBdr>
        <w:top w:val="none" w:sz="0" w:space="0" w:color="auto"/>
        <w:left w:val="none" w:sz="0" w:space="0" w:color="auto"/>
        <w:bottom w:val="none" w:sz="0" w:space="0" w:color="auto"/>
        <w:right w:val="none" w:sz="0" w:space="0" w:color="auto"/>
      </w:divBdr>
    </w:div>
    <w:div w:id="2013751866">
      <w:bodyDiv w:val="1"/>
      <w:marLeft w:val="0"/>
      <w:marRight w:val="0"/>
      <w:marTop w:val="0"/>
      <w:marBottom w:val="0"/>
      <w:divBdr>
        <w:top w:val="none" w:sz="0" w:space="0" w:color="auto"/>
        <w:left w:val="none" w:sz="0" w:space="0" w:color="auto"/>
        <w:bottom w:val="none" w:sz="0" w:space="0" w:color="auto"/>
        <w:right w:val="none" w:sz="0" w:space="0" w:color="auto"/>
      </w:divBdr>
    </w:div>
    <w:div w:id="2013952165">
      <w:bodyDiv w:val="1"/>
      <w:marLeft w:val="0"/>
      <w:marRight w:val="0"/>
      <w:marTop w:val="0"/>
      <w:marBottom w:val="0"/>
      <w:divBdr>
        <w:top w:val="none" w:sz="0" w:space="0" w:color="auto"/>
        <w:left w:val="none" w:sz="0" w:space="0" w:color="auto"/>
        <w:bottom w:val="none" w:sz="0" w:space="0" w:color="auto"/>
        <w:right w:val="none" w:sz="0" w:space="0" w:color="auto"/>
      </w:divBdr>
    </w:div>
    <w:div w:id="2016152314">
      <w:bodyDiv w:val="1"/>
      <w:marLeft w:val="0"/>
      <w:marRight w:val="0"/>
      <w:marTop w:val="0"/>
      <w:marBottom w:val="0"/>
      <w:divBdr>
        <w:top w:val="none" w:sz="0" w:space="0" w:color="auto"/>
        <w:left w:val="none" w:sz="0" w:space="0" w:color="auto"/>
        <w:bottom w:val="none" w:sz="0" w:space="0" w:color="auto"/>
        <w:right w:val="none" w:sz="0" w:space="0" w:color="auto"/>
      </w:divBdr>
    </w:div>
    <w:div w:id="2016372691">
      <w:bodyDiv w:val="1"/>
      <w:marLeft w:val="0"/>
      <w:marRight w:val="0"/>
      <w:marTop w:val="0"/>
      <w:marBottom w:val="0"/>
      <w:divBdr>
        <w:top w:val="none" w:sz="0" w:space="0" w:color="auto"/>
        <w:left w:val="none" w:sz="0" w:space="0" w:color="auto"/>
        <w:bottom w:val="none" w:sz="0" w:space="0" w:color="auto"/>
        <w:right w:val="none" w:sz="0" w:space="0" w:color="auto"/>
      </w:divBdr>
    </w:div>
    <w:div w:id="2016612786">
      <w:bodyDiv w:val="1"/>
      <w:marLeft w:val="0"/>
      <w:marRight w:val="0"/>
      <w:marTop w:val="0"/>
      <w:marBottom w:val="0"/>
      <w:divBdr>
        <w:top w:val="none" w:sz="0" w:space="0" w:color="auto"/>
        <w:left w:val="none" w:sz="0" w:space="0" w:color="auto"/>
        <w:bottom w:val="none" w:sz="0" w:space="0" w:color="auto"/>
        <w:right w:val="none" w:sz="0" w:space="0" w:color="auto"/>
      </w:divBdr>
    </w:div>
    <w:div w:id="2017033026">
      <w:bodyDiv w:val="1"/>
      <w:marLeft w:val="0"/>
      <w:marRight w:val="0"/>
      <w:marTop w:val="0"/>
      <w:marBottom w:val="0"/>
      <w:divBdr>
        <w:top w:val="none" w:sz="0" w:space="0" w:color="auto"/>
        <w:left w:val="none" w:sz="0" w:space="0" w:color="auto"/>
        <w:bottom w:val="none" w:sz="0" w:space="0" w:color="auto"/>
        <w:right w:val="none" w:sz="0" w:space="0" w:color="auto"/>
      </w:divBdr>
    </w:div>
    <w:div w:id="2017727589">
      <w:bodyDiv w:val="1"/>
      <w:marLeft w:val="0"/>
      <w:marRight w:val="0"/>
      <w:marTop w:val="0"/>
      <w:marBottom w:val="0"/>
      <w:divBdr>
        <w:top w:val="none" w:sz="0" w:space="0" w:color="auto"/>
        <w:left w:val="none" w:sz="0" w:space="0" w:color="auto"/>
        <w:bottom w:val="none" w:sz="0" w:space="0" w:color="auto"/>
        <w:right w:val="none" w:sz="0" w:space="0" w:color="auto"/>
      </w:divBdr>
    </w:div>
    <w:div w:id="2018000134">
      <w:bodyDiv w:val="1"/>
      <w:marLeft w:val="0"/>
      <w:marRight w:val="0"/>
      <w:marTop w:val="0"/>
      <w:marBottom w:val="0"/>
      <w:divBdr>
        <w:top w:val="none" w:sz="0" w:space="0" w:color="auto"/>
        <w:left w:val="none" w:sz="0" w:space="0" w:color="auto"/>
        <w:bottom w:val="none" w:sz="0" w:space="0" w:color="auto"/>
        <w:right w:val="none" w:sz="0" w:space="0" w:color="auto"/>
      </w:divBdr>
    </w:div>
    <w:div w:id="2018581475">
      <w:bodyDiv w:val="1"/>
      <w:marLeft w:val="0"/>
      <w:marRight w:val="0"/>
      <w:marTop w:val="0"/>
      <w:marBottom w:val="0"/>
      <w:divBdr>
        <w:top w:val="none" w:sz="0" w:space="0" w:color="auto"/>
        <w:left w:val="none" w:sz="0" w:space="0" w:color="auto"/>
        <w:bottom w:val="none" w:sz="0" w:space="0" w:color="auto"/>
        <w:right w:val="none" w:sz="0" w:space="0" w:color="auto"/>
      </w:divBdr>
    </w:div>
    <w:div w:id="2018923513">
      <w:bodyDiv w:val="1"/>
      <w:marLeft w:val="0"/>
      <w:marRight w:val="0"/>
      <w:marTop w:val="0"/>
      <w:marBottom w:val="0"/>
      <w:divBdr>
        <w:top w:val="none" w:sz="0" w:space="0" w:color="auto"/>
        <w:left w:val="none" w:sz="0" w:space="0" w:color="auto"/>
        <w:bottom w:val="none" w:sz="0" w:space="0" w:color="auto"/>
        <w:right w:val="none" w:sz="0" w:space="0" w:color="auto"/>
      </w:divBdr>
    </w:div>
    <w:div w:id="2019185752">
      <w:bodyDiv w:val="1"/>
      <w:marLeft w:val="0"/>
      <w:marRight w:val="0"/>
      <w:marTop w:val="0"/>
      <w:marBottom w:val="0"/>
      <w:divBdr>
        <w:top w:val="none" w:sz="0" w:space="0" w:color="auto"/>
        <w:left w:val="none" w:sz="0" w:space="0" w:color="auto"/>
        <w:bottom w:val="none" w:sz="0" w:space="0" w:color="auto"/>
        <w:right w:val="none" w:sz="0" w:space="0" w:color="auto"/>
      </w:divBdr>
    </w:div>
    <w:div w:id="2020740996">
      <w:bodyDiv w:val="1"/>
      <w:marLeft w:val="0"/>
      <w:marRight w:val="0"/>
      <w:marTop w:val="0"/>
      <w:marBottom w:val="0"/>
      <w:divBdr>
        <w:top w:val="none" w:sz="0" w:space="0" w:color="auto"/>
        <w:left w:val="none" w:sz="0" w:space="0" w:color="auto"/>
        <w:bottom w:val="none" w:sz="0" w:space="0" w:color="auto"/>
        <w:right w:val="none" w:sz="0" w:space="0" w:color="auto"/>
      </w:divBdr>
    </w:div>
    <w:div w:id="2021540232">
      <w:bodyDiv w:val="1"/>
      <w:marLeft w:val="0"/>
      <w:marRight w:val="0"/>
      <w:marTop w:val="0"/>
      <w:marBottom w:val="0"/>
      <w:divBdr>
        <w:top w:val="none" w:sz="0" w:space="0" w:color="auto"/>
        <w:left w:val="none" w:sz="0" w:space="0" w:color="auto"/>
        <w:bottom w:val="none" w:sz="0" w:space="0" w:color="auto"/>
        <w:right w:val="none" w:sz="0" w:space="0" w:color="auto"/>
      </w:divBdr>
    </w:div>
    <w:div w:id="2021615493">
      <w:bodyDiv w:val="1"/>
      <w:marLeft w:val="0"/>
      <w:marRight w:val="0"/>
      <w:marTop w:val="0"/>
      <w:marBottom w:val="0"/>
      <w:divBdr>
        <w:top w:val="none" w:sz="0" w:space="0" w:color="auto"/>
        <w:left w:val="none" w:sz="0" w:space="0" w:color="auto"/>
        <w:bottom w:val="none" w:sz="0" w:space="0" w:color="auto"/>
        <w:right w:val="none" w:sz="0" w:space="0" w:color="auto"/>
      </w:divBdr>
    </w:div>
    <w:div w:id="2022706785">
      <w:bodyDiv w:val="1"/>
      <w:marLeft w:val="0"/>
      <w:marRight w:val="0"/>
      <w:marTop w:val="0"/>
      <w:marBottom w:val="0"/>
      <w:divBdr>
        <w:top w:val="none" w:sz="0" w:space="0" w:color="auto"/>
        <w:left w:val="none" w:sz="0" w:space="0" w:color="auto"/>
        <w:bottom w:val="none" w:sz="0" w:space="0" w:color="auto"/>
        <w:right w:val="none" w:sz="0" w:space="0" w:color="auto"/>
      </w:divBdr>
    </w:div>
    <w:div w:id="2022900750">
      <w:bodyDiv w:val="1"/>
      <w:marLeft w:val="0"/>
      <w:marRight w:val="0"/>
      <w:marTop w:val="0"/>
      <w:marBottom w:val="0"/>
      <w:divBdr>
        <w:top w:val="none" w:sz="0" w:space="0" w:color="auto"/>
        <w:left w:val="none" w:sz="0" w:space="0" w:color="auto"/>
        <w:bottom w:val="none" w:sz="0" w:space="0" w:color="auto"/>
        <w:right w:val="none" w:sz="0" w:space="0" w:color="auto"/>
      </w:divBdr>
    </w:div>
    <w:div w:id="2023320329">
      <w:bodyDiv w:val="1"/>
      <w:marLeft w:val="0"/>
      <w:marRight w:val="0"/>
      <w:marTop w:val="0"/>
      <w:marBottom w:val="0"/>
      <w:divBdr>
        <w:top w:val="none" w:sz="0" w:space="0" w:color="auto"/>
        <w:left w:val="none" w:sz="0" w:space="0" w:color="auto"/>
        <w:bottom w:val="none" w:sz="0" w:space="0" w:color="auto"/>
        <w:right w:val="none" w:sz="0" w:space="0" w:color="auto"/>
      </w:divBdr>
    </w:div>
    <w:div w:id="2023583397">
      <w:bodyDiv w:val="1"/>
      <w:marLeft w:val="0"/>
      <w:marRight w:val="0"/>
      <w:marTop w:val="0"/>
      <w:marBottom w:val="0"/>
      <w:divBdr>
        <w:top w:val="none" w:sz="0" w:space="0" w:color="auto"/>
        <w:left w:val="none" w:sz="0" w:space="0" w:color="auto"/>
        <w:bottom w:val="none" w:sz="0" w:space="0" w:color="auto"/>
        <w:right w:val="none" w:sz="0" w:space="0" w:color="auto"/>
      </w:divBdr>
    </w:div>
    <w:div w:id="2023897184">
      <w:bodyDiv w:val="1"/>
      <w:marLeft w:val="0"/>
      <w:marRight w:val="0"/>
      <w:marTop w:val="0"/>
      <w:marBottom w:val="0"/>
      <w:divBdr>
        <w:top w:val="none" w:sz="0" w:space="0" w:color="auto"/>
        <w:left w:val="none" w:sz="0" w:space="0" w:color="auto"/>
        <w:bottom w:val="none" w:sz="0" w:space="0" w:color="auto"/>
        <w:right w:val="none" w:sz="0" w:space="0" w:color="auto"/>
      </w:divBdr>
    </w:div>
    <w:div w:id="2024476877">
      <w:bodyDiv w:val="1"/>
      <w:marLeft w:val="0"/>
      <w:marRight w:val="0"/>
      <w:marTop w:val="0"/>
      <w:marBottom w:val="0"/>
      <w:divBdr>
        <w:top w:val="none" w:sz="0" w:space="0" w:color="auto"/>
        <w:left w:val="none" w:sz="0" w:space="0" w:color="auto"/>
        <w:bottom w:val="none" w:sz="0" w:space="0" w:color="auto"/>
        <w:right w:val="none" w:sz="0" w:space="0" w:color="auto"/>
      </w:divBdr>
    </w:div>
    <w:div w:id="2024748015">
      <w:bodyDiv w:val="1"/>
      <w:marLeft w:val="0"/>
      <w:marRight w:val="0"/>
      <w:marTop w:val="0"/>
      <w:marBottom w:val="0"/>
      <w:divBdr>
        <w:top w:val="none" w:sz="0" w:space="0" w:color="auto"/>
        <w:left w:val="none" w:sz="0" w:space="0" w:color="auto"/>
        <w:bottom w:val="none" w:sz="0" w:space="0" w:color="auto"/>
        <w:right w:val="none" w:sz="0" w:space="0" w:color="auto"/>
      </w:divBdr>
    </w:div>
    <w:div w:id="2025551744">
      <w:bodyDiv w:val="1"/>
      <w:marLeft w:val="0"/>
      <w:marRight w:val="0"/>
      <w:marTop w:val="0"/>
      <w:marBottom w:val="0"/>
      <w:divBdr>
        <w:top w:val="none" w:sz="0" w:space="0" w:color="auto"/>
        <w:left w:val="none" w:sz="0" w:space="0" w:color="auto"/>
        <w:bottom w:val="none" w:sz="0" w:space="0" w:color="auto"/>
        <w:right w:val="none" w:sz="0" w:space="0" w:color="auto"/>
      </w:divBdr>
    </w:div>
    <w:div w:id="2025664009">
      <w:bodyDiv w:val="1"/>
      <w:marLeft w:val="0"/>
      <w:marRight w:val="0"/>
      <w:marTop w:val="0"/>
      <w:marBottom w:val="0"/>
      <w:divBdr>
        <w:top w:val="none" w:sz="0" w:space="0" w:color="auto"/>
        <w:left w:val="none" w:sz="0" w:space="0" w:color="auto"/>
        <w:bottom w:val="none" w:sz="0" w:space="0" w:color="auto"/>
        <w:right w:val="none" w:sz="0" w:space="0" w:color="auto"/>
      </w:divBdr>
    </w:div>
    <w:div w:id="2025666801">
      <w:bodyDiv w:val="1"/>
      <w:marLeft w:val="0"/>
      <w:marRight w:val="0"/>
      <w:marTop w:val="0"/>
      <w:marBottom w:val="0"/>
      <w:divBdr>
        <w:top w:val="none" w:sz="0" w:space="0" w:color="auto"/>
        <w:left w:val="none" w:sz="0" w:space="0" w:color="auto"/>
        <w:bottom w:val="none" w:sz="0" w:space="0" w:color="auto"/>
        <w:right w:val="none" w:sz="0" w:space="0" w:color="auto"/>
      </w:divBdr>
    </w:div>
    <w:div w:id="2026007752">
      <w:bodyDiv w:val="1"/>
      <w:marLeft w:val="0"/>
      <w:marRight w:val="0"/>
      <w:marTop w:val="0"/>
      <w:marBottom w:val="0"/>
      <w:divBdr>
        <w:top w:val="none" w:sz="0" w:space="0" w:color="auto"/>
        <w:left w:val="none" w:sz="0" w:space="0" w:color="auto"/>
        <w:bottom w:val="none" w:sz="0" w:space="0" w:color="auto"/>
        <w:right w:val="none" w:sz="0" w:space="0" w:color="auto"/>
      </w:divBdr>
    </w:div>
    <w:div w:id="2027053809">
      <w:bodyDiv w:val="1"/>
      <w:marLeft w:val="0"/>
      <w:marRight w:val="0"/>
      <w:marTop w:val="0"/>
      <w:marBottom w:val="0"/>
      <w:divBdr>
        <w:top w:val="none" w:sz="0" w:space="0" w:color="auto"/>
        <w:left w:val="none" w:sz="0" w:space="0" w:color="auto"/>
        <w:bottom w:val="none" w:sz="0" w:space="0" w:color="auto"/>
        <w:right w:val="none" w:sz="0" w:space="0" w:color="auto"/>
      </w:divBdr>
    </w:div>
    <w:div w:id="2027291657">
      <w:bodyDiv w:val="1"/>
      <w:marLeft w:val="0"/>
      <w:marRight w:val="0"/>
      <w:marTop w:val="0"/>
      <w:marBottom w:val="0"/>
      <w:divBdr>
        <w:top w:val="none" w:sz="0" w:space="0" w:color="auto"/>
        <w:left w:val="none" w:sz="0" w:space="0" w:color="auto"/>
        <w:bottom w:val="none" w:sz="0" w:space="0" w:color="auto"/>
        <w:right w:val="none" w:sz="0" w:space="0" w:color="auto"/>
      </w:divBdr>
    </w:div>
    <w:div w:id="2027318632">
      <w:bodyDiv w:val="1"/>
      <w:marLeft w:val="0"/>
      <w:marRight w:val="0"/>
      <w:marTop w:val="0"/>
      <w:marBottom w:val="0"/>
      <w:divBdr>
        <w:top w:val="none" w:sz="0" w:space="0" w:color="auto"/>
        <w:left w:val="none" w:sz="0" w:space="0" w:color="auto"/>
        <w:bottom w:val="none" w:sz="0" w:space="0" w:color="auto"/>
        <w:right w:val="none" w:sz="0" w:space="0" w:color="auto"/>
      </w:divBdr>
    </w:div>
    <w:div w:id="2027826269">
      <w:bodyDiv w:val="1"/>
      <w:marLeft w:val="0"/>
      <w:marRight w:val="0"/>
      <w:marTop w:val="0"/>
      <w:marBottom w:val="0"/>
      <w:divBdr>
        <w:top w:val="none" w:sz="0" w:space="0" w:color="auto"/>
        <w:left w:val="none" w:sz="0" w:space="0" w:color="auto"/>
        <w:bottom w:val="none" w:sz="0" w:space="0" w:color="auto"/>
        <w:right w:val="none" w:sz="0" w:space="0" w:color="auto"/>
      </w:divBdr>
    </w:div>
    <w:div w:id="2027899928">
      <w:bodyDiv w:val="1"/>
      <w:marLeft w:val="0"/>
      <w:marRight w:val="0"/>
      <w:marTop w:val="0"/>
      <w:marBottom w:val="0"/>
      <w:divBdr>
        <w:top w:val="none" w:sz="0" w:space="0" w:color="auto"/>
        <w:left w:val="none" w:sz="0" w:space="0" w:color="auto"/>
        <w:bottom w:val="none" w:sz="0" w:space="0" w:color="auto"/>
        <w:right w:val="none" w:sz="0" w:space="0" w:color="auto"/>
      </w:divBdr>
    </w:div>
    <w:div w:id="2028171163">
      <w:bodyDiv w:val="1"/>
      <w:marLeft w:val="0"/>
      <w:marRight w:val="0"/>
      <w:marTop w:val="0"/>
      <w:marBottom w:val="0"/>
      <w:divBdr>
        <w:top w:val="none" w:sz="0" w:space="0" w:color="auto"/>
        <w:left w:val="none" w:sz="0" w:space="0" w:color="auto"/>
        <w:bottom w:val="none" w:sz="0" w:space="0" w:color="auto"/>
        <w:right w:val="none" w:sz="0" w:space="0" w:color="auto"/>
      </w:divBdr>
    </w:div>
    <w:div w:id="2028557196">
      <w:bodyDiv w:val="1"/>
      <w:marLeft w:val="0"/>
      <w:marRight w:val="0"/>
      <w:marTop w:val="0"/>
      <w:marBottom w:val="0"/>
      <w:divBdr>
        <w:top w:val="none" w:sz="0" w:space="0" w:color="auto"/>
        <w:left w:val="none" w:sz="0" w:space="0" w:color="auto"/>
        <w:bottom w:val="none" w:sz="0" w:space="0" w:color="auto"/>
        <w:right w:val="none" w:sz="0" w:space="0" w:color="auto"/>
      </w:divBdr>
    </w:div>
    <w:div w:id="2028673484">
      <w:bodyDiv w:val="1"/>
      <w:marLeft w:val="0"/>
      <w:marRight w:val="0"/>
      <w:marTop w:val="0"/>
      <w:marBottom w:val="0"/>
      <w:divBdr>
        <w:top w:val="none" w:sz="0" w:space="0" w:color="auto"/>
        <w:left w:val="none" w:sz="0" w:space="0" w:color="auto"/>
        <w:bottom w:val="none" w:sz="0" w:space="0" w:color="auto"/>
        <w:right w:val="none" w:sz="0" w:space="0" w:color="auto"/>
      </w:divBdr>
    </w:div>
    <w:div w:id="2028676229">
      <w:bodyDiv w:val="1"/>
      <w:marLeft w:val="0"/>
      <w:marRight w:val="0"/>
      <w:marTop w:val="0"/>
      <w:marBottom w:val="0"/>
      <w:divBdr>
        <w:top w:val="none" w:sz="0" w:space="0" w:color="auto"/>
        <w:left w:val="none" w:sz="0" w:space="0" w:color="auto"/>
        <w:bottom w:val="none" w:sz="0" w:space="0" w:color="auto"/>
        <w:right w:val="none" w:sz="0" w:space="0" w:color="auto"/>
      </w:divBdr>
    </w:div>
    <w:div w:id="2029217334">
      <w:bodyDiv w:val="1"/>
      <w:marLeft w:val="0"/>
      <w:marRight w:val="0"/>
      <w:marTop w:val="0"/>
      <w:marBottom w:val="0"/>
      <w:divBdr>
        <w:top w:val="none" w:sz="0" w:space="0" w:color="auto"/>
        <w:left w:val="none" w:sz="0" w:space="0" w:color="auto"/>
        <w:bottom w:val="none" w:sz="0" w:space="0" w:color="auto"/>
        <w:right w:val="none" w:sz="0" w:space="0" w:color="auto"/>
      </w:divBdr>
    </w:div>
    <w:div w:id="2030447615">
      <w:bodyDiv w:val="1"/>
      <w:marLeft w:val="0"/>
      <w:marRight w:val="0"/>
      <w:marTop w:val="0"/>
      <w:marBottom w:val="0"/>
      <w:divBdr>
        <w:top w:val="none" w:sz="0" w:space="0" w:color="auto"/>
        <w:left w:val="none" w:sz="0" w:space="0" w:color="auto"/>
        <w:bottom w:val="none" w:sz="0" w:space="0" w:color="auto"/>
        <w:right w:val="none" w:sz="0" w:space="0" w:color="auto"/>
      </w:divBdr>
    </w:div>
    <w:div w:id="2030835025">
      <w:bodyDiv w:val="1"/>
      <w:marLeft w:val="0"/>
      <w:marRight w:val="0"/>
      <w:marTop w:val="0"/>
      <w:marBottom w:val="0"/>
      <w:divBdr>
        <w:top w:val="none" w:sz="0" w:space="0" w:color="auto"/>
        <w:left w:val="none" w:sz="0" w:space="0" w:color="auto"/>
        <w:bottom w:val="none" w:sz="0" w:space="0" w:color="auto"/>
        <w:right w:val="none" w:sz="0" w:space="0" w:color="auto"/>
      </w:divBdr>
    </w:div>
    <w:div w:id="2030838785">
      <w:bodyDiv w:val="1"/>
      <w:marLeft w:val="0"/>
      <w:marRight w:val="0"/>
      <w:marTop w:val="0"/>
      <w:marBottom w:val="0"/>
      <w:divBdr>
        <w:top w:val="none" w:sz="0" w:space="0" w:color="auto"/>
        <w:left w:val="none" w:sz="0" w:space="0" w:color="auto"/>
        <w:bottom w:val="none" w:sz="0" w:space="0" w:color="auto"/>
        <w:right w:val="none" w:sz="0" w:space="0" w:color="auto"/>
      </w:divBdr>
    </w:div>
    <w:div w:id="2031374263">
      <w:bodyDiv w:val="1"/>
      <w:marLeft w:val="0"/>
      <w:marRight w:val="0"/>
      <w:marTop w:val="0"/>
      <w:marBottom w:val="0"/>
      <w:divBdr>
        <w:top w:val="none" w:sz="0" w:space="0" w:color="auto"/>
        <w:left w:val="none" w:sz="0" w:space="0" w:color="auto"/>
        <w:bottom w:val="none" w:sz="0" w:space="0" w:color="auto"/>
        <w:right w:val="none" w:sz="0" w:space="0" w:color="auto"/>
      </w:divBdr>
    </w:div>
    <w:div w:id="2031448159">
      <w:bodyDiv w:val="1"/>
      <w:marLeft w:val="0"/>
      <w:marRight w:val="0"/>
      <w:marTop w:val="0"/>
      <w:marBottom w:val="0"/>
      <w:divBdr>
        <w:top w:val="none" w:sz="0" w:space="0" w:color="auto"/>
        <w:left w:val="none" w:sz="0" w:space="0" w:color="auto"/>
        <w:bottom w:val="none" w:sz="0" w:space="0" w:color="auto"/>
        <w:right w:val="none" w:sz="0" w:space="0" w:color="auto"/>
      </w:divBdr>
    </w:div>
    <w:div w:id="2032491281">
      <w:bodyDiv w:val="1"/>
      <w:marLeft w:val="0"/>
      <w:marRight w:val="0"/>
      <w:marTop w:val="0"/>
      <w:marBottom w:val="0"/>
      <w:divBdr>
        <w:top w:val="none" w:sz="0" w:space="0" w:color="auto"/>
        <w:left w:val="none" w:sz="0" w:space="0" w:color="auto"/>
        <w:bottom w:val="none" w:sz="0" w:space="0" w:color="auto"/>
        <w:right w:val="none" w:sz="0" w:space="0" w:color="auto"/>
      </w:divBdr>
    </w:div>
    <w:div w:id="2032562084">
      <w:bodyDiv w:val="1"/>
      <w:marLeft w:val="0"/>
      <w:marRight w:val="0"/>
      <w:marTop w:val="0"/>
      <w:marBottom w:val="0"/>
      <w:divBdr>
        <w:top w:val="none" w:sz="0" w:space="0" w:color="auto"/>
        <w:left w:val="none" w:sz="0" w:space="0" w:color="auto"/>
        <w:bottom w:val="none" w:sz="0" w:space="0" w:color="auto"/>
        <w:right w:val="none" w:sz="0" w:space="0" w:color="auto"/>
      </w:divBdr>
    </w:div>
    <w:div w:id="2033991491">
      <w:bodyDiv w:val="1"/>
      <w:marLeft w:val="0"/>
      <w:marRight w:val="0"/>
      <w:marTop w:val="0"/>
      <w:marBottom w:val="0"/>
      <w:divBdr>
        <w:top w:val="none" w:sz="0" w:space="0" w:color="auto"/>
        <w:left w:val="none" w:sz="0" w:space="0" w:color="auto"/>
        <w:bottom w:val="none" w:sz="0" w:space="0" w:color="auto"/>
        <w:right w:val="none" w:sz="0" w:space="0" w:color="auto"/>
      </w:divBdr>
    </w:div>
    <w:div w:id="2034526958">
      <w:bodyDiv w:val="1"/>
      <w:marLeft w:val="0"/>
      <w:marRight w:val="0"/>
      <w:marTop w:val="0"/>
      <w:marBottom w:val="0"/>
      <w:divBdr>
        <w:top w:val="none" w:sz="0" w:space="0" w:color="auto"/>
        <w:left w:val="none" w:sz="0" w:space="0" w:color="auto"/>
        <w:bottom w:val="none" w:sz="0" w:space="0" w:color="auto"/>
        <w:right w:val="none" w:sz="0" w:space="0" w:color="auto"/>
      </w:divBdr>
    </w:div>
    <w:div w:id="2034915600">
      <w:bodyDiv w:val="1"/>
      <w:marLeft w:val="0"/>
      <w:marRight w:val="0"/>
      <w:marTop w:val="0"/>
      <w:marBottom w:val="0"/>
      <w:divBdr>
        <w:top w:val="none" w:sz="0" w:space="0" w:color="auto"/>
        <w:left w:val="none" w:sz="0" w:space="0" w:color="auto"/>
        <w:bottom w:val="none" w:sz="0" w:space="0" w:color="auto"/>
        <w:right w:val="none" w:sz="0" w:space="0" w:color="auto"/>
      </w:divBdr>
    </w:div>
    <w:div w:id="2034918658">
      <w:bodyDiv w:val="1"/>
      <w:marLeft w:val="0"/>
      <w:marRight w:val="0"/>
      <w:marTop w:val="0"/>
      <w:marBottom w:val="0"/>
      <w:divBdr>
        <w:top w:val="none" w:sz="0" w:space="0" w:color="auto"/>
        <w:left w:val="none" w:sz="0" w:space="0" w:color="auto"/>
        <w:bottom w:val="none" w:sz="0" w:space="0" w:color="auto"/>
        <w:right w:val="none" w:sz="0" w:space="0" w:color="auto"/>
      </w:divBdr>
    </w:div>
    <w:div w:id="2035181408">
      <w:bodyDiv w:val="1"/>
      <w:marLeft w:val="0"/>
      <w:marRight w:val="0"/>
      <w:marTop w:val="0"/>
      <w:marBottom w:val="0"/>
      <w:divBdr>
        <w:top w:val="none" w:sz="0" w:space="0" w:color="auto"/>
        <w:left w:val="none" w:sz="0" w:space="0" w:color="auto"/>
        <w:bottom w:val="none" w:sz="0" w:space="0" w:color="auto"/>
        <w:right w:val="none" w:sz="0" w:space="0" w:color="auto"/>
      </w:divBdr>
    </w:div>
    <w:div w:id="2035422621">
      <w:bodyDiv w:val="1"/>
      <w:marLeft w:val="0"/>
      <w:marRight w:val="0"/>
      <w:marTop w:val="0"/>
      <w:marBottom w:val="0"/>
      <w:divBdr>
        <w:top w:val="none" w:sz="0" w:space="0" w:color="auto"/>
        <w:left w:val="none" w:sz="0" w:space="0" w:color="auto"/>
        <w:bottom w:val="none" w:sz="0" w:space="0" w:color="auto"/>
        <w:right w:val="none" w:sz="0" w:space="0" w:color="auto"/>
      </w:divBdr>
    </w:div>
    <w:div w:id="2035812495">
      <w:bodyDiv w:val="1"/>
      <w:marLeft w:val="0"/>
      <w:marRight w:val="0"/>
      <w:marTop w:val="0"/>
      <w:marBottom w:val="0"/>
      <w:divBdr>
        <w:top w:val="none" w:sz="0" w:space="0" w:color="auto"/>
        <w:left w:val="none" w:sz="0" w:space="0" w:color="auto"/>
        <w:bottom w:val="none" w:sz="0" w:space="0" w:color="auto"/>
        <w:right w:val="none" w:sz="0" w:space="0" w:color="auto"/>
      </w:divBdr>
    </w:div>
    <w:div w:id="2035886589">
      <w:bodyDiv w:val="1"/>
      <w:marLeft w:val="0"/>
      <w:marRight w:val="0"/>
      <w:marTop w:val="0"/>
      <w:marBottom w:val="0"/>
      <w:divBdr>
        <w:top w:val="none" w:sz="0" w:space="0" w:color="auto"/>
        <w:left w:val="none" w:sz="0" w:space="0" w:color="auto"/>
        <w:bottom w:val="none" w:sz="0" w:space="0" w:color="auto"/>
        <w:right w:val="none" w:sz="0" w:space="0" w:color="auto"/>
      </w:divBdr>
    </w:div>
    <w:div w:id="2036081309">
      <w:bodyDiv w:val="1"/>
      <w:marLeft w:val="0"/>
      <w:marRight w:val="0"/>
      <w:marTop w:val="0"/>
      <w:marBottom w:val="0"/>
      <w:divBdr>
        <w:top w:val="none" w:sz="0" w:space="0" w:color="auto"/>
        <w:left w:val="none" w:sz="0" w:space="0" w:color="auto"/>
        <w:bottom w:val="none" w:sz="0" w:space="0" w:color="auto"/>
        <w:right w:val="none" w:sz="0" w:space="0" w:color="auto"/>
      </w:divBdr>
    </w:div>
    <w:div w:id="2036882503">
      <w:bodyDiv w:val="1"/>
      <w:marLeft w:val="0"/>
      <w:marRight w:val="0"/>
      <w:marTop w:val="0"/>
      <w:marBottom w:val="0"/>
      <w:divBdr>
        <w:top w:val="none" w:sz="0" w:space="0" w:color="auto"/>
        <w:left w:val="none" w:sz="0" w:space="0" w:color="auto"/>
        <w:bottom w:val="none" w:sz="0" w:space="0" w:color="auto"/>
        <w:right w:val="none" w:sz="0" w:space="0" w:color="auto"/>
      </w:divBdr>
    </w:div>
    <w:div w:id="2038192821">
      <w:bodyDiv w:val="1"/>
      <w:marLeft w:val="0"/>
      <w:marRight w:val="0"/>
      <w:marTop w:val="0"/>
      <w:marBottom w:val="0"/>
      <w:divBdr>
        <w:top w:val="none" w:sz="0" w:space="0" w:color="auto"/>
        <w:left w:val="none" w:sz="0" w:space="0" w:color="auto"/>
        <w:bottom w:val="none" w:sz="0" w:space="0" w:color="auto"/>
        <w:right w:val="none" w:sz="0" w:space="0" w:color="auto"/>
      </w:divBdr>
    </w:div>
    <w:div w:id="2038240135">
      <w:bodyDiv w:val="1"/>
      <w:marLeft w:val="0"/>
      <w:marRight w:val="0"/>
      <w:marTop w:val="0"/>
      <w:marBottom w:val="0"/>
      <w:divBdr>
        <w:top w:val="none" w:sz="0" w:space="0" w:color="auto"/>
        <w:left w:val="none" w:sz="0" w:space="0" w:color="auto"/>
        <w:bottom w:val="none" w:sz="0" w:space="0" w:color="auto"/>
        <w:right w:val="none" w:sz="0" w:space="0" w:color="auto"/>
      </w:divBdr>
    </w:div>
    <w:div w:id="2038461239">
      <w:bodyDiv w:val="1"/>
      <w:marLeft w:val="0"/>
      <w:marRight w:val="0"/>
      <w:marTop w:val="0"/>
      <w:marBottom w:val="0"/>
      <w:divBdr>
        <w:top w:val="none" w:sz="0" w:space="0" w:color="auto"/>
        <w:left w:val="none" w:sz="0" w:space="0" w:color="auto"/>
        <w:bottom w:val="none" w:sz="0" w:space="0" w:color="auto"/>
        <w:right w:val="none" w:sz="0" w:space="0" w:color="auto"/>
      </w:divBdr>
    </w:div>
    <w:div w:id="2038463024">
      <w:bodyDiv w:val="1"/>
      <w:marLeft w:val="0"/>
      <w:marRight w:val="0"/>
      <w:marTop w:val="0"/>
      <w:marBottom w:val="0"/>
      <w:divBdr>
        <w:top w:val="none" w:sz="0" w:space="0" w:color="auto"/>
        <w:left w:val="none" w:sz="0" w:space="0" w:color="auto"/>
        <w:bottom w:val="none" w:sz="0" w:space="0" w:color="auto"/>
        <w:right w:val="none" w:sz="0" w:space="0" w:color="auto"/>
      </w:divBdr>
    </w:div>
    <w:div w:id="2039769701">
      <w:bodyDiv w:val="1"/>
      <w:marLeft w:val="0"/>
      <w:marRight w:val="0"/>
      <w:marTop w:val="0"/>
      <w:marBottom w:val="0"/>
      <w:divBdr>
        <w:top w:val="none" w:sz="0" w:space="0" w:color="auto"/>
        <w:left w:val="none" w:sz="0" w:space="0" w:color="auto"/>
        <w:bottom w:val="none" w:sz="0" w:space="0" w:color="auto"/>
        <w:right w:val="none" w:sz="0" w:space="0" w:color="auto"/>
      </w:divBdr>
    </w:div>
    <w:div w:id="2040006117">
      <w:bodyDiv w:val="1"/>
      <w:marLeft w:val="0"/>
      <w:marRight w:val="0"/>
      <w:marTop w:val="0"/>
      <w:marBottom w:val="0"/>
      <w:divBdr>
        <w:top w:val="none" w:sz="0" w:space="0" w:color="auto"/>
        <w:left w:val="none" w:sz="0" w:space="0" w:color="auto"/>
        <w:bottom w:val="none" w:sz="0" w:space="0" w:color="auto"/>
        <w:right w:val="none" w:sz="0" w:space="0" w:color="auto"/>
      </w:divBdr>
    </w:div>
    <w:div w:id="2040623269">
      <w:bodyDiv w:val="1"/>
      <w:marLeft w:val="0"/>
      <w:marRight w:val="0"/>
      <w:marTop w:val="0"/>
      <w:marBottom w:val="0"/>
      <w:divBdr>
        <w:top w:val="none" w:sz="0" w:space="0" w:color="auto"/>
        <w:left w:val="none" w:sz="0" w:space="0" w:color="auto"/>
        <w:bottom w:val="none" w:sz="0" w:space="0" w:color="auto"/>
        <w:right w:val="none" w:sz="0" w:space="0" w:color="auto"/>
      </w:divBdr>
    </w:div>
    <w:div w:id="2040735397">
      <w:bodyDiv w:val="1"/>
      <w:marLeft w:val="0"/>
      <w:marRight w:val="0"/>
      <w:marTop w:val="0"/>
      <w:marBottom w:val="0"/>
      <w:divBdr>
        <w:top w:val="none" w:sz="0" w:space="0" w:color="auto"/>
        <w:left w:val="none" w:sz="0" w:space="0" w:color="auto"/>
        <w:bottom w:val="none" w:sz="0" w:space="0" w:color="auto"/>
        <w:right w:val="none" w:sz="0" w:space="0" w:color="auto"/>
      </w:divBdr>
    </w:div>
    <w:div w:id="2040888497">
      <w:bodyDiv w:val="1"/>
      <w:marLeft w:val="0"/>
      <w:marRight w:val="0"/>
      <w:marTop w:val="0"/>
      <w:marBottom w:val="0"/>
      <w:divBdr>
        <w:top w:val="none" w:sz="0" w:space="0" w:color="auto"/>
        <w:left w:val="none" w:sz="0" w:space="0" w:color="auto"/>
        <w:bottom w:val="none" w:sz="0" w:space="0" w:color="auto"/>
        <w:right w:val="none" w:sz="0" w:space="0" w:color="auto"/>
      </w:divBdr>
    </w:div>
    <w:div w:id="2041931386">
      <w:bodyDiv w:val="1"/>
      <w:marLeft w:val="0"/>
      <w:marRight w:val="0"/>
      <w:marTop w:val="0"/>
      <w:marBottom w:val="0"/>
      <w:divBdr>
        <w:top w:val="none" w:sz="0" w:space="0" w:color="auto"/>
        <w:left w:val="none" w:sz="0" w:space="0" w:color="auto"/>
        <w:bottom w:val="none" w:sz="0" w:space="0" w:color="auto"/>
        <w:right w:val="none" w:sz="0" w:space="0" w:color="auto"/>
      </w:divBdr>
    </w:div>
    <w:div w:id="2042238627">
      <w:bodyDiv w:val="1"/>
      <w:marLeft w:val="0"/>
      <w:marRight w:val="0"/>
      <w:marTop w:val="0"/>
      <w:marBottom w:val="0"/>
      <w:divBdr>
        <w:top w:val="none" w:sz="0" w:space="0" w:color="auto"/>
        <w:left w:val="none" w:sz="0" w:space="0" w:color="auto"/>
        <w:bottom w:val="none" w:sz="0" w:space="0" w:color="auto"/>
        <w:right w:val="none" w:sz="0" w:space="0" w:color="auto"/>
      </w:divBdr>
    </w:div>
    <w:div w:id="2042898799">
      <w:bodyDiv w:val="1"/>
      <w:marLeft w:val="0"/>
      <w:marRight w:val="0"/>
      <w:marTop w:val="0"/>
      <w:marBottom w:val="0"/>
      <w:divBdr>
        <w:top w:val="none" w:sz="0" w:space="0" w:color="auto"/>
        <w:left w:val="none" w:sz="0" w:space="0" w:color="auto"/>
        <w:bottom w:val="none" w:sz="0" w:space="0" w:color="auto"/>
        <w:right w:val="none" w:sz="0" w:space="0" w:color="auto"/>
      </w:divBdr>
    </w:div>
    <w:div w:id="2043362356">
      <w:bodyDiv w:val="1"/>
      <w:marLeft w:val="0"/>
      <w:marRight w:val="0"/>
      <w:marTop w:val="0"/>
      <w:marBottom w:val="0"/>
      <w:divBdr>
        <w:top w:val="none" w:sz="0" w:space="0" w:color="auto"/>
        <w:left w:val="none" w:sz="0" w:space="0" w:color="auto"/>
        <w:bottom w:val="none" w:sz="0" w:space="0" w:color="auto"/>
        <w:right w:val="none" w:sz="0" w:space="0" w:color="auto"/>
      </w:divBdr>
    </w:div>
    <w:div w:id="2044398104">
      <w:bodyDiv w:val="1"/>
      <w:marLeft w:val="0"/>
      <w:marRight w:val="0"/>
      <w:marTop w:val="0"/>
      <w:marBottom w:val="0"/>
      <w:divBdr>
        <w:top w:val="none" w:sz="0" w:space="0" w:color="auto"/>
        <w:left w:val="none" w:sz="0" w:space="0" w:color="auto"/>
        <w:bottom w:val="none" w:sz="0" w:space="0" w:color="auto"/>
        <w:right w:val="none" w:sz="0" w:space="0" w:color="auto"/>
      </w:divBdr>
    </w:div>
    <w:div w:id="2044549960">
      <w:bodyDiv w:val="1"/>
      <w:marLeft w:val="0"/>
      <w:marRight w:val="0"/>
      <w:marTop w:val="0"/>
      <w:marBottom w:val="0"/>
      <w:divBdr>
        <w:top w:val="none" w:sz="0" w:space="0" w:color="auto"/>
        <w:left w:val="none" w:sz="0" w:space="0" w:color="auto"/>
        <w:bottom w:val="none" w:sz="0" w:space="0" w:color="auto"/>
        <w:right w:val="none" w:sz="0" w:space="0" w:color="auto"/>
      </w:divBdr>
    </w:div>
    <w:div w:id="2045253148">
      <w:bodyDiv w:val="1"/>
      <w:marLeft w:val="0"/>
      <w:marRight w:val="0"/>
      <w:marTop w:val="0"/>
      <w:marBottom w:val="0"/>
      <w:divBdr>
        <w:top w:val="none" w:sz="0" w:space="0" w:color="auto"/>
        <w:left w:val="none" w:sz="0" w:space="0" w:color="auto"/>
        <w:bottom w:val="none" w:sz="0" w:space="0" w:color="auto"/>
        <w:right w:val="none" w:sz="0" w:space="0" w:color="auto"/>
      </w:divBdr>
    </w:div>
    <w:div w:id="2046130442">
      <w:bodyDiv w:val="1"/>
      <w:marLeft w:val="0"/>
      <w:marRight w:val="0"/>
      <w:marTop w:val="0"/>
      <w:marBottom w:val="0"/>
      <w:divBdr>
        <w:top w:val="none" w:sz="0" w:space="0" w:color="auto"/>
        <w:left w:val="none" w:sz="0" w:space="0" w:color="auto"/>
        <w:bottom w:val="none" w:sz="0" w:space="0" w:color="auto"/>
        <w:right w:val="none" w:sz="0" w:space="0" w:color="auto"/>
      </w:divBdr>
    </w:div>
    <w:div w:id="2046170976">
      <w:bodyDiv w:val="1"/>
      <w:marLeft w:val="0"/>
      <w:marRight w:val="0"/>
      <w:marTop w:val="0"/>
      <w:marBottom w:val="0"/>
      <w:divBdr>
        <w:top w:val="none" w:sz="0" w:space="0" w:color="auto"/>
        <w:left w:val="none" w:sz="0" w:space="0" w:color="auto"/>
        <w:bottom w:val="none" w:sz="0" w:space="0" w:color="auto"/>
        <w:right w:val="none" w:sz="0" w:space="0" w:color="auto"/>
      </w:divBdr>
    </w:div>
    <w:div w:id="2046636579">
      <w:bodyDiv w:val="1"/>
      <w:marLeft w:val="0"/>
      <w:marRight w:val="0"/>
      <w:marTop w:val="0"/>
      <w:marBottom w:val="0"/>
      <w:divBdr>
        <w:top w:val="none" w:sz="0" w:space="0" w:color="auto"/>
        <w:left w:val="none" w:sz="0" w:space="0" w:color="auto"/>
        <w:bottom w:val="none" w:sz="0" w:space="0" w:color="auto"/>
        <w:right w:val="none" w:sz="0" w:space="0" w:color="auto"/>
      </w:divBdr>
    </w:div>
    <w:div w:id="2046952518">
      <w:bodyDiv w:val="1"/>
      <w:marLeft w:val="0"/>
      <w:marRight w:val="0"/>
      <w:marTop w:val="0"/>
      <w:marBottom w:val="0"/>
      <w:divBdr>
        <w:top w:val="none" w:sz="0" w:space="0" w:color="auto"/>
        <w:left w:val="none" w:sz="0" w:space="0" w:color="auto"/>
        <w:bottom w:val="none" w:sz="0" w:space="0" w:color="auto"/>
        <w:right w:val="none" w:sz="0" w:space="0" w:color="auto"/>
      </w:divBdr>
    </w:div>
    <w:div w:id="2047096498">
      <w:bodyDiv w:val="1"/>
      <w:marLeft w:val="0"/>
      <w:marRight w:val="0"/>
      <w:marTop w:val="0"/>
      <w:marBottom w:val="0"/>
      <w:divBdr>
        <w:top w:val="none" w:sz="0" w:space="0" w:color="auto"/>
        <w:left w:val="none" w:sz="0" w:space="0" w:color="auto"/>
        <w:bottom w:val="none" w:sz="0" w:space="0" w:color="auto"/>
        <w:right w:val="none" w:sz="0" w:space="0" w:color="auto"/>
      </w:divBdr>
    </w:div>
    <w:div w:id="2047173724">
      <w:bodyDiv w:val="1"/>
      <w:marLeft w:val="0"/>
      <w:marRight w:val="0"/>
      <w:marTop w:val="0"/>
      <w:marBottom w:val="0"/>
      <w:divBdr>
        <w:top w:val="none" w:sz="0" w:space="0" w:color="auto"/>
        <w:left w:val="none" w:sz="0" w:space="0" w:color="auto"/>
        <w:bottom w:val="none" w:sz="0" w:space="0" w:color="auto"/>
        <w:right w:val="none" w:sz="0" w:space="0" w:color="auto"/>
      </w:divBdr>
    </w:div>
    <w:div w:id="2047681209">
      <w:bodyDiv w:val="1"/>
      <w:marLeft w:val="0"/>
      <w:marRight w:val="0"/>
      <w:marTop w:val="0"/>
      <w:marBottom w:val="0"/>
      <w:divBdr>
        <w:top w:val="none" w:sz="0" w:space="0" w:color="auto"/>
        <w:left w:val="none" w:sz="0" w:space="0" w:color="auto"/>
        <w:bottom w:val="none" w:sz="0" w:space="0" w:color="auto"/>
        <w:right w:val="none" w:sz="0" w:space="0" w:color="auto"/>
      </w:divBdr>
    </w:div>
    <w:div w:id="2048673340">
      <w:bodyDiv w:val="1"/>
      <w:marLeft w:val="0"/>
      <w:marRight w:val="0"/>
      <w:marTop w:val="0"/>
      <w:marBottom w:val="0"/>
      <w:divBdr>
        <w:top w:val="none" w:sz="0" w:space="0" w:color="auto"/>
        <w:left w:val="none" w:sz="0" w:space="0" w:color="auto"/>
        <w:bottom w:val="none" w:sz="0" w:space="0" w:color="auto"/>
        <w:right w:val="none" w:sz="0" w:space="0" w:color="auto"/>
      </w:divBdr>
    </w:div>
    <w:div w:id="2048941798">
      <w:bodyDiv w:val="1"/>
      <w:marLeft w:val="0"/>
      <w:marRight w:val="0"/>
      <w:marTop w:val="0"/>
      <w:marBottom w:val="0"/>
      <w:divBdr>
        <w:top w:val="none" w:sz="0" w:space="0" w:color="auto"/>
        <w:left w:val="none" w:sz="0" w:space="0" w:color="auto"/>
        <w:bottom w:val="none" w:sz="0" w:space="0" w:color="auto"/>
        <w:right w:val="none" w:sz="0" w:space="0" w:color="auto"/>
      </w:divBdr>
    </w:div>
    <w:div w:id="2049257121">
      <w:bodyDiv w:val="1"/>
      <w:marLeft w:val="0"/>
      <w:marRight w:val="0"/>
      <w:marTop w:val="0"/>
      <w:marBottom w:val="0"/>
      <w:divBdr>
        <w:top w:val="none" w:sz="0" w:space="0" w:color="auto"/>
        <w:left w:val="none" w:sz="0" w:space="0" w:color="auto"/>
        <w:bottom w:val="none" w:sz="0" w:space="0" w:color="auto"/>
        <w:right w:val="none" w:sz="0" w:space="0" w:color="auto"/>
      </w:divBdr>
    </w:div>
    <w:div w:id="2049526854">
      <w:bodyDiv w:val="1"/>
      <w:marLeft w:val="0"/>
      <w:marRight w:val="0"/>
      <w:marTop w:val="0"/>
      <w:marBottom w:val="0"/>
      <w:divBdr>
        <w:top w:val="none" w:sz="0" w:space="0" w:color="auto"/>
        <w:left w:val="none" w:sz="0" w:space="0" w:color="auto"/>
        <w:bottom w:val="none" w:sz="0" w:space="0" w:color="auto"/>
        <w:right w:val="none" w:sz="0" w:space="0" w:color="auto"/>
      </w:divBdr>
    </w:div>
    <w:div w:id="2049840686">
      <w:bodyDiv w:val="1"/>
      <w:marLeft w:val="0"/>
      <w:marRight w:val="0"/>
      <w:marTop w:val="0"/>
      <w:marBottom w:val="0"/>
      <w:divBdr>
        <w:top w:val="none" w:sz="0" w:space="0" w:color="auto"/>
        <w:left w:val="none" w:sz="0" w:space="0" w:color="auto"/>
        <w:bottom w:val="none" w:sz="0" w:space="0" w:color="auto"/>
        <w:right w:val="none" w:sz="0" w:space="0" w:color="auto"/>
      </w:divBdr>
    </w:div>
    <w:div w:id="2050295616">
      <w:bodyDiv w:val="1"/>
      <w:marLeft w:val="0"/>
      <w:marRight w:val="0"/>
      <w:marTop w:val="0"/>
      <w:marBottom w:val="0"/>
      <w:divBdr>
        <w:top w:val="none" w:sz="0" w:space="0" w:color="auto"/>
        <w:left w:val="none" w:sz="0" w:space="0" w:color="auto"/>
        <w:bottom w:val="none" w:sz="0" w:space="0" w:color="auto"/>
        <w:right w:val="none" w:sz="0" w:space="0" w:color="auto"/>
      </w:divBdr>
    </w:div>
    <w:div w:id="2051494813">
      <w:bodyDiv w:val="1"/>
      <w:marLeft w:val="0"/>
      <w:marRight w:val="0"/>
      <w:marTop w:val="0"/>
      <w:marBottom w:val="0"/>
      <w:divBdr>
        <w:top w:val="none" w:sz="0" w:space="0" w:color="auto"/>
        <w:left w:val="none" w:sz="0" w:space="0" w:color="auto"/>
        <w:bottom w:val="none" w:sz="0" w:space="0" w:color="auto"/>
        <w:right w:val="none" w:sz="0" w:space="0" w:color="auto"/>
      </w:divBdr>
    </w:div>
    <w:div w:id="2051565214">
      <w:bodyDiv w:val="1"/>
      <w:marLeft w:val="0"/>
      <w:marRight w:val="0"/>
      <w:marTop w:val="0"/>
      <w:marBottom w:val="0"/>
      <w:divBdr>
        <w:top w:val="none" w:sz="0" w:space="0" w:color="auto"/>
        <w:left w:val="none" w:sz="0" w:space="0" w:color="auto"/>
        <w:bottom w:val="none" w:sz="0" w:space="0" w:color="auto"/>
        <w:right w:val="none" w:sz="0" w:space="0" w:color="auto"/>
      </w:divBdr>
    </w:div>
    <w:div w:id="2052918239">
      <w:bodyDiv w:val="1"/>
      <w:marLeft w:val="0"/>
      <w:marRight w:val="0"/>
      <w:marTop w:val="0"/>
      <w:marBottom w:val="0"/>
      <w:divBdr>
        <w:top w:val="none" w:sz="0" w:space="0" w:color="auto"/>
        <w:left w:val="none" w:sz="0" w:space="0" w:color="auto"/>
        <w:bottom w:val="none" w:sz="0" w:space="0" w:color="auto"/>
        <w:right w:val="none" w:sz="0" w:space="0" w:color="auto"/>
      </w:divBdr>
    </w:div>
    <w:div w:id="2052996619">
      <w:bodyDiv w:val="1"/>
      <w:marLeft w:val="0"/>
      <w:marRight w:val="0"/>
      <w:marTop w:val="0"/>
      <w:marBottom w:val="0"/>
      <w:divBdr>
        <w:top w:val="none" w:sz="0" w:space="0" w:color="auto"/>
        <w:left w:val="none" w:sz="0" w:space="0" w:color="auto"/>
        <w:bottom w:val="none" w:sz="0" w:space="0" w:color="auto"/>
        <w:right w:val="none" w:sz="0" w:space="0" w:color="auto"/>
      </w:divBdr>
    </w:div>
    <w:div w:id="2053074850">
      <w:bodyDiv w:val="1"/>
      <w:marLeft w:val="0"/>
      <w:marRight w:val="0"/>
      <w:marTop w:val="0"/>
      <w:marBottom w:val="0"/>
      <w:divBdr>
        <w:top w:val="none" w:sz="0" w:space="0" w:color="auto"/>
        <w:left w:val="none" w:sz="0" w:space="0" w:color="auto"/>
        <w:bottom w:val="none" w:sz="0" w:space="0" w:color="auto"/>
        <w:right w:val="none" w:sz="0" w:space="0" w:color="auto"/>
      </w:divBdr>
    </w:div>
    <w:div w:id="2053337517">
      <w:bodyDiv w:val="1"/>
      <w:marLeft w:val="0"/>
      <w:marRight w:val="0"/>
      <w:marTop w:val="0"/>
      <w:marBottom w:val="0"/>
      <w:divBdr>
        <w:top w:val="none" w:sz="0" w:space="0" w:color="auto"/>
        <w:left w:val="none" w:sz="0" w:space="0" w:color="auto"/>
        <w:bottom w:val="none" w:sz="0" w:space="0" w:color="auto"/>
        <w:right w:val="none" w:sz="0" w:space="0" w:color="auto"/>
      </w:divBdr>
    </w:div>
    <w:div w:id="2054115481">
      <w:bodyDiv w:val="1"/>
      <w:marLeft w:val="0"/>
      <w:marRight w:val="0"/>
      <w:marTop w:val="0"/>
      <w:marBottom w:val="0"/>
      <w:divBdr>
        <w:top w:val="none" w:sz="0" w:space="0" w:color="auto"/>
        <w:left w:val="none" w:sz="0" w:space="0" w:color="auto"/>
        <w:bottom w:val="none" w:sz="0" w:space="0" w:color="auto"/>
        <w:right w:val="none" w:sz="0" w:space="0" w:color="auto"/>
      </w:divBdr>
    </w:div>
    <w:div w:id="2054117318">
      <w:bodyDiv w:val="1"/>
      <w:marLeft w:val="0"/>
      <w:marRight w:val="0"/>
      <w:marTop w:val="0"/>
      <w:marBottom w:val="0"/>
      <w:divBdr>
        <w:top w:val="none" w:sz="0" w:space="0" w:color="auto"/>
        <w:left w:val="none" w:sz="0" w:space="0" w:color="auto"/>
        <w:bottom w:val="none" w:sz="0" w:space="0" w:color="auto"/>
        <w:right w:val="none" w:sz="0" w:space="0" w:color="auto"/>
      </w:divBdr>
    </w:div>
    <w:div w:id="2054379357">
      <w:bodyDiv w:val="1"/>
      <w:marLeft w:val="0"/>
      <w:marRight w:val="0"/>
      <w:marTop w:val="0"/>
      <w:marBottom w:val="0"/>
      <w:divBdr>
        <w:top w:val="none" w:sz="0" w:space="0" w:color="auto"/>
        <w:left w:val="none" w:sz="0" w:space="0" w:color="auto"/>
        <w:bottom w:val="none" w:sz="0" w:space="0" w:color="auto"/>
        <w:right w:val="none" w:sz="0" w:space="0" w:color="auto"/>
      </w:divBdr>
    </w:div>
    <w:div w:id="2054693007">
      <w:bodyDiv w:val="1"/>
      <w:marLeft w:val="0"/>
      <w:marRight w:val="0"/>
      <w:marTop w:val="0"/>
      <w:marBottom w:val="0"/>
      <w:divBdr>
        <w:top w:val="none" w:sz="0" w:space="0" w:color="auto"/>
        <w:left w:val="none" w:sz="0" w:space="0" w:color="auto"/>
        <w:bottom w:val="none" w:sz="0" w:space="0" w:color="auto"/>
        <w:right w:val="none" w:sz="0" w:space="0" w:color="auto"/>
      </w:divBdr>
    </w:div>
    <w:div w:id="2054964043">
      <w:bodyDiv w:val="1"/>
      <w:marLeft w:val="0"/>
      <w:marRight w:val="0"/>
      <w:marTop w:val="0"/>
      <w:marBottom w:val="0"/>
      <w:divBdr>
        <w:top w:val="none" w:sz="0" w:space="0" w:color="auto"/>
        <w:left w:val="none" w:sz="0" w:space="0" w:color="auto"/>
        <w:bottom w:val="none" w:sz="0" w:space="0" w:color="auto"/>
        <w:right w:val="none" w:sz="0" w:space="0" w:color="auto"/>
      </w:divBdr>
    </w:div>
    <w:div w:id="2055227274">
      <w:bodyDiv w:val="1"/>
      <w:marLeft w:val="0"/>
      <w:marRight w:val="0"/>
      <w:marTop w:val="0"/>
      <w:marBottom w:val="0"/>
      <w:divBdr>
        <w:top w:val="none" w:sz="0" w:space="0" w:color="auto"/>
        <w:left w:val="none" w:sz="0" w:space="0" w:color="auto"/>
        <w:bottom w:val="none" w:sz="0" w:space="0" w:color="auto"/>
        <w:right w:val="none" w:sz="0" w:space="0" w:color="auto"/>
      </w:divBdr>
    </w:div>
    <w:div w:id="2055735790">
      <w:bodyDiv w:val="1"/>
      <w:marLeft w:val="0"/>
      <w:marRight w:val="0"/>
      <w:marTop w:val="0"/>
      <w:marBottom w:val="0"/>
      <w:divBdr>
        <w:top w:val="none" w:sz="0" w:space="0" w:color="auto"/>
        <w:left w:val="none" w:sz="0" w:space="0" w:color="auto"/>
        <w:bottom w:val="none" w:sz="0" w:space="0" w:color="auto"/>
        <w:right w:val="none" w:sz="0" w:space="0" w:color="auto"/>
      </w:divBdr>
    </w:div>
    <w:div w:id="2056276249">
      <w:bodyDiv w:val="1"/>
      <w:marLeft w:val="0"/>
      <w:marRight w:val="0"/>
      <w:marTop w:val="0"/>
      <w:marBottom w:val="0"/>
      <w:divBdr>
        <w:top w:val="none" w:sz="0" w:space="0" w:color="auto"/>
        <w:left w:val="none" w:sz="0" w:space="0" w:color="auto"/>
        <w:bottom w:val="none" w:sz="0" w:space="0" w:color="auto"/>
        <w:right w:val="none" w:sz="0" w:space="0" w:color="auto"/>
      </w:divBdr>
    </w:div>
    <w:div w:id="2056345199">
      <w:bodyDiv w:val="1"/>
      <w:marLeft w:val="0"/>
      <w:marRight w:val="0"/>
      <w:marTop w:val="0"/>
      <w:marBottom w:val="0"/>
      <w:divBdr>
        <w:top w:val="none" w:sz="0" w:space="0" w:color="auto"/>
        <w:left w:val="none" w:sz="0" w:space="0" w:color="auto"/>
        <w:bottom w:val="none" w:sz="0" w:space="0" w:color="auto"/>
        <w:right w:val="none" w:sz="0" w:space="0" w:color="auto"/>
      </w:divBdr>
    </w:div>
    <w:div w:id="2056465133">
      <w:bodyDiv w:val="1"/>
      <w:marLeft w:val="0"/>
      <w:marRight w:val="0"/>
      <w:marTop w:val="0"/>
      <w:marBottom w:val="0"/>
      <w:divBdr>
        <w:top w:val="none" w:sz="0" w:space="0" w:color="auto"/>
        <w:left w:val="none" w:sz="0" w:space="0" w:color="auto"/>
        <w:bottom w:val="none" w:sz="0" w:space="0" w:color="auto"/>
        <w:right w:val="none" w:sz="0" w:space="0" w:color="auto"/>
      </w:divBdr>
    </w:div>
    <w:div w:id="2056536435">
      <w:bodyDiv w:val="1"/>
      <w:marLeft w:val="0"/>
      <w:marRight w:val="0"/>
      <w:marTop w:val="0"/>
      <w:marBottom w:val="0"/>
      <w:divBdr>
        <w:top w:val="none" w:sz="0" w:space="0" w:color="auto"/>
        <w:left w:val="none" w:sz="0" w:space="0" w:color="auto"/>
        <w:bottom w:val="none" w:sz="0" w:space="0" w:color="auto"/>
        <w:right w:val="none" w:sz="0" w:space="0" w:color="auto"/>
      </w:divBdr>
    </w:div>
    <w:div w:id="2056735055">
      <w:bodyDiv w:val="1"/>
      <w:marLeft w:val="0"/>
      <w:marRight w:val="0"/>
      <w:marTop w:val="0"/>
      <w:marBottom w:val="0"/>
      <w:divBdr>
        <w:top w:val="none" w:sz="0" w:space="0" w:color="auto"/>
        <w:left w:val="none" w:sz="0" w:space="0" w:color="auto"/>
        <w:bottom w:val="none" w:sz="0" w:space="0" w:color="auto"/>
        <w:right w:val="none" w:sz="0" w:space="0" w:color="auto"/>
      </w:divBdr>
    </w:div>
    <w:div w:id="2056737890">
      <w:bodyDiv w:val="1"/>
      <w:marLeft w:val="0"/>
      <w:marRight w:val="0"/>
      <w:marTop w:val="0"/>
      <w:marBottom w:val="0"/>
      <w:divBdr>
        <w:top w:val="none" w:sz="0" w:space="0" w:color="auto"/>
        <w:left w:val="none" w:sz="0" w:space="0" w:color="auto"/>
        <w:bottom w:val="none" w:sz="0" w:space="0" w:color="auto"/>
        <w:right w:val="none" w:sz="0" w:space="0" w:color="auto"/>
      </w:divBdr>
    </w:div>
    <w:div w:id="2057193214">
      <w:bodyDiv w:val="1"/>
      <w:marLeft w:val="0"/>
      <w:marRight w:val="0"/>
      <w:marTop w:val="0"/>
      <w:marBottom w:val="0"/>
      <w:divBdr>
        <w:top w:val="none" w:sz="0" w:space="0" w:color="auto"/>
        <w:left w:val="none" w:sz="0" w:space="0" w:color="auto"/>
        <w:bottom w:val="none" w:sz="0" w:space="0" w:color="auto"/>
        <w:right w:val="none" w:sz="0" w:space="0" w:color="auto"/>
      </w:divBdr>
    </w:div>
    <w:div w:id="2057242858">
      <w:bodyDiv w:val="1"/>
      <w:marLeft w:val="0"/>
      <w:marRight w:val="0"/>
      <w:marTop w:val="0"/>
      <w:marBottom w:val="0"/>
      <w:divBdr>
        <w:top w:val="none" w:sz="0" w:space="0" w:color="auto"/>
        <w:left w:val="none" w:sz="0" w:space="0" w:color="auto"/>
        <w:bottom w:val="none" w:sz="0" w:space="0" w:color="auto"/>
        <w:right w:val="none" w:sz="0" w:space="0" w:color="auto"/>
      </w:divBdr>
    </w:div>
    <w:div w:id="2057390157">
      <w:bodyDiv w:val="1"/>
      <w:marLeft w:val="0"/>
      <w:marRight w:val="0"/>
      <w:marTop w:val="0"/>
      <w:marBottom w:val="0"/>
      <w:divBdr>
        <w:top w:val="none" w:sz="0" w:space="0" w:color="auto"/>
        <w:left w:val="none" w:sz="0" w:space="0" w:color="auto"/>
        <w:bottom w:val="none" w:sz="0" w:space="0" w:color="auto"/>
        <w:right w:val="none" w:sz="0" w:space="0" w:color="auto"/>
      </w:divBdr>
    </w:div>
    <w:div w:id="2057577970">
      <w:bodyDiv w:val="1"/>
      <w:marLeft w:val="0"/>
      <w:marRight w:val="0"/>
      <w:marTop w:val="0"/>
      <w:marBottom w:val="0"/>
      <w:divBdr>
        <w:top w:val="none" w:sz="0" w:space="0" w:color="auto"/>
        <w:left w:val="none" w:sz="0" w:space="0" w:color="auto"/>
        <w:bottom w:val="none" w:sz="0" w:space="0" w:color="auto"/>
        <w:right w:val="none" w:sz="0" w:space="0" w:color="auto"/>
      </w:divBdr>
    </w:div>
    <w:div w:id="2058044444">
      <w:bodyDiv w:val="1"/>
      <w:marLeft w:val="0"/>
      <w:marRight w:val="0"/>
      <w:marTop w:val="0"/>
      <w:marBottom w:val="0"/>
      <w:divBdr>
        <w:top w:val="none" w:sz="0" w:space="0" w:color="auto"/>
        <w:left w:val="none" w:sz="0" w:space="0" w:color="auto"/>
        <w:bottom w:val="none" w:sz="0" w:space="0" w:color="auto"/>
        <w:right w:val="none" w:sz="0" w:space="0" w:color="auto"/>
      </w:divBdr>
    </w:div>
    <w:div w:id="2059158513">
      <w:bodyDiv w:val="1"/>
      <w:marLeft w:val="0"/>
      <w:marRight w:val="0"/>
      <w:marTop w:val="0"/>
      <w:marBottom w:val="0"/>
      <w:divBdr>
        <w:top w:val="none" w:sz="0" w:space="0" w:color="auto"/>
        <w:left w:val="none" w:sz="0" w:space="0" w:color="auto"/>
        <w:bottom w:val="none" w:sz="0" w:space="0" w:color="auto"/>
        <w:right w:val="none" w:sz="0" w:space="0" w:color="auto"/>
      </w:divBdr>
    </w:div>
    <w:div w:id="2059166007">
      <w:bodyDiv w:val="1"/>
      <w:marLeft w:val="0"/>
      <w:marRight w:val="0"/>
      <w:marTop w:val="0"/>
      <w:marBottom w:val="0"/>
      <w:divBdr>
        <w:top w:val="none" w:sz="0" w:space="0" w:color="auto"/>
        <w:left w:val="none" w:sz="0" w:space="0" w:color="auto"/>
        <w:bottom w:val="none" w:sz="0" w:space="0" w:color="auto"/>
        <w:right w:val="none" w:sz="0" w:space="0" w:color="auto"/>
      </w:divBdr>
    </w:div>
    <w:div w:id="2059276777">
      <w:bodyDiv w:val="1"/>
      <w:marLeft w:val="0"/>
      <w:marRight w:val="0"/>
      <w:marTop w:val="0"/>
      <w:marBottom w:val="0"/>
      <w:divBdr>
        <w:top w:val="none" w:sz="0" w:space="0" w:color="auto"/>
        <w:left w:val="none" w:sz="0" w:space="0" w:color="auto"/>
        <w:bottom w:val="none" w:sz="0" w:space="0" w:color="auto"/>
        <w:right w:val="none" w:sz="0" w:space="0" w:color="auto"/>
      </w:divBdr>
    </w:div>
    <w:div w:id="2060126583">
      <w:bodyDiv w:val="1"/>
      <w:marLeft w:val="0"/>
      <w:marRight w:val="0"/>
      <w:marTop w:val="0"/>
      <w:marBottom w:val="0"/>
      <w:divBdr>
        <w:top w:val="none" w:sz="0" w:space="0" w:color="auto"/>
        <w:left w:val="none" w:sz="0" w:space="0" w:color="auto"/>
        <w:bottom w:val="none" w:sz="0" w:space="0" w:color="auto"/>
        <w:right w:val="none" w:sz="0" w:space="0" w:color="auto"/>
      </w:divBdr>
    </w:div>
    <w:div w:id="2060736270">
      <w:bodyDiv w:val="1"/>
      <w:marLeft w:val="0"/>
      <w:marRight w:val="0"/>
      <w:marTop w:val="0"/>
      <w:marBottom w:val="0"/>
      <w:divBdr>
        <w:top w:val="none" w:sz="0" w:space="0" w:color="auto"/>
        <w:left w:val="none" w:sz="0" w:space="0" w:color="auto"/>
        <w:bottom w:val="none" w:sz="0" w:space="0" w:color="auto"/>
        <w:right w:val="none" w:sz="0" w:space="0" w:color="auto"/>
      </w:divBdr>
    </w:div>
    <w:div w:id="2060784920">
      <w:bodyDiv w:val="1"/>
      <w:marLeft w:val="0"/>
      <w:marRight w:val="0"/>
      <w:marTop w:val="0"/>
      <w:marBottom w:val="0"/>
      <w:divBdr>
        <w:top w:val="none" w:sz="0" w:space="0" w:color="auto"/>
        <w:left w:val="none" w:sz="0" w:space="0" w:color="auto"/>
        <w:bottom w:val="none" w:sz="0" w:space="0" w:color="auto"/>
        <w:right w:val="none" w:sz="0" w:space="0" w:color="auto"/>
      </w:divBdr>
    </w:div>
    <w:div w:id="2061593283">
      <w:bodyDiv w:val="1"/>
      <w:marLeft w:val="0"/>
      <w:marRight w:val="0"/>
      <w:marTop w:val="0"/>
      <w:marBottom w:val="0"/>
      <w:divBdr>
        <w:top w:val="none" w:sz="0" w:space="0" w:color="auto"/>
        <w:left w:val="none" w:sz="0" w:space="0" w:color="auto"/>
        <w:bottom w:val="none" w:sz="0" w:space="0" w:color="auto"/>
        <w:right w:val="none" w:sz="0" w:space="0" w:color="auto"/>
      </w:divBdr>
    </w:div>
    <w:div w:id="2061855544">
      <w:bodyDiv w:val="1"/>
      <w:marLeft w:val="0"/>
      <w:marRight w:val="0"/>
      <w:marTop w:val="0"/>
      <w:marBottom w:val="0"/>
      <w:divBdr>
        <w:top w:val="none" w:sz="0" w:space="0" w:color="auto"/>
        <w:left w:val="none" w:sz="0" w:space="0" w:color="auto"/>
        <w:bottom w:val="none" w:sz="0" w:space="0" w:color="auto"/>
        <w:right w:val="none" w:sz="0" w:space="0" w:color="auto"/>
      </w:divBdr>
    </w:div>
    <w:div w:id="2061896379">
      <w:bodyDiv w:val="1"/>
      <w:marLeft w:val="0"/>
      <w:marRight w:val="0"/>
      <w:marTop w:val="0"/>
      <w:marBottom w:val="0"/>
      <w:divBdr>
        <w:top w:val="none" w:sz="0" w:space="0" w:color="auto"/>
        <w:left w:val="none" w:sz="0" w:space="0" w:color="auto"/>
        <w:bottom w:val="none" w:sz="0" w:space="0" w:color="auto"/>
        <w:right w:val="none" w:sz="0" w:space="0" w:color="auto"/>
      </w:divBdr>
    </w:div>
    <w:div w:id="2062551981">
      <w:bodyDiv w:val="1"/>
      <w:marLeft w:val="0"/>
      <w:marRight w:val="0"/>
      <w:marTop w:val="0"/>
      <w:marBottom w:val="0"/>
      <w:divBdr>
        <w:top w:val="none" w:sz="0" w:space="0" w:color="auto"/>
        <w:left w:val="none" w:sz="0" w:space="0" w:color="auto"/>
        <w:bottom w:val="none" w:sz="0" w:space="0" w:color="auto"/>
        <w:right w:val="none" w:sz="0" w:space="0" w:color="auto"/>
      </w:divBdr>
    </w:div>
    <w:div w:id="2062627747">
      <w:bodyDiv w:val="1"/>
      <w:marLeft w:val="0"/>
      <w:marRight w:val="0"/>
      <w:marTop w:val="0"/>
      <w:marBottom w:val="0"/>
      <w:divBdr>
        <w:top w:val="none" w:sz="0" w:space="0" w:color="auto"/>
        <w:left w:val="none" w:sz="0" w:space="0" w:color="auto"/>
        <w:bottom w:val="none" w:sz="0" w:space="0" w:color="auto"/>
        <w:right w:val="none" w:sz="0" w:space="0" w:color="auto"/>
      </w:divBdr>
    </w:div>
    <w:div w:id="2063094984">
      <w:bodyDiv w:val="1"/>
      <w:marLeft w:val="0"/>
      <w:marRight w:val="0"/>
      <w:marTop w:val="0"/>
      <w:marBottom w:val="0"/>
      <w:divBdr>
        <w:top w:val="none" w:sz="0" w:space="0" w:color="auto"/>
        <w:left w:val="none" w:sz="0" w:space="0" w:color="auto"/>
        <w:bottom w:val="none" w:sz="0" w:space="0" w:color="auto"/>
        <w:right w:val="none" w:sz="0" w:space="0" w:color="auto"/>
      </w:divBdr>
    </w:div>
    <w:div w:id="2063097612">
      <w:bodyDiv w:val="1"/>
      <w:marLeft w:val="0"/>
      <w:marRight w:val="0"/>
      <w:marTop w:val="0"/>
      <w:marBottom w:val="0"/>
      <w:divBdr>
        <w:top w:val="none" w:sz="0" w:space="0" w:color="auto"/>
        <w:left w:val="none" w:sz="0" w:space="0" w:color="auto"/>
        <w:bottom w:val="none" w:sz="0" w:space="0" w:color="auto"/>
        <w:right w:val="none" w:sz="0" w:space="0" w:color="auto"/>
      </w:divBdr>
    </w:div>
    <w:div w:id="2063283679">
      <w:bodyDiv w:val="1"/>
      <w:marLeft w:val="0"/>
      <w:marRight w:val="0"/>
      <w:marTop w:val="0"/>
      <w:marBottom w:val="0"/>
      <w:divBdr>
        <w:top w:val="none" w:sz="0" w:space="0" w:color="auto"/>
        <w:left w:val="none" w:sz="0" w:space="0" w:color="auto"/>
        <w:bottom w:val="none" w:sz="0" w:space="0" w:color="auto"/>
        <w:right w:val="none" w:sz="0" w:space="0" w:color="auto"/>
      </w:divBdr>
    </w:div>
    <w:div w:id="2063288544">
      <w:bodyDiv w:val="1"/>
      <w:marLeft w:val="0"/>
      <w:marRight w:val="0"/>
      <w:marTop w:val="0"/>
      <w:marBottom w:val="0"/>
      <w:divBdr>
        <w:top w:val="none" w:sz="0" w:space="0" w:color="auto"/>
        <w:left w:val="none" w:sz="0" w:space="0" w:color="auto"/>
        <w:bottom w:val="none" w:sz="0" w:space="0" w:color="auto"/>
        <w:right w:val="none" w:sz="0" w:space="0" w:color="auto"/>
      </w:divBdr>
    </w:div>
    <w:div w:id="2063670509">
      <w:bodyDiv w:val="1"/>
      <w:marLeft w:val="0"/>
      <w:marRight w:val="0"/>
      <w:marTop w:val="0"/>
      <w:marBottom w:val="0"/>
      <w:divBdr>
        <w:top w:val="none" w:sz="0" w:space="0" w:color="auto"/>
        <w:left w:val="none" w:sz="0" w:space="0" w:color="auto"/>
        <w:bottom w:val="none" w:sz="0" w:space="0" w:color="auto"/>
        <w:right w:val="none" w:sz="0" w:space="0" w:color="auto"/>
      </w:divBdr>
    </w:div>
    <w:div w:id="2063824242">
      <w:bodyDiv w:val="1"/>
      <w:marLeft w:val="0"/>
      <w:marRight w:val="0"/>
      <w:marTop w:val="0"/>
      <w:marBottom w:val="0"/>
      <w:divBdr>
        <w:top w:val="none" w:sz="0" w:space="0" w:color="auto"/>
        <w:left w:val="none" w:sz="0" w:space="0" w:color="auto"/>
        <w:bottom w:val="none" w:sz="0" w:space="0" w:color="auto"/>
        <w:right w:val="none" w:sz="0" w:space="0" w:color="auto"/>
      </w:divBdr>
    </w:div>
    <w:div w:id="2064136624">
      <w:bodyDiv w:val="1"/>
      <w:marLeft w:val="0"/>
      <w:marRight w:val="0"/>
      <w:marTop w:val="0"/>
      <w:marBottom w:val="0"/>
      <w:divBdr>
        <w:top w:val="none" w:sz="0" w:space="0" w:color="auto"/>
        <w:left w:val="none" w:sz="0" w:space="0" w:color="auto"/>
        <w:bottom w:val="none" w:sz="0" w:space="0" w:color="auto"/>
        <w:right w:val="none" w:sz="0" w:space="0" w:color="auto"/>
      </w:divBdr>
    </w:div>
    <w:div w:id="2064517551">
      <w:bodyDiv w:val="1"/>
      <w:marLeft w:val="0"/>
      <w:marRight w:val="0"/>
      <w:marTop w:val="0"/>
      <w:marBottom w:val="0"/>
      <w:divBdr>
        <w:top w:val="none" w:sz="0" w:space="0" w:color="auto"/>
        <w:left w:val="none" w:sz="0" w:space="0" w:color="auto"/>
        <w:bottom w:val="none" w:sz="0" w:space="0" w:color="auto"/>
        <w:right w:val="none" w:sz="0" w:space="0" w:color="auto"/>
      </w:divBdr>
    </w:div>
    <w:div w:id="2065137315">
      <w:bodyDiv w:val="1"/>
      <w:marLeft w:val="0"/>
      <w:marRight w:val="0"/>
      <w:marTop w:val="0"/>
      <w:marBottom w:val="0"/>
      <w:divBdr>
        <w:top w:val="none" w:sz="0" w:space="0" w:color="auto"/>
        <w:left w:val="none" w:sz="0" w:space="0" w:color="auto"/>
        <w:bottom w:val="none" w:sz="0" w:space="0" w:color="auto"/>
        <w:right w:val="none" w:sz="0" w:space="0" w:color="auto"/>
      </w:divBdr>
    </w:div>
    <w:div w:id="2065324060">
      <w:bodyDiv w:val="1"/>
      <w:marLeft w:val="0"/>
      <w:marRight w:val="0"/>
      <w:marTop w:val="0"/>
      <w:marBottom w:val="0"/>
      <w:divBdr>
        <w:top w:val="none" w:sz="0" w:space="0" w:color="auto"/>
        <w:left w:val="none" w:sz="0" w:space="0" w:color="auto"/>
        <w:bottom w:val="none" w:sz="0" w:space="0" w:color="auto"/>
        <w:right w:val="none" w:sz="0" w:space="0" w:color="auto"/>
      </w:divBdr>
    </w:div>
    <w:div w:id="2065714625">
      <w:bodyDiv w:val="1"/>
      <w:marLeft w:val="0"/>
      <w:marRight w:val="0"/>
      <w:marTop w:val="0"/>
      <w:marBottom w:val="0"/>
      <w:divBdr>
        <w:top w:val="none" w:sz="0" w:space="0" w:color="auto"/>
        <w:left w:val="none" w:sz="0" w:space="0" w:color="auto"/>
        <w:bottom w:val="none" w:sz="0" w:space="0" w:color="auto"/>
        <w:right w:val="none" w:sz="0" w:space="0" w:color="auto"/>
      </w:divBdr>
    </w:div>
    <w:div w:id="2066100441">
      <w:bodyDiv w:val="1"/>
      <w:marLeft w:val="0"/>
      <w:marRight w:val="0"/>
      <w:marTop w:val="0"/>
      <w:marBottom w:val="0"/>
      <w:divBdr>
        <w:top w:val="none" w:sz="0" w:space="0" w:color="auto"/>
        <w:left w:val="none" w:sz="0" w:space="0" w:color="auto"/>
        <w:bottom w:val="none" w:sz="0" w:space="0" w:color="auto"/>
        <w:right w:val="none" w:sz="0" w:space="0" w:color="auto"/>
      </w:divBdr>
    </w:div>
    <w:div w:id="2066179100">
      <w:bodyDiv w:val="1"/>
      <w:marLeft w:val="0"/>
      <w:marRight w:val="0"/>
      <w:marTop w:val="0"/>
      <w:marBottom w:val="0"/>
      <w:divBdr>
        <w:top w:val="none" w:sz="0" w:space="0" w:color="auto"/>
        <w:left w:val="none" w:sz="0" w:space="0" w:color="auto"/>
        <w:bottom w:val="none" w:sz="0" w:space="0" w:color="auto"/>
        <w:right w:val="none" w:sz="0" w:space="0" w:color="auto"/>
      </w:divBdr>
    </w:div>
    <w:div w:id="2066953150">
      <w:bodyDiv w:val="1"/>
      <w:marLeft w:val="0"/>
      <w:marRight w:val="0"/>
      <w:marTop w:val="0"/>
      <w:marBottom w:val="0"/>
      <w:divBdr>
        <w:top w:val="none" w:sz="0" w:space="0" w:color="auto"/>
        <w:left w:val="none" w:sz="0" w:space="0" w:color="auto"/>
        <w:bottom w:val="none" w:sz="0" w:space="0" w:color="auto"/>
        <w:right w:val="none" w:sz="0" w:space="0" w:color="auto"/>
      </w:divBdr>
    </w:div>
    <w:div w:id="2067604646">
      <w:bodyDiv w:val="1"/>
      <w:marLeft w:val="0"/>
      <w:marRight w:val="0"/>
      <w:marTop w:val="0"/>
      <w:marBottom w:val="0"/>
      <w:divBdr>
        <w:top w:val="none" w:sz="0" w:space="0" w:color="auto"/>
        <w:left w:val="none" w:sz="0" w:space="0" w:color="auto"/>
        <w:bottom w:val="none" w:sz="0" w:space="0" w:color="auto"/>
        <w:right w:val="none" w:sz="0" w:space="0" w:color="auto"/>
      </w:divBdr>
    </w:div>
    <w:div w:id="2067875895">
      <w:bodyDiv w:val="1"/>
      <w:marLeft w:val="0"/>
      <w:marRight w:val="0"/>
      <w:marTop w:val="0"/>
      <w:marBottom w:val="0"/>
      <w:divBdr>
        <w:top w:val="none" w:sz="0" w:space="0" w:color="auto"/>
        <w:left w:val="none" w:sz="0" w:space="0" w:color="auto"/>
        <w:bottom w:val="none" w:sz="0" w:space="0" w:color="auto"/>
        <w:right w:val="none" w:sz="0" w:space="0" w:color="auto"/>
      </w:divBdr>
    </w:div>
    <w:div w:id="2068675688">
      <w:bodyDiv w:val="1"/>
      <w:marLeft w:val="0"/>
      <w:marRight w:val="0"/>
      <w:marTop w:val="0"/>
      <w:marBottom w:val="0"/>
      <w:divBdr>
        <w:top w:val="none" w:sz="0" w:space="0" w:color="auto"/>
        <w:left w:val="none" w:sz="0" w:space="0" w:color="auto"/>
        <w:bottom w:val="none" w:sz="0" w:space="0" w:color="auto"/>
        <w:right w:val="none" w:sz="0" w:space="0" w:color="auto"/>
      </w:divBdr>
    </w:div>
    <w:div w:id="2068987897">
      <w:bodyDiv w:val="1"/>
      <w:marLeft w:val="0"/>
      <w:marRight w:val="0"/>
      <w:marTop w:val="0"/>
      <w:marBottom w:val="0"/>
      <w:divBdr>
        <w:top w:val="none" w:sz="0" w:space="0" w:color="auto"/>
        <w:left w:val="none" w:sz="0" w:space="0" w:color="auto"/>
        <w:bottom w:val="none" w:sz="0" w:space="0" w:color="auto"/>
        <w:right w:val="none" w:sz="0" w:space="0" w:color="auto"/>
      </w:divBdr>
    </w:div>
    <w:div w:id="2069067256">
      <w:bodyDiv w:val="1"/>
      <w:marLeft w:val="0"/>
      <w:marRight w:val="0"/>
      <w:marTop w:val="0"/>
      <w:marBottom w:val="0"/>
      <w:divBdr>
        <w:top w:val="none" w:sz="0" w:space="0" w:color="auto"/>
        <w:left w:val="none" w:sz="0" w:space="0" w:color="auto"/>
        <w:bottom w:val="none" w:sz="0" w:space="0" w:color="auto"/>
        <w:right w:val="none" w:sz="0" w:space="0" w:color="auto"/>
      </w:divBdr>
    </w:div>
    <w:div w:id="2069181142">
      <w:bodyDiv w:val="1"/>
      <w:marLeft w:val="0"/>
      <w:marRight w:val="0"/>
      <w:marTop w:val="0"/>
      <w:marBottom w:val="0"/>
      <w:divBdr>
        <w:top w:val="none" w:sz="0" w:space="0" w:color="auto"/>
        <w:left w:val="none" w:sz="0" w:space="0" w:color="auto"/>
        <w:bottom w:val="none" w:sz="0" w:space="0" w:color="auto"/>
        <w:right w:val="none" w:sz="0" w:space="0" w:color="auto"/>
      </w:divBdr>
    </w:div>
    <w:div w:id="2070106027">
      <w:bodyDiv w:val="1"/>
      <w:marLeft w:val="0"/>
      <w:marRight w:val="0"/>
      <w:marTop w:val="0"/>
      <w:marBottom w:val="0"/>
      <w:divBdr>
        <w:top w:val="none" w:sz="0" w:space="0" w:color="auto"/>
        <w:left w:val="none" w:sz="0" w:space="0" w:color="auto"/>
        <w:bottom w:val="none" w:sz="0" w:space="0" w:color="auto"/>
        <w:right w:val="none" w:sz="0" w:space="0" w:color="auto"/>
      </w:divBdr>
    </w:div>
    <w:div w:id="2070229094">
      <w:bodyDiv w:val="1"/>
      <w:marLeft w:val="0"/>
      <w:marRight w:val="0"/>
      <w:marTop w:val="0"/>
      <w:marBottom w:val="0"/>
      <w:divBdr>
        <w:top w:val="none" w:sz="0" w:space="0" w:color="auto"/>
        <w:left w:val="none" w:sz="0" w:space="0" w:color="auto"/>
        <w:bottom w:val="none" w:sz="0" w:space="0" w:color="auto"/>
        <w:right w:val="none" w:sz="0" w:space="0" w:color="auto"/>
      </w:divBdr>
    </w:div>
    <w:div w:id="2070691322">
      <w:bodyDiv w:val="1"/>
      <w:marLeft w:val="0"/>
      <w:marRight w:val="0"/>
      <w:marTop w:val="0"/>
      <w:marBottom w:val="0"/>
      <w:divBdr>
        <w:top w:val="none" w:sz="0" w:space="0" w:color="auto"/>
        <w:left w:val="none" w:sz="0" w:space="0" w:color="auto"/>
        <w:bottom w:val="none" w:sz="0" w:space="0" w:color="auto"/>
        <w:right w:val="none" w:sz="0" w:space="0" w:color="auto"/>
      </w:divBdr>
    </w:div>
    <w:div w:id="2070806977">
      <w:bodyDiv w:val="1"/>
      <w:marLeft w:val="0"/>
      <w:marRight w:val="0"/>
      <w:marTop w:val="0"/>
      <w:marBottom w:val="0"/>
      <w:divBdr>
        <w:top w:val="none" w:sz="0" w:space="0" w:color="auto"/>
        <w:left w:val="none" w:sz="0" w:space="0" w:color="auto"/>
        <w:bottom w:val="none" w:sz="0" w:space="0" w:color="auto"/>
        <w:right w:val="none" w:sz="0" w:space="0" w:color="auto"/>
      </w:divBdr>
    </w:div>
    <w:div w:id="2070958503">
      <w:bodyDiv w:val="1"/>
      <w:marLeft w:val="0"/>
      <w:marRight w:val="0"/>
      <w:marTop w:val="0"/>
      <w:marBottom w:val="0"/>
      <w:divBdr>
        <w:top w:val="none" w:sz="0" w:space="0" w:color="auto"/>
        <w:left w:val="none" w:sz="0" w:space="0" w:color="auto"/>
        <w:bottom w:val="none" w:sz="0" w:space="0" w:color="auto"/>
        <w:right w:val="none" w:sz="0" w:space="0" w:color="auto"/>
      </w:divBdr>
    </w:div>
    <w:div w:id="2072195127">
      <w:bodyDiv w:val="1"/>
      <w:marLeft w:val="0"/>
      <w:marRight w:val="0"/>
      <w:marTop w:val="0"/>
      <w:marBottom w:val="0"/>
      <w:divBdr>
        <w:top w:val="none" w:sz="0" w:space="0" w:color="auto"/>
        <w:left w:val="none" w:sz="0" w:space="0" w:color="auto"/>
        <w:bottom w:val="none" w:sz="0" w:space="0" w:color="auto"/>
        <w:right w:val="none" w:sz="0" w:space="0" w:color="auto"/>
      </w:divBdr>
    </w:div>
    <w:div w:id="2072657262">
      <w:bodyDiv w:val="1"/>
      <w:marLeft w:val="0"/>
      <w:marRight w:val="0"/>
      <w:marTop w:val="0"/>
      <w:marBottom w:val="0"/>
      <w:divBdr>
        <w:top w:val="none" w:sz="0" w:space="0" w:color="auto"/>
        <w:left w:val="none" w:sz="0" w:space="0" w:color="auto"/>
        <w:bottom w:val="none" w:sz="0" w:space="0" w:color="auto"/>
        <w:right w:val="none" w:sz="0" w:space="0" w:color="auto"/>
      </w:divBdr>
    </w:div>
    <w:div w:id="2072727947">
      <w:bodyDiv w:val="1"/>
      <w:marLeft w:val="0"/>
      <w:marRight w:val="0"/>
      <w:marTop w:val="0"/>
      <w:marBottom w:val="0"/>
      <w:divBdr>
        <w:top w:val="none" w:sz="0" w:space="0" w:color="auto"/>
        <w:left w:val="none" w:sz="0" w:space="0" w:color="auto"/>
        <w:bottom w:val="none" w:sz="0" w:space="0" w:color="auto"/>
        <w:right w:val="none" w:sz="0" w:space="0" w:color="auto"/>
      </w:divBdr>
    </w:div>
    <w:div w:id="2072773504">
      <w:bodyDiv w:val="1"/>
      <w:marLeft w:val="0"/>
      <w:marRight w:val="0"/>
      <w:marTop w:val="0"/>
      <w:marBottom w:val="0"/>
      <w:divBdr>
        <w:top w:val="none" w:sz="0" w:space="0" w:color="auto"/>
        <w:left w:val="none" w:sz="0" w:space="0" w:color="auto"/>
        <w:bottom w:val="none" w:sz="0" w:space="0" w:color="auto"/>
        <w:right w:val="none" w:sz="0" w:space="0" w:color="auto"/>
      </w:divBdr>
    </w:div>
    <w:div w:id="2072844633">
      <w:bodyDiv w:val="1"/>
      <w:marLeft w:val="0"/>
      <w:marRight w:val="0"/>
      <w:marTop w:val="0"/>
      <w:marBottom w:val="0"/>
      <w:divBdr>
        <w:top w:val="none" w:sz="0" w:space="0" w:color="auto"/>
        <w:left w:val="none" w:sz="0" w:space="0" w:color="auto"/>
        <w:bottom w:val="none" w:sz="0" w:space="0" w:color="auto"/>
        <w:right w:val="none" w:sz="0" w:space="0" w:color="auto"/>
      </w:divBdr>
    </w:div>
    <w:div w:id="2072850479">
      <w:bodyDiv w:val="1"/>
      <w:marLeft w:val="0"/>
      <w:marRight w:val="0"/>
      <w:marTop w:val="0"/>
      <w:marBottom w:val="0"/>
      <w:divBdr>
        <w:top w:val="none" w:sz="0" w:space="0" w:color="auto"/>
        <w:left w:val="none" w:sz="0" w:space="0" w:color="auto"/>
        <w:bottom w:val="none" w:sz="0" w:space="0" w:color="auto"/>
        <w:right w:val="none" w:sz="0" w:space="0" w:color="auto"/>
      </w:divBdr>
    </w:div>
    <w:div w:id="2073195365">
      <w:bodyDiv w:val="1"/>
      <w:marLeft w:val="0"/>
      <w:marRight w:val="0"/>
      <w:marTop w:val="0"/>
      <w:marBottom w:val="0"/>
      <w:divBdr>
        <w:top w:val="none" w:sz="0" w:space="0" w:color="auto"/>
        <w:left w:val="none" w:sz="0" w:space="0" w:color="auto"/>
        <w:bottom w:val="none" w:sz="0" w:space="0" w:color="auto"/>
        <w:right w:val="none" w:sz="0" w:space="0" w:color="auto"/>
      </w:divBdr>
    </w:div>
    <w:div w:id="2073651968">
      <w:bodyDiv w:val="1"/>
      <w:marLeft w:val="0"/>
      <w:marRight w:val="0"/>
      <w:marTop w:val="0"/>
      <w:marBottom w:val="0"/>
      <w:divBdr>
        <w:top w:val="none" w:sz="0" w:space="0" w:color="auto"/>
        <w:left w:val="none" w:sz="0" w:space="0" w:color="auto"/>
        <w:bottom w:val="none" w:sz="0" w:space="0" w:color="auto"/>
        <w:right w:val="none" w:sz="0" w:space="0" w:color="auto"/>
      </w:divBdr>
    </w:div>
    <w:div w:id="2074162454">
      <w:bodyDiv w:val="1"/>
      <w:marLeft w:val="0"/>
      <w:marRight w:val="0"/>
      <w:marTop w:val="0"/>
      <w:marBottom w:val="0"/>
      <w:divBdr>
        <w:top w:val="none" w:sz="0" w:space="0" w:color="auto"/>
        <w:left w:val="none" w:sz="0" w:space="0" w:color="auto"/>
        <w:bottom w:val="none" w:sz="0" w:space="0" w:color="auto"/>
        <w:right w:val="none" w:sz="0" w:space="0" w:color="auto"/>
      </w:divBdr>
    </w:div>
    <w:div w:id="2074307249">
      <w:bodyDiv w:val="1"/>
      <w:marLeft w:val="0"/>
      <w:marRight w:val="0"/>
      <w:marTop w:val="0"/>
      <w:marBottom w:val="0"/>
      <w:divBdr>
        <w:top w:val="none" w:sz="0" w:space="0" w:color="auto"/>
        <w:left w:val="none" w:sz="0" w:space="0" w:color="auto"/>
        <w:bottom w:val="none" w:sz="0" w:space="0" w:color="auto"/>
        <w:right w:val="none" w:sz="0" w:space="0" w:color="auto"/>
      </w:divBdr>
    </w:div>
    <w:div w:id="2075622337">
      <w:bodyDiv w:val="1"/>
      <w:marLeft w:val="0"/>
      <w:marRight w:val="0"/>
      <w:marTop w:val="0"/>
      <w:marBottom w:val="0"/>
      <w:divBdr>
        <w:top w:val="none" w:sz="0" w:space="0" w:color="auto"/>
        <w:left w:val="none" w:sz="0" w:space="0" w:color="auto"/>
        <w:bottom w:val="none" w:sz="0" w:space="0" w:color="auto"/>
        <w:right w:val="none" w:sz="0" w:space="0" w:color="auto"/>
      </w:divBdr>
    </w:div>
    <w:div w:id="2075854199">
      <w:bodyDiv w:val="1"/>
      <w:marLeft w:val="0"/>
      <w:marRight w:val="0"/>
      <w:marTop w:val="0"/>
      <w:marBottom w:val="0"/>
      <w:divBdr>
        <w:top w:val="none" w:sz="0" w:space="0" w:color="auto"/>
        <w:left w:val="none" w:sz="0" w:space="0" w:color="auto"/>
        <w:bottom w:val="none" w:sz="0" w:space="0" w:color="auto"/>
        <w:right w:val="none" w:sz="0" w:space="0" w:color="auto"/>
      </w:divBdr>
    </w:div>
    <w:div w:id="2076052383">
      <w:bodyDiv w:val="1"/>
      <w:marLeft w:val="0"/>
      <w:marRight w:val="0"/>
      <w:marTop w:val="0"/>
      <w:marBottom w:val="0"/>
      <w:divBdr>
        <w:top w:val="none" w:sz="0" w:space="0" w:color="auto"/>
        <w:left w:val="none" w:sz="0" w:space="0" w:color="auto"/>
        <w:bottom w:val="none" w:sz="0" w:space="0" w:color="auto"/>
        <w:right w:val="none" w:sz="0" w:space="0" w:color="auto"/>
      </w:divBdr>
    </w:div>
    <w:div w:id="2076396596">
      <w:bodyDiv w:val="1"/>
      <w:marLeft w:val="0"/>
      <w:marRight w:val="0"/>
      <w:marTop w:val="0"/>
      <w:marBottom w:val="0"/>
      <w:divBdr>
        <w:top w:val="none" w:sz="0" w:space="0" w:color="auto"/>
        <w:left w:val="none" w:sz="0" w:space="0" w:color="auto"/>
        <w:bottom w:val="none" w:sz="0" w:space="0" w:color="auto"/>
        <w:right w:val="none" w:sz="0" w:space="0" w:color="auto"/>
      </w:divBdr>
    </w:div>
    <w:div w:id="2078479072">
      <w:bodyDiv w:val="1"/>
      <w:marLeft w:val="0"/>
      <w:marRight w:val="0"/>
      <w:marTop w:val="0"/>
      <w:marBottom w:val="0"/>
      <w:divBdr>
        <w:top w:val="none" w:sz="0" w:space="0" w:color="auto"/>
        <w:left w:val="none" w:sz="0" w:space="0" w:color="auto"/>
        <w:bottom w:val="none" w:sz="0" w:space="0" w:color="auto"/>
        <w:right w:val="none" w:sz="0" w:space="0" w:color="auto"/>
      </w:divBdr>
    </w:div>
    <w:div w:id="2078895288">
      <w:bodyDiv w:val="1"/>
      <w:marLeft w:val="0"/>
      <w:marRight w:val="0"/>
      <w:marTop w:val="0"/>
      <w:marBottom w:val="0"/>
      <w:divBdr>
        <w:top w:val="none" w:sz="0" w:space="0" w:color="auto"/>
        <w:left w:val="none" w:sz="0" w:space="0" w:color="auto"/>
        <w:bottom w:val="none" w:sz="0" w:space="0" w:color="auto"/>
        <w:right w:val="none" w:sz="0" w:space="0" w:color="auto"/>
      </w:divBdr>
    </w:div>
    <w:div w:id="2079471986">
      <w:bodyDiv w:val="1"/>
      <w:marLeft w:val="0"/>
      <w:marRight w:val="0"/>
      <w:marTop w:val="0"/>
      <w:marBottom w:val="0"/>
      <w:divBdr>
        <w:top w:val="none" w:sz="0" w:space="0" w:color="auto"/>
        <w:left w:val="none" w:sz="0" w:space="0" w:color="auto"/>
        <w:bottom w:val="none" w:sz="0" w:space="0" w:color="auto"/>
        <w:right w:val="none" w:sz="0" w:space="0" w:color="auto"/>
      </w:divBdr>
    </w:div>
    <w:div w:id="2079747678">
      <w:bodyDiv w:val="1"/>
      <w:marLeft w:val="0"/>
      <w:marRight w:val="0"/>
      <w:marTop w:val="0"/>
      <w:marBottom w:val="0"/>
      <w:divBdr>
        <w:top w:val="none" w:sz="0" w:space="0" w:color="auto"/>
        <w:left w:val="none" w:sz="0" w:space="0" w:color="auto"/>
        <w:bottom w:val="none" w:sz="0" w:space="0" w:color="auto"/>
        <w:right w:val="none" w:sz="0" w:space="0" w:color="auto"/>
      </w:divBdr>
    </w:div>
    <w:div w:id="2079787776">
      <w:bodyDiv w:val="1"/>
      <w:marLeft w:val="0"/>
      <w:marRight w:val="0"/>
      <w:marTop w:val="0"/>
      <w:marBottom w:val="0"/>
      <w:divBdr>
        <w:top w:val="none" w:sz="0" w:space="0" w:color="auto"/>
        <w:left w:val="none" w:sz="0" w:space="0" w:color="auto"/>
        <w:bottom w:val="none" w:sz="0" w:space="0" w:color="auto"/>
        <w:right w:val="none" w:sz="0" w:space="0" w:color="auto"/>
      </w:divBdr>
    </w:div>
    <w:div w:id="2079866280">
      <w:bodyDiv w:val="1"/>
      <w:marLeft w:val="0"/>
      <w:marRight w:val="0"/>
      <w:marTop w:val="0"/>
      <w:marBottom w:val="0"/>
      <w:divBdr>
        <w:top w:val="none" w:sz="0" w:space="0" w:color="auto"/>
        <w:left w:val="none" w:sz="0" w:space="0" w:color="auto"/>
        <w:bottom w:val="none" w:sz="0" w:space="0" w:color="auto"/>
        <w:right w:val="none" w:sz="0" w:space="0" w:color="auto"/>
      </w:divBdr>
    </w:div>
    <w:div w:id="2080013155">
      <w:bodyDiv w:val="1"/>
      <w:marLeft w:val="0"/>
      <w:marRight w:val="0"/>
      <w:marTop w:val="0"/>
      <w:marBottom w:val="0"/>
      <w:divBdr>
        <w:top w:val="none" w:sz="0" w:space="0" w:color="auto"/>
        <w:left w:val="none" w:sz="0" w:space="0" w:color="auto"/>
        <w:bottom w:val="none" w:sz="0" w:space="0" w:color="auto"/>
        <w:right w:val="none" w:sz="0" w:space="0" w:color="auto"/>
      </w:divBdr>
    </w:div>
    <w:div w:id="2080250938">
      <w:bodyDiv w:val="1"/>
      <w:marLeft w:val="0"/>
      <w:marRight w:val="0"/>
      <w:marTop w:val="0"/>
      <w:marBottom w:val="0"/>
      <w:divBdr>
        <w:top w:val="none" w:sz="0" w:space="0" w:color="auto"/>
        <w:left w:val="none" w:sz="0" w:space="0" w:color="auto"/>
        <w:bottom w:val="none" w:sz="0" w:space="0" w:color="auto"/>
        <w:right w:val="none" w:sz="0" w:space="0" w:color="auto"/>
      </w:divBdr>
    </w:div>
    <w:div w:id="2080903483">
      <w:bodyDiv w:val="1"/>
      <w:marLeft w:val="0"/>
      <w:marRight w:val="0"/>
      <w:marTop w:val="0"/>
      <w:marBottom w:val="0"/>
      <w:divBdr>
        <w:top w:val="none" w:sz="0" w:space="0" w:color="auto"/>
        <w:left w:val="none" w:sz="0" w:space="0" w:color="auto"/>
        <w:bottom w:val="none" w:sz="0" w:space="0" w:color="auto"/>
        <w:right w:val="none" w:sz="0" w:space="0" w:color="auto"/>
      </w:divBdr>
    </w:div>
    <w:div w:id="2082171623">
      <w:bodyDiv w:val="1"/>
      <w:marLeft w:val="0"/>
      <w:marRight w:val="0"/>
      <w:marTop w:val="0"/>
      <w:marBottom w:val="0"/>
      <w:divBdr>
        <w:top w:val="none" w:sz="0" w:space="0" w:color="auto"/>
        <w:left w:val="none" w:sz="0" w:space="0" w:color="auto"/>
        <w:bottom w:val="none" w:sz="0" w:space="0" w:color="auto"/>
        <w:right w:val="none" w:sz="0" w:space="0" w:color="auto"/>
      </w:divBdr>
    </w:div>
    <w:div w:id="2082211275">
      <w:bodyDiv w:val="1"/>
      <w:marLeft w:val="0"/>
      <w:marRight w:val="0"/>
      <w:marTop w:val="0"/>
      <w:marBottom w:val="0"/>
      <w:divBdr>
        <w:top w:val="none" w:sz="0" w:space="0" w:color="auto"/>
        <w:left w:val="none" w:sz="0" w:space="0" w:color="auto"/>
        <w:bottom w:val="none" w:sz="0" w:space="0" w:color="auto"/>
        <w:right w:val="none" w:sz="0" w:space="0" w:color="auto"/>
      </w:divBdr>
    </w:div>
    <w:div w:id="2082217147">
      <w:bodyDiv w:val="1"/>
      <w:marLeft w:val="0"/>
      <w:marRight w:val="0"/>
      <w:marTop w:val="0"/>
      <w:marBottom w:val="0"/>
      <w:divBdr>
        <w:top w:val="none" w:sz="0" w:space="0" w:color="auto"/>
        <w:left w:val="none" w:sz="0" w:space="0" w:color="auto"/>
        <w:bottom w:val="none" w:sz="0" w:space="0" w:color="auto"/>
        <w:right w:val="none" w:sz="0" w:space="0" w:color="auto"/>
      </w:divBdr>
    </w:div>
    <w:div w:id="2082365194">
      <w:bodyDiv w:val="1"/>
      <w:marLeft w:val="0"/>
      <w:marRight w:val="0"/>
      <w:marTop w:val="0"/>
      <w:marBottom w:val="0"/>
      <w:divBdr>
        <w:top w:val="none" w:sz="0" w:space="0" w:color="auto"/>
        <w:left w:val="none" w:sz="0" w:space="0" w:color="auto"/>
        <w:bottom w:val="none" w:sz="0" w:space="0" w:color="auto"/>
        <w:right w:val="none" w:sz="0" w:space="0" w:color="auto"/>
      </w:divBdr>
    </w:div>
    <w:div w:id="2082634473">
      <w:bodyDiv w:val="1"/>
      <w:marLeft w:val="0"/>
      <w:marRight w:val="0"/>
      <w:marTop w:val="0"/>
      <w:marBottom w:val="0"/>
      <w:divBdr>
        <w:top w:val="none" w:sz="0" w:space="0" w:color="auto"/>
        <w:left w:val="none" w:sz="0" w:space="0" w:color="auto"/>
        <w:bottom w:val="none" w:sz="0" w:space="0" w:color="auto"/>
        <w:right w:val="none" w:sz="0" w:space="0" w:color="auto"/>
      </w:divBdr>
    </w:div>
    <w:div w:id="2083024847">
      <w:bodyDiv w:val="1"/>
      <w:marLeft w:val="0"/>
      <w:marRight w:val="0"/>
      <w:marTop w:val="0"/>
      <w:marBottom w:val="0"/>
      <w:divBdr>
        <w:top w:val="none" w:sz="0" w:space="0" w:color="auto"/>
        <w:left w:val="none" w:sz="0" w:space="0" w:color="auto"/>
        <w:bottom w:val="none" w:sz="0" w:space="0" w:color="auto"/>
        <w:right w:val="none" w:sz="0" w:space="0" w:color="auto"/>
      </w:divBdr>
    </w:div>
    <w:div w:id="2083134542">
      <w:bodyDiv w:val="1"/>
      <w:marLeft w:val="0"/>
      <w:marRight w:val="0"/>
      <w:marTop w:val="0"/>
      <w:marBottom w:val="0"/>
      <w:divBdr>
        <w:top w:val="none" w:sz="0" w:space="0" w:color="auto"/>
        <w:left w:val="none" w:sz="0" w:space="0" w:color="auto"/>
        <w:bottom w:val="none" w:sz="0" w:space="0" w:color="auto"/>
        <w:right w:val="none" w:sz="0" w:space="0" w:color="auto"/>
      </w:divBdr>
    </w:div>
    <w:div w:id="2083335277">
      <w:bodyDiv w:val="1"/>
      <w:marLeft w:val="0"/>
      <w:marRight w:val="0"/>
      <w:marTop w:val="0"/>
      <w:marBottom w:val="0"/>
      <w:divBdr>
        <w:top w:val="none" w:sz="0" w:space="0" w:color="auto"/>
        <w:left w:val="none" w:sz="0" w:space="0" w:color="auto"/>
        <w:bottom w:val="none" w:sz="0" w:space="0" w:color="auto"/>
        <w:right w:val="none" w:sz="0" w:space="0" w:color="auto"/>
      </w:divBdr>
    </w:div>
    <w:div w:id="2084599415">
      <w:bodyDiv w:val="1"/>
      <w:marLeft w:val="0"/>
      <w:marRight w:val="0"/>
      <w:marTop w:val="0"/>
      <w:marBottom w:val="0"/>
      <w:divBdr>
        <w:top w:val="none" w:sz="0" w:space="0" w:color="auto"/>
        <w:left w:val="none" w:sz="0" w:space="0" w:color="auto"/>
        <w:bottom w:val="none" w:sz="0" w:space="0" w:color="auto"/>
        <w:right w:val="none" w:sz="0" w:space="0" w:color="auto"/>
      </w:divBdr>
    </w:div>
    <w:div w:id="2084990193">
      <w:bodyDiv w:val="1"/>
      <w:marLeft w:val="0"/>
      <w:marRight w:val="0"/>
      <w:marTop w:val="0"/>
      <w:marBottom w:val="0"/>
      <w:divBdr>
        <w:top w:val="none" w:sz="0" w:space="0" w:color="auto"/>
        <w:left w:val="none" w:sz="0" w:space="0" w:color="auto"/>
        <w:bottom w:val="none" w:sz="0" w:space="0" w:color="auto"/>
        <w:right w:val="none" w:sz="0" w:space="0" w:color="auto"/>
      </w:divBdr>
    </w:div>
    <w:div w:id="2085298713">
      <w:bodyDiv w:val="1"/>
      <w:marLeft w:val="0"/>
      <w:marRight w:val="0"/>
      <w:marTop w:val="0"/>
      <w:marBottom w:val="0"/>
      <w:divBdr>
        <w:top w:val="none" w:sz="0" w:space="0" w:color="auto"/>
        <w:left w:val="none" w:sz="0" w:space="0" w:color="auto"/>
        <w:bottom w:val="none" w:sz="0" w:space="0" w:color="auto"/>
        <w:right w:val="none" w:sz="0" w:space="0" w:color="auto"/>
      </w:divBdr>
    </w:div>
    <w:div w:id="2085376514">
      <w:bodyDiv w:val="1"/>
      <w:marLeft w:val="0"/>
      <w:marRight w:val="0"/>
      <w:marTop w:val="0"/>
      <w:marBottom w:val="0"/>
      <w:divBdr>
        <w:top w:val="none" w:sz="0" w:space="0" w:color="auto"/>
        <w:left w:val="none" w:sz="0" w:space="0" w:color="auto"/>
        <w:bottom w:val="none" w:sz="0" w:space="0" w:color="auto"/>
        <w:right w:val="none" w:sz="0" w:space="0" w:color="auto"/>
      </w:divBdr>
    </w:div>
    <w:div w:id="2085493290">
      <w:bodyDiv w:val="1"/>
      <w:marLeft w:val="0"/>
      <w:marRight w:val="0"/>
      <w:marTop w:val="0"/>
      <w:marBottom w:val="0"/>
      <w:divBdr>
        <w:top w:val="none" w:sz="0" w:space="0" w:color="auto"/>
        <w:left w:val="none" w:sz="0" w:space="0" w:color="auto"/>
        <w:bottom w:val="none" w:sz="0" w:space="0" w:color="auto"/>
        <w:right w:val="none" w:sz="0" w:space="0" w:color="auto"/>
      </w:divBdr>
    </w:div>
    <w:div w:id="2085640523">
      <w:bodyDiv w:val="1"/>
      <w:marLeft w:val="0"/>
      <w:marRight w:val="0"/>
      <w:marTop w:val="0"/>
      <w:marBottom w:val="0"/>
      <w:divBdr>
        <w:top w:val="none" w:sz="0" w:space="0" w:color="auto"/>
        <w:left w:val="none" w:sz="0" w:space="0" w:color="auto"/>
        <w:bottom w:val="none" w:sz="0" w:space="0" w:color="auto"/>
        <w:right w:val="none" w:sz="0" w:space="0" w:color="auto"/>
      </w:divBdr>
    </w:div>
    <w:div w:id="2085949125">
      <w:bodyDiv w:val="1"/>
      <w:marLeft w:val="0"/>
      <w:marRight w:val="0"/>
      <w:marTop w:val="0"/>
      <w:marBottom w:val="0"/>
      <w:divBdr>
        <w:top w:val="none" w:sz="0" w:space="0" w:color="auto"/>
        <w:left w:val="none" w:sz="0" w:space="0" w:color="auto"/>
        <w:bottom w:val="none" w:sz="0" w:space="0" w:color="auto"/>
        <w:right w:val="none" w:sz="0" w:space="0" w:color="auto"/>
      </w:divBdr>
    </w:div>
    <w:div w:id="2086567187">
      <w:bodyDiv w:val="1"/>
      <w:marLeft w:val="0"/>
      <w:marRight w:val="0"/>
      <w:marTop w:val="0"/>
      <w:marBottom w:val="0"/>
      <w:divBdr>
        <w:top w:val="none" w:sz="0" w:space="0" w:color="auto"/>
        <w:left w:val="none" w:sz="0" w:space="0" w:color="auto"/>
        <w:bottom w:val="none" w:sz="0" w:space="0" w:color="auto"/>
        <w:right w:val="none" w:sz="0" w:space="0" w:color="auto"/>
      </w:divBdr>
    </w:div>
    <w:div w:id="2086682447">
      <w:bodyDiv w:val="1"/>
      <w:marLeft w:val="0"/>
      <w:marRight w:val="0"/>
      <w:marTop w:val="0"/>
      <w:marBottom w:val="0"/>
      <w:divBdr>
        <w:top w:val="none" w:sz="0" w:space="0" w:color="auto"/>
        <w:left w:val="none" w:sz="0" w:space="0" w:color="auto"/>
        <w:bottom w:val="none" w:sz="0" w:space="0" w:color="auto"/>
        <w:right w:val="none" w:sz="0" w:space="0" w:color="auto"/>
      </w:divBdr>
    </w:div>
    <w:div w:id="2086871730">
      <w:bodyDiv w:val="1"/>
      <w:marLeft w:val="0"/>
      <w:marRight w:val="0"/>
      <w:marTop w:val="0"/>
      <w:marBottom w:val="0"/>
      <w:divBdr>
        <w:top w:val="none" w:sz="0" w:space="0" w:color="auto"/>
        <w:left w:val="none" w:sz="0" w:space="0" w:color="auto"/>
        <w:bottom w:val="none" w:sz="0" w:space="0" w:color="auto"/>
        <w:right w:val="none" w:sz="0" w:space="0" w:color="auto"/>
      </w:divBdr>
    </w:div>
    <w:div w:id="2087410678">
      <w:bodyDiv w:val="1"/>
      <w:marLeft w:val="0"/>
      <w:marRight w:val="0"/>
      <w:marTop w:val="0"/>
      <w:marBottom w:val="0"/>
      <w:divBdr>
        <w:top w:val="none" w:sz="0" w:space="0" w:color="auto"/>
        <w:left w:val="none" w:sz="0" w:space="0" w:color="auto"/>
        <w:bottom w:val="none" w:sz="0" w:space="0" w:color="auto"/>
        <w:right w:val="none" w:sz="0" w:space="0" w:color="auto"/>
      </w:divBdr>
    </w:div>
    <w:div w:id="2087459166">
      <w:bodyDiv w:val="1"/>
      <w:marLeft w:val="0"/>
      <w:marRight w:val="0"/>
      <w:marTop w:val="0"/>
      <w:marBottom w:val="0"/>
      <w:divBdr>
        <w:top w:val="none" w:sz="0" w:space="0" w:color="auto"/>
        <w:left w:val="none" w:sz="0" w:space="0" w:color="auto"/>
        <w:bottom w:val="none" w:sz="0" w:space="0" w:color="auto"/>
        <w:right w:val="none" w:sz="0" w:space="0" w:color="auto"/>
      </w:divBdr>
    </w:div>
    <w:div w:id="2087723270">
      <w:bodyDiv w:val="1"/>
      <w:marLeft w:val="0"/>
      <w:marRight w:val="0"/>
      <w:marTop w:val="0"/>
      <w:marBottom w:val="0"/>
      <w:divBdr>
        <w:top w:val="none" w:sz="0" w:space="0" w:color="auto"/>
        <w:left w:val="none" w:sz="0" w:space="0" w:color="auto"/>
        <w:bottom w:val="none" w:sz="0" w:space="0" w:color="auto"/>
        <w:right w:val="none" w:sz="0" w:space="0" w:color="auto"/>
      </w:divBdr>
    </w:div>
    <w:div w:id="2088072799">
      <w:bodyDiv w:val="1"/>
      <w:marLeft w:val="0"/>
      <w:marRight w:val="0"/>
      <w:marTop w:val="0"/>
      <w:marBottom w:val="0"/>
      <w:divBdr>
        <w:top w:val="none" w:sz="0" w:space="0" w:color="auto"/>
        <w:left w:val="none" w:sz="0" w:space="0" w:color="auto"/>
        <w:bottom w:val="none" w:sz="0" w:space="0" w:color="auto"/>
        <w:right w:val="none" w:sz="0" w:space="0" w:color="auto"/>
      </w:divBdr>
    </w:div>
    <w:div w:id="2088455090">
      <w:bodyDiv w:val="1"/>
      <w:marLeft w:val="0"/>
      <w:marRight w:val="0"/>
      <w:marTop w:val="0"/>
      <w:marBottom w:val="0"/>
      <w:divBdr>
        <w:top w:val="none" w:sz="0" w:space="0" w:color="auto"/>
        <w:left w:val="none" w:sz="0" w:space="0" w:color="auto"/>
        <w:bottom w:val="none" w:sz="0" w:space="0" w:color="auto"/>
        <w:right w:val="none" w:sz="0" w:space="0" w:color="auto"/>
      </w:divBdr>
    </w:div>
    <w:div w:id="2088842184">
      <w:bodyDiv w:val="1"/>
      <w:marLeft w:val="0"/>
      <w:marRight w:val="0"/>
      <w:marTop w:val="0"/>
      <w:marBottom w:val="0"/>
      <w:divBdr>
        <w:top w:val="none" w:sz="0" w:space="0" w:color="auto"/>
        <w:left w:val="none" w:sz="0" w:space="0" w:color="auto"/>
        <w:bottom w:val="none" w:sz="0" w:space="0" w:color="auto"/>
        <w:right w:val="none" w:sz="0" w:space="0" w:color="auto"/>
      </w:divBdr>
    </w:div>
    <w:div w:id="2089031474">
      <w:bodyDiv w:val="1"/>
      <w:marLeft w:val="0"/>
      <w:marRight w:val="0"/>
      <w:marTop w:val="0"/>
      <w:marBottom w:val="0"/>
      <w:divBdr>
        <w:top w:val="none" w:sz="0" w:space="0" w:color="auto"/>
        <w:left w:val="none" w:sz="0" w:space="0" w:color="auto"/>
        <w:bottom w:val="none" w:sz="0" w:space="0" w:color="auto"/>
        <w:right w:val="none" w:sz="0" w:space="0" w:color="auto"/>
      </w:divBdr>
    </w:div>
    <w:div w:id="2089962077">
      <w:bodyDiv w:val="1"/>
      <w:marLeft w:val="0"/>
      <w:marRight w:val="0"/>
      <w:marTop w:val="0"/>
      <w:marBottom w:val="0"/>
      <w:divBdr>
        <w:top w:val="none" w:sz="0" w:space="0" w:color="auto"/>
        <w:left w:val="none" w:sz="0" w:space="0" w:color="auto"/>
        <w:bottom w:val="none" w:sz="0" w:space="0" w:color="auto"/>
        <w:right w:val="none" w:sz="0" w:space="0" w:color="auto"/>
      </w:divBdr>
    </w:div>
    <w:div w:id="2090224923">
      <w:bodyDiv w:val="1"/>
      <w:marLeft w:val="0"/>
      <w:marRight w:val="0"/>
      <w:marTop w:val="0"/>
      <w:marBottom w:val="0"/>
      <w:divBdr>
        <w:top w:val="none" w:sz="0" w:space="0" w:color="auto"/>
        <w:left w:val="none" w:sz="0" w:space="0" w:color="auto"/>
        <w:bottom w:val="none" w:sz="0" w:space="0" w:color="auto"/>
        <w:right w:val="none" w:sz="0" w:space="0" w:color="auto"/>
      </w:divBdr>
    </w:div>
    <w:div w:id="2090346487">
      <w:bodyDiv w:val="1"/>
      <w:marLeft w:val="0"/>
      <w:marRight w:val="0"/>
      <w:marTop w:val="0"/>
      <w:marBottom w:val="0"/>
      <w:divBdr>
        <w:top w:val="none" w:sz="0" w:space="0" w:color="auto"/>
        <w:left w:val="none" w:sz="0" w:space="0" w:color="auto"/>
        <w:bottom w:val="none" w:sz="0" w:space="0" w:color="auto"/>
        <w:right w:val="none" w:sz="0" w:space="0" w:color="auto"/>
      </w:divBdr>
    </w:div>
    <w:div w:id="2090540767">
      <w:bodyDiv w:val="1"/>
      <w:marLeft w:val="0"/>
      <w:marRight w:val="0"/>
      <w:marTop w:val="0"/>
      <w:marBottom w:val="0"/>
      <w:divBdr>
        <w:top w:val="none" w:sz="0" w:space="0" w:color="auto"/>
        <w:left w:val="none" w:sz="0" w:space="0" w:color="auto"/>
        <w:bottom w:val="none" w:sz="0" w:space="0" w:color="auto"/>
        <w:right w:val="none" w:sz="0" w:space="0" w:color="auto"/>
      </w:divBdr>
    </w:div>
    <w:div w:id="2091081438">
      <w:bodyDiv w:val="1"/>
      <w:marLeft w:val="0"/>
      <w:marRight w:val="0"/>
      <w:marTop w:val="0"/>
      <w:marBottom w:val="0"/>
      <w:divBdr>
        <w:top w:val="none" w:sz="0" w:space="0" w:color="auto"/>
        <w:left w:val="none" w:sz="0" w:space="0" w:color="auto"/>
        <w:bottom w:val="none" w:sz="0" w:space="0" w:color="auto"/>
        <w:right w:val="none" w:sz="0" w:space="0" w:color="auto"/>
      </w:divBdr>
    </w:div>
    <w:div w:id="2091270026">
      <w:bodyDiv w:val="1"/>
      <w:marLeft w:val="0"/>
      <w:marRight w:val="0"/>
      <w:marTop w:val="0"/>
      <w:marBottom w:val="0"/>
      <w:divBdr>
        <w:top w:val="none" w:sz="0" w:space="0" w:color="auto"/>
        <w:left w:val="none" w:sz="0" w:space="0" w:color="auto"/>
        <w:bottom w:val="none" w:sz="0" w:space="0" w:color="auto"/>
        <w:right w:val="none" w:sz="0" w:space="0" w:color="auto"/>
      </w:divBdr>
    </w:div>
    <w:div w:id="2091613203">
      <w:bodyDiv w:val="1"/>
      <w:marLeft w:val="0"/>
      <w:marRight w:val="0"/>
      <w:marTop w:val="0"/>
      <w:marBottom w:val="0"/>
      <w:divBdr>
        <w:top w:val="none" w:sz="0" w:space="0" w:color="auto"/>
        <w:left w:val="none" w:sz="0" w:space="0" w:color="auto"/>
        <w:bottom w:val="none" w:sz="0" w:space="0" w:color="auto"/>
        <w:right w:val="none" w:sz="0" w:space="0" w:color="auto"/>
      </w:divBdr>
    </w:div>
    <w:div w:id="2091729931">
      <w:bodyDiv w:val="1"/>
      <w:marLeft w:val="0"/>
      <w:marRight w:val="0"/>
      <w:marTop w:val="0"/>
      <w:marBottom w:val="0"/>
      <w:divBdr>
        <w:top w:val="none" w:sz="0" w:space="0" w:color="auto"/>
        <w:left w:val="none" w:sz="0" w:space="0" w:color="auto"/>
        <w:bottom w:val="none" w:sz="0" w:space="0" w:color="auto"/>
        <w:right w:val="none" w:sz="0" w:space="0" w:color="auto"/>
      </w:divBdr>
    </w:div>
    <w:div w:id="2091807416">
      <w:bodyDiv w:val="1"/>
      <w:marLeft w:val="0"/>
      <w:marRight w:val="0"/>
      <w:marTop w:val="0"/>
      <w:marBottom w:val="0"/>
      <w:divBdr>
        <w:top w:val="none" w:sz="0" w:space="0" w:color="auto"/>
        <w:left w:val="none" w:sz="0" w:space="0" w:color="auto"/>
        <w:bottom w:val="none" w:sz="0" w:space="0" w:color="auto"/>
        <w:right w:val="none" w:sz="0" w:space="0" w:color="auto"/>
      </w:divBdr>
    </w:div>
    <w:div w:id="2091847752">
      <w:bodyDiv w:val="1"/>
      <w:marLeft w:val="0"/>
      <w:marRight w:val="0"/>
      <w:marTop w:val="0"/>
      <w:marBottom w:val="0"/>
      <w:divBdr>
        <w:top w:val="none" w:sz="0" w:space="0" w:color="auto"/>
        <w:left w:val="none" w:sz="0" w:space="0" w:color="auto"/>
        <w:bottom w:val="none" w:sz="0" w:space="0" w:color="auto"/>
        <w:right w:val="none" w:sz="0" w:space="0" w:color="auto"/>
      </w:divBdr>
    </w:div>
    <w:div w:id="2092500513">
      <w:bodyDiv w:val="1"/>
      <w:marLeft w:val="0"/>
      <w:marRight w:val="0"/>
      <w:marTop w:val="0"/>
      <w:marBottom w:val="0"/>
      <w:divBdr>
        <w:top w:val="none" w:sz="0" w:space="0" w:color="auto"/>
        <w:left w:val="none" w:sz="0" w:space="0" w:color="auto"/>
        <w:bottom w:val="none" w:sz="0" w:space="0" w:color="auto"/>
        <w:right w:val="none" w:sz="0" w:space="0" w:color="auto"/>
      </w:divBdr>
    </w:div>
    <w:div w:id="2093700324">
      <w:bodyDiv w:val="1"/>
      <w:marLeft w:val="0"/>
      <w:marRight w:val="0"/>
      <w:marTop w:val="0"/>
      <w:marBottom w:val="0"/>
      <w:divBdr>
        <w:top w:val="none" w:sz="0" w:space="0" w:color="auto"/>
        <w:left w:val="none" w:sz="0" w:space="0" w:color="auto"/>
        <w:bottom w:val="none" w:sz="0" w:space="0" w:color="auto"/>
        <w:right w:val="none" w:sz="0" w:space="0" w:color="auto"/>
      </w:divBdr>
    </w:div>
    <w:div w:id="2093774356">
      <w:bodyDiv w:val="1"/>
      <w:marLeft w:val="0"/>
      <w:marRight w:val="0"/>
      <w:marTop w:val="0"/>
      <w:marBottom w:val="0"/>
      <w:divBdr>
        <w:top w:val="none" w:sz="0" w:space="0" w:color="auto"/>
        <w:left w:val="none" w:sz="0" w:space="0" w:color="auto"/>
        <w:bottom w:val="none" w:sz="0" w:space="0" w:color="auto"/>
        <w:right w:val="none" w:sz="0" w:space="0" w:color="auto"/>
      </w:divBdr>
    </w:div>
    <w:div w:id="2093819983">
      <w:bodyDiv w:val="1"/>
      <w:marLeft w:val="0"/>
      <w:marRight w:val="0"/>
      <w:marTop w:val="0"/>
      <w:marBottom w:val="0"/>
      <w:divBdr>
        <w:top w:val="none" w:sz="0" w:space="0" w:color="auto"/>
        <w:left w:val="none" w:sz="0" w:space="0" w:color="auto"/>
        <w:bottom w:val="none" w:sz="0" w:space="0" w:color="auto"/>
        <w:right w:val="none" w:sz="0" w:space="0" w:color="auto"/>
      </w:divBdr>
    </w:div>
    <w:div w:id="2093970722">
      <w:bodyDiv w:val="1"/>
      <w:marLeft w:val="0"/>
      <w:marRight w:val="0"/>
      <w:marTop w:val="0"/>
      <w:marBottom w:val="0"/>
      <w:divBdr>
        <w:top w:val="none" w:sz="0" w:space="0" w:color="auto"/>
        <w:left w:val="none" w:sz="0" w:space="0" w:color="auto"/>
        <w:bottom w:val="none" w:sz="0" w:space="0" w:color="auto"/>
        <w:right w:val="none" w:sz="0" w:space="0" w:color="auto"/>
      </w:divBdr>
    </w:div>
    <w:div w:id="2094082726">
      <w:bodyDiv w:val="1"/>
      <w:marLeft w:val="0"/>
      <w:marRight w:val="0"/>
      <w:marTop w:val="0"/>
      <w:marBottom w:val="0"/>
      <w:divBdr>
        <w:top w:val="none" w:sz="0" w:space="0" w:color="auto"/>
        <w:left w:val="none" w:sz="0" w:space="0" w:color="auto"/>
        <w:bottom w:val="none" w:sz="0" w:space="0" w:color="auto"/>
        <w:right w:val="none" w:sz="0" w:space="0" w:color="auto"/>
      </w:divBdr>
    </w:div>
    <w:div w:id="2094280070">
      <w:bodyDiv w:val="1"/>
      <w:marLeft w:val="0"/>
      <w:marRight w:val="0"/>
      <w:marTop w:val="0"/>
      <w:marBottom w:val="0"/>
      <w:divBdr>
        <w:top w:val="none" w:sz="0" w:space="0" w:color="auto"/>
        <w:left w:val="none" w:sz="0" w:space="0" w:color="auto"/>
        <w:bottom w:val="none" w:sz="0" w:space="0" w:color="auto"/>
        <w:right w:val="none" w:sz="0" w:space="0" w:color="auto"/>
      </w:divBdr>
    </w:div>
    <w:div w:id="2094814114">
      <w:bodyDiv w:val="1"/>
      <w:marLeft w:val="0"/>
      <w:marRight w:val="0"/>
      <w:marTop w:val="0"/>
      <w:marBottom w:val="0"/>
      <w:divBdr>
        <w:top w:val="none" w:sz="0" w:space="0" w:color="auto"/>
        <w:left w:val="none" w:sz="0" w:space="0" w:color="auto"/>
        <w:bottom w:val="none" w:sz="0" w:space="0" w:color="auto"/>
        <w:right w:val="none" w:sz="0" w:space="0" w:color="auto"/>
      </w:divBdr>
    </w:div>
    <w:div w:id="2095082300">
      <w:bodyDiv w:val="1"/>
      <w:marLeft w:val="0"/>
      <w:marRight w:val="0"/>
      <w:marTop w:val="0"/>
      <w:marBottom w:val="0"/>
      <w:divBdr>
        <w:top w:val="none" w:sz="0" w:space="0" w:color="auto"/>
        <w:left w:val="none" w:sz="0" w:space="0" w:color="auto"/>
        <w:bottom w:val="none" w:sz="0" w:space="0" w:color="auto"/>
        <w:right w:val="none" w:sz="0" w:space="0" w:color="auto"/>
      </w:divBdr>
    </w:div>
    <w:div w:id="2095665404">
      <w:bodyDiv w:val="1"/>
      <w:marLeft w:val="0"/>
      <w:marRight w:val="0"/>
      <w:marTop w:val="0"/>
      <w:marBottom w:val="0"/>
      <w:divBdr>
        <w:top w:val="none" w:sz="0" w:space="0" w:color="auto"/>
        <w:left w:val="none" w:sz="0" w:space="0" w:color="auto"/>
        <w:bottom w:val="none" w:sz="0" w:space="0" w:color="auto"/>
        <w:right w:val="none" w:sz="0" w:space="0" w:color="auto"/>
      </w:divBdr>
    </w:div>
    <w:div w:id="2095782858">
      <w:bodyDiv w:val="1"/>
      <w:marLeft w:val="0"/>
      <w:marRight w:val="0"/>
      <w:marTop w:val="0"/>
      <w:marBottom w:val="0"/>
      <w:divBdr>
        <w:top w:val="none" w:sz="0" w:space="0" w:color="auto"/>
        <w:left w:val="none" w:sz="0" w:space="0" w:color="auto"/>
        <w:bottom w:val="none" w:sz="0" w:space="0" w:color="auto"/>
        <w:right w:val="none" w:sz="0" w:space="0" w:color="auto"/>
      </w:divBdr>
    </w:div>
    <w:div w:id="2096240255">
      <w:bodyDiv w:val="1"/>
      <w:marLeft w:val="0"/>
      <w:marRight w:val="0"/>
      <w:marTop w:val="0"/>
      <w:marBottom w:val="0"/>
      <w:divBdr>
        <w:top w:val="none" w:sz="0" w:space="0" w:color="auto"/>
        <w:left w:val="none" w:sz="0" w:space="0" w:color="auto"/>
        <w:bottom w:val="none" w:sz="0" w:space="0" w:color="auto"/>
        <w:right w:val="none" w:sz="0" w:space="0" w:color="auto"/>
      </w:divBdr>
    </w:div>
    <w:div w:id="2096320154">
      <w:bodyDiv w:val="1"/>
      <w:marLeft w:val="0"/>
      <w:marRight w:val="0"/>
      <w:marTop w:val="0"/>
      <w:marBottom w:val="0"/>
      <w:divBdr>
        <w:top w:val="none" w:sz="0" w:space="0" w:color="auto"/>
        <w:left w:val="none" w:sz="0" w:space="0" w:color="auto"/>
        <w:bottom w:val="none" w:sz="0" w:space="0" w:color="auto"/>
        <w:right w:val="none" w:sz="0" w:space="0" w:color="auto"/>
      </w:divBdr>
    </w:div>
    <w:div w:id="2096583953">
      <w:bodyDiv w:val="1"/>
      <w:marLeft w:val="0"/>
      <w:marRight w:val="0"/>
      <w:marTop w:val="0"/>
      <w:marBottom w:val="0"/>
      <w:divBdr>
        <w:top w:val="none" w:sz="0" w:space="0" w:color="auto"/>
        <w:left w:val="none" w:sz="0" w:space="0" w:color="auto"/>
        <w:bottom w:val="none" w:sz="0" w:space="0" w:color="auto"/>
        <w:right w:val="none" w:sz="0" w:space="0" w:color="auto"/>
      </w:divBdr>
    </w:div>
    <w:div w:id="2096782562">
      <w:bodyDiv w:val="1"/>
      <w:marLeft w:val="0"/>
      <w:marRight w:val="0"/>
      <w:marTop w:val="0"/>
      <w:marBottom w:val="0"/>
      <w:divBdr>
        <w:top w:val="none" w:sz="0" w:space="0" w:color="auto"/>
        <w:left w:val="none" w:sz="0" w:space="0" w:color="auto"/>
        <w:bottom w:val="none" w:sz="0" w:space="0" w:color="auto"/>
        <w:right w:val="none" w:sz="0" w:space="0" w:color="auto"/>
      </w:divBdr>
    </w:div>
    <w:div w:id="2097049091">
      <w:bodyDiv w:val="1"/>
      <w:marLeft w:val="0"/>
      <w:marRight w:val="0"/>
      <w:marTop w:val="0"/>
      <w:marBottom w:val="0"/>
      <w:divBdr>
        <w:top w:val="none" w:sz="0" w:space="0" w:color="auto"/>
        <w:left w:val="none" w:sz="0" w:space="0" w:color="auto"/>
        <w:bottom w:val="none" w:sz="0" w:space="0" w:color="auto"/>
        <w:right w:val="none" w:sz="0" w:space="0" w:color="auto"/>
      </w:divBdr>
    </w:div>
    <w:div w:id="2097482367">
      <w:bodyDiv w:val="1"/>
      <w:marLeft w:val="0"/>
      <w:marRight w:val="0"/>
      <w:marTop w:val="0"/>
      <w:marBottom w:val="0"/>
      <w:divBdr>
        <w:top w:val="none" w:sz="0" w:space="0" w:color="auto"/>
        <w:left w:val="none" w:sz="0" w:space="0" w:color="auto"/>
        <w:bottom w:val="none" w:sz="0" w:space="0" w:color="auto"/>
        <w:right w:val="none" w:sz="0" w:space="0" w:color="auto"/>
      </w:divBdr>
    </w:div>
    <w:div w:id="2097747716">
      <w:bodyDiv w:val="1"/>
      <w:marLeft w:val="0"/>
      <w:marRight w:val="0"/>
      <w:marTop w:val="0"/>
      <w:marBottom w:val="0"/>
      <w:divBdr>
        <w:top w:val="none" w:sz="0" w:space="0" w:color="auto"/>
        <w:left w:val="none" w:sz="0" w:space="0" w:color="auto"/>
        <w:bottom w:val="none" w:sz="0" w:space="0" w:color="auto"/>
        <w:right w:val="none" w:sz="0" w:space="0" w:color="auto"/>
      </w:divBdr>
    </w:div>
    <w:div w:id="2098214246">
      <w:bodyDiv w:val="1"/>
      <w:marLeft w:val="0"/>
      <w:marRight w:val="0"/>
      <w:marTop w:val="0"/>
      <w:marBottom w:val="0"/>
      <w:divBdr>
        <w:top w:val="none" w:sz="0" w:space="0" w:color="auto"/>
        <w:left w:val="none" w:sz="0" w:space="0" w:color="auto"/>
        <w:bottom w:val="none" w:sz="0" w:space="0" w:color="auto"/>
        <w:right w:val="none" w:sz="0" w:space="0" w:color="auto"/>
      </w:divBdr>
    </w:div>
    <w:div w:id="2098362612">
      <w:bodyDiv w:val="1"/>
      <w:marLeft w:val="0"/>
      <w:marRight w:val="0"/>
      <w:marTop w:val="0"/>
      <w:marBottom w:val="0"/>
      <w:divBdr>
        <w:top w:val="none" w:sz="0" w:space="0" w:color="auto"/>
        <w:left w:val="none" w:sz="0" w:space="0" w:color="auto"/>
        <w:bottom w:val="none" w:sz="0" w:space="0" w:color="auto"/>
        <w:right w:val="none" w:sz="0" w:space="0" w:color="auto"/>
      </w:divBdr>
    </w:div>
    <w:div w:id="2098399658">
      <w:bodyDiv w:val="1"/>
      <w:marLeft w:val="0"/>
      <w:marRight w:val="0"/>
      <w:marTop w:val="0"/>
      <w:marBottom w:val="0"/>
      <w:divBdr>
        <w:top w:val="none" w:sz="0" w:space="0" w:color="auto"/>
        <w:left w:val="none" w:sz="0" w:space="0" w:color="auto"/>
        <w:bottom w:val="none" w:sz="0" w:space="0" w:color="auto"/>
        <w:right w:val="none" w:sz="0" w:space="0" w:color="auto"/>
      </w:divBdr>
    </w:div>
    <w:div w:id="2099860374">
      <w:bodyDiv w:val="1"/>
      <w:marLeft w:val="0"/>
      <w:marRight w:val="0"/>
      <w:marTop w:val="0"/>
      <w:marBottom w:val="0"/>
      <w:divBdr>
        <w:top w:val="none" w:sz="0" w:space="0" w:color="auto"/>
        <w:left w:val="none" w:sz="0" w:space="0" w:color="auto"/>
        <w:bottom w:val="none" w:sz="0" w:space="0" w:color="auto"/>
        <w:right w:val="none" w:sz="0" w:space="0" w:color="auto"/>
      </w:divBdr>
    </w:div>
    <w:div w:id="2100133515">
      <w:bodyDiv w:val="1"/>
      <w:marLeft w:val="0"/>
      <w:marRight w:val="0"/>
      <w:marTop w:val="0"/>
      <w:marBottom w:val="0"/>
      <w:divBdr>
        <w:top w:val="none" w:sz="0" w:space="0" w:color="auto"/>
        <w:left w:val="none" w:sz="0" w:space="0" w:color="auto"/>
        <w:bottom w:val="none" w:sz="0" w:space="0" w:color="auto"/>
        <w:right w:val="none" w:sz="0" w:space="0" w:color="auto"/>
      </w:divBdr>
    </w:div>
    <w:div w:id="2100177064">
      <w:bodyDiv w:val="1"/>
      <w:marLeft w:val="0"/>
      <w:marRight w:val="0"/>
      <w:marTop w:val="0"/>
      <w:marBottom w:val="0"/>
      <w:divBdr>
        <w:top w:val="none" w:sz="0" w:space="0" w:color="auto"/>
        <w:left w:val="none" w:sz="0" w:space="0" w:color="auto"/>
        <w:bottom w:val="none" w:sz="0" w:space="0" w:color="auto"/>
        <w:right w:val="none" w:sz="0" w:space="0" w:color="auto"/>
      </w:divBdr>
    </w:div>
    <w:div w:id="2100327856">
      <w:bodyDiv w:val="1"/>
      <w:marLeft w:val="0"/>
      <w:marRight w:val="0"/>
      <w:marTop w:val="0"/>
      <w:marBottom w:val="0"/>
      <w:divBdr>
        <w:top w:val="none" w:sz="0" w:space="0" w:color="auto"/>
        <w:left w:val="none" w:sz="0" w:space="0" w:color="auto"/>
        <w:bottom w:val="none" w:sz="0" w:space="0" w:color="auto"/>
        <w:right w:val="none" w:sz="0" w:space="0" w:color="auto"/>
      </w:divBdr>
    </w:div>
    <w:div w:id="2100514628">
      <w:bodyDiv w:val="1"/>
      <w:marLeft w:val="0"/>
      <w:marRight w:val="0"/>
      <w:marTop w:val="0"/>
      <w:marBottom w:val="0"/>
      <w:divBdr>
        <w:top w:val="none" w:sz="0" w:space="0" w:color="auto"/>
        <w:left w:val="none" w:sz="0" w:space="0" w:color="auto"/>
        <w:bottom w:val="none" w:sz="0" w:space="0" w:color="auto"/>
        <w:right w:val="none" w:sz="0" w:space="0" w:color="auto"/>
      </w:divBdr>
    </w:div>
    <w:div w:id="2100829950">
      <w:bodyDiv w:val="1"/>
      <w:marLeft w:val="0"/>
      <w:marRight w:val="0"/>
      <w:marTop w:val="0"/>
      <w:marBottom w:val="0"/>
      <w:divBdr>
        <w:top w:val="none" w:sz="0" w:space="0" w:color="auto"/>
        <w:left w:val="none" w:sz="0" w:space="0" w:color="auto"/>
        <w:bottom w:val="none" w:sz="0" w:space="0" w:color="auto"/>
        <w:right w:val="none" w:sz="0" w:space="0" w:color="auto"/>
      </w:divBdr>
    </w:div>
    <w:div w:id="2101565516">
      <w:bodyDiv w:val="1"/>
      <w:marLeft w:val="0"/>
      <w:marRight w:val="0"/>
      <w:marTop w:val="0"/>
      <w:marBottom w:val="0"/>
      <w:divBdr>
        <w:top w:val="none" w:sz="0" w:space="0" w:color="auto"/>
        <w:left w:val="none" w:sz="0" w:space="0" w:color="auto"/>
        <w:bottom w:val="none" w:sz="0" w:space="0" w:color="auto"/>
        <w:right w:val="none" w:sz="0" w:space="0" w:color="auto"/>
      </w:divBdr>
    </w:div>
    <w:div w:id="2101755406">
      <w:bodyDiv w:val="1"/>
      <w:marLeft w:val="0"/>
      <w:marRight w:val="0"/>
      <w:marTop w:val="0"/>
      <w:marBottom w:val="0"/>
      <w:divBdr>
        <w:top w:val="none" w:sz="0" w:space="0" w:color="auto"/>
        <w:left w:val="none" w:sz="0" w:space="0" w:color="auto"/>
        <w:bottom w:val="none" w:sz="0" w:space="0" w:color="auto"/>
        <w:right w:val="none" w:sz="0" w:space="0" w:color="auto"/>
      </w:divBdr>
    </w:div>
    <w:div w:id="2102020218">
      <w:bodyDiv w:val="1"/>
      <w:marLeft w:val="0"/>
      <w:marRight w:val="0"/>
      <w:marTop w:val="0"/>
      <w:marBottom w:val="0"/>
      <w:divBdr>
        <w:top w:val="none" w:sz="0" w:space="0" w:color="auto"/>
        <w:left w:val="none" w:sz="0" w:space="0" w:color="auto"/>
        <w:bottom w:val="none" w:sz="0" w:space="0" w:color="auto"/>
        <w:right w:val="none" w:sz="0" w:space="0" w:color="auto"/>
      </w:divBdr>
    </w:div>
    <w:div w:id="2102603120">
      <w:bodyDiv w:val="1"/>
      <w:marLeft w:val="0"/>
      <w:marRight w:val="0"/>
      <w:marTop w:val="0"/>
      <w:marBottom w:val="0"/>
      <w:divBdr>
        <w:top w:val="none" w:sz="0" w:space="0" w:color="auto"/>
        <w:left w:val="none" w:sz="0" w:space="0" w:color="auto"/>
        <w:bottom w:val="none" w:sz="0" w:space="0" w:color="auto"/>
        <w:right w:val="none" w:sz="0" w:space="0" w:color="auto"/>
      </w:divBdr>
    </w:div>
    <w:div w:id="2102988583">
      <w:bodyDiv w:val="1"/>
      <w:marLeft w:val="0"/>
      <w:marRight w:val="0"/>
      <w:marTop w:val="0"/>
      <w:marBottom w:val="0"/>
      <w:divBdr>
        <w:top w:val="none" w:sz="0" w:space="0" w:color="auto"/>
        <w:left w:val="none" w:sz="0" w:space="0" w:color="auto"/>
        <w:bottom w:val="none" w:sz="0" w:space="0" w:color="auto"/>
        <w:right w:val="none" w:sz="0" w:space="0" w:color="auto"/>
      </w:divBdr>
    </w:div>
    <w:div w:id="2103069311">
      <w:bodyDiv w:val="1"/>
      <w:marLeft w:val="0"/>
      <w:marRight w:val="0"/>
      <w:marTop w:val="0"/>
      <w:marBottom w:val="0"/>
      <w:divBdr>
        <w:top w:val="none" w:sz="0" w:space="0" w:color="auto"/>
        <w:left w:val="none" w:sz="0" w:space="0" w:color="auto"/>
        <w:bottom w:val="none" w:sz="0" w:space="0" w:color="auto"/>
        <w:right w:val="none" w:sz="0" w:space="0" w:color="auto"/>
      </w:divBdr>
    </w:div>
    <w:div w:id="2103641987">
      <w:bodyDiv w:val="1"/>
      <w:marLeft w:val="0"/>
      <w:marRight w:val="0"/>
      <w:marTop w:val="0"/>
      <w:marBottom w:val="0"/>
      <w:divBdr>
        <w:top w:val="none" w:sz="0" w:space="0" w:color="auto"/>
        <w:left w:val="none" w:sz="0" w:space="0" w:color="auto"/>
        <w:bottom w:val="none" w:sz="0" w:space="0" w:color="auto"/>
        <w:right w:val="none" w:sz="0" w:space="0" w:color="auto"/>
      </w:divBdr>
    </w:div>
    <w:div w:id="2104766026">
      <w:bodyDiv w:val="1"/>
      <w:marLeft w:val="0"/>
      <w:marRight w:val="0"/>
      <w:marTop w:val="0"/>
      <w:marBottom w:val="0"/>
      <w:divBdr>
        <w:top w:val="none" w:sz="0" w:space="0" w:color="auto"/>
        <w:left w:val="none" w:sz="0" w:space="0" w:color="auto"/>
        <w:bottom w:val="none" w:sz="0" w:space="0" w:color="auto"/>
        <w:right w:val="none" w:sz="0" w:space="0" w:color="auto"/>
      </w:divBdr>
    </w:div>
    <w:div w:id="2104914841">
      <w:bodyDiv w:val="1"/>
      <w:marLeft w:val="0"/>
      <w:marRight w:val="0"/>
      <w:marTop w:val="0"/>
      <w:marBottom w:val="0"/>
      <w:divBdr>
        <w:top w:val="none" w:sz="0" w:space="0" w:color="auto"/>
        <w:left w:val="none" w:sz="0" w:space="0" w:color="auto"/>
        <w:bottom w:val="none" w:sz="0" w:space="0" w:color="auto"/>
        <w:right w:val="none" w:sz="0" w:space="0" w:color="auto"/>
      </w:divBdr>
    </w:div>
    <w:div w:id="2106420411">
      <w:bodyDiv w:val="1"/>
      <w:marLeft w:val="0"/>
      <w:marRight w:val="0"/>
      <w:marTop w:val="0"/>
      <w:marBottom w:val="0"/>
      <w:divBdr>
        <w:top w:val="none" w:sz="0" w:space="0" w:color="auto"/>
        <w:left w:val="none" w:sz="0" w:space="0" w:color="auto"/>
        <w:bottom w:val="none" w:sz="0" w:space="0" w:color="auto"/>
        <w:right w:val="none" w:sz="0" w:space="0" w:color="auto"/>
      </w:divBdr>
    </w:div>
    <w:div w:id="2106922345">
      <w:bodyDiv w:val="1"/>
      <w:marLeft w:val="0"/>
      <w:marRight w:val="0"/>
      <w:marTop w:val="0"/>
      <w:marBottom w:val="0"/>
      <w:divBdr>
        <w:top w:val="none" w:sz="0" w:space="0" w:color="auto"/>
        <w:left w:val="none" w:sz="0" w:space="0" w:color="auto"/>
        <w:bottom w:val="none" w:sz="0" w:space="0" w:color="auto"/>
        <w:right w:val="none" w:sz="0" w:space="0" w:color="auto"/>
      </w:divBdr>
    </w:div>
    <w:div w:id="2107071935">
      <w:bodyDiv w:val="1"/>
      <w:marLeft w:val="0"/>
      <w:marRight w:val="0"/>
      <w:marTop w:val="0"/>
      <w:marBottom w:val="0"/>
      <w:divBdr>
        <w:top w:val="none" w:sz="0" w:space="0" w:color="auto"/>
        <w:left w:val="none" w:sz="0" w:space="0" w:color="auto"/>
        <w:bottom w:val="none" w:sz="0" w:space="0" w:color="auto"/>
        <w:right w:val="none" w:sz="0" w:space="0" w:color="auto"/>
      </w:divBdr>
    </w:div>
    <w:div w:id="2107269913">
      <w:bodyDiv w:val="1"/>
      <w:marLeft w:val="0"/>
      <w:marRight w:val="0"/>
      <w:marTop w:val="0"/>
      <w:marBottom w:val="0"/>
      <w:divBdr>
        <w:top w:val="none" w:sz="0" w:space="0" w:color="auto"/>
        <w:left w:val="none" w:sz="0" w:space="0" w:color="auto"/>
        <w:bottom w:val="none" w:sz="0" w:space="0" w:color="auto"/>
        <w:right w:val="none" w:sz="0" w:space="0" w:color="auto"/>
      </w:divBdr>
    </w:div>
    <w:div w:id="2107650876">
      <w:bodyDiv w:val="1"/>
      <w:marLeft w:val="0"/>
      <w:marRight w:val="0"/>
      <w:marTop w:val="0"/>
      <w:marBottom w:val="0"/>
      <w:divBdr>
        <w:top w:val="none" w:sz="0" w:space="0" w:color="auto"/>
        <w:left w:val="none" w:sz="0" w:space="0" w:color="auto"/>
        <w:bottom w:val="none" w:sz="0" w:space="0" w:color="auto"/>
        <w:right w:val="none" w:sz="0" w:space="0" w:color="auto"/>
      </w:divBdr>
    </w:div>
    <w:div w:id="2108114399">
      <w:bodyDiv w:val="1"/>
      <w:marLeft w:val="0"/>
      <w:marRight w:val="0"/>
      <w:marTop w:val="0"/>
      <w:marBottom w:val="0"/>
      <w:divBdr>
        <w:top w:val="none" w:sz="0" w:space="0" w:color="auto"/>
        <w:left w:val="none" w:sz="0" w:space="0" w:color="auto"/>
        <w:bottom w:val="none" w:sz="0" w:space="0" w:color="auto"/>
        <w:right w:val="none" w:sz="0" w:space="0" w:color="auto"/>
      </w:divBdr>
    </w:div>
    <w:div w:id="2108651287">
      <w:bodyDiv w:val="1"/>
      <w:marLeft w:val="0"/>
      <w:marRight w:val="0"/>
      <w:marTop w:val="0"/>
      <w:marBottom w:val="0"/>
      <w:divBdr>
        <w:top w:val="none" w:sz="0" w:space="0" w:color="auto"/>
        <w:left w:val="none" w:sz="0" w:space="0" w:color="auto"/>
        <w:bottom w:val="none" w:sz="0" w:space="0" w:color="auto"/>
        <w:right w:val="none" w:sz="0" w:space="0" w:color="auto"/>
      </w:divBdr>
    </w:div>
    <w:div w:id="2109041193">
      <w:bodyDiv w:val="1"/>
      <w:marLeft w:val="0"/>
      <w:marRight w:val="0"/>
      <w:marTop w:val="0"/>
      <w:marBottom w:val="0"/>
      <w:divBdr>
        <w:top w:val="none" w:sz="0" w:space="0" w:color="auto"/>
        <w:left w:val="none" w:sz="0" w:space="0" w:color="auto"/>
        <w:bottom w:val="none" w:sz="0" w:space="0" w:color="auto"/>
        <w:right w:val="none" w:sz="0" w:space="0" w:color="auto"/>
      </w:divBdr>
    </w:div>
    <w:div w:id="2109344867">
      <w:bodyDiv w:val="1"/>
      <w:marLeft w:val="0"/>
      <w:marRight w:val="0"/>
      <w:marTop w:val="0"/>
      <w:marBottom w:val="0"/>
      <w:divBdr>
        <w:top w:val="none" w:sz="0" w:space="0" w:color="auto"/>
        <w:left w:val="none" w:sz="0" w:space="0" w:color="auto"/>
        <w:bottom w:val="none" w:sz="0" w:space="0" w:color="auto"/>
        <w:right w:val="none" w:sz="0" w:space="0" w:color="auto"/>
      </w:divBdr>
    </w:div>
    <w:div w:id="2109807291">
      <w:bodyDiv w:val="1"/>
      <w:marLeft w:val="0"/>
      <w:marRight w:val="0"/>
      <w:marTop w:val="0"/>
      <w:marBottom w:val="0"/>
      <w:divBdr>
        <w:top w:val="none" w:sz="0" w:space="0" w:color="auto"/>
        <w:left w:val="none" w:sz="0" w:space="0" w:color="auto"/>
        <w:bottom w:val="none" w:sz="0" w:space="0" w:color="auto"/>
        <w:right w:val="none" w:sz="0" w:space="0" w:color="auto"/>
      </w:divBdr>
    </w:div>
    <w:div w:id="2109809218">
      <w:bodyDiv w:val="1"/>
      <w:marLeft w:val="0"/>
      <w:marRight w:val="0"/>
      <w:marTop w:val="0"/>
      <w:marBottom w:val="0"/>
      <w:divBdr>
        <w:top w:val="none" w:sz="0" w:space="0" w:color="auto"/>
        <w:left w:val="none" w:sz="0" w:space="0" w:color="auto"/>
        <w:bottom w:val="none" w:sz="0" w:space="0" w:color="auto"/>
        <w:right w:val="none" w:sz="0" w:space="0" w:color="auto"/>
      </w:divBdr>
    </w:div>
    <w:div w:id="2109999736">
      <w:bodyDiv w:val="1"/>
      <w:marLeft w:val="0"/>
      <w:marRight w:val="0"/>
      <w:marTop w:val="0"/>
      <w:marBottom w:val="0"/>
      <w:divBdr>
        <w:top w:val="none" w:sz="0" w:space="0" w:color="auto"/>
        <w:left w:val="none" w:sz="0" w:space="0" w:color="auto"/>
        <w:bottom w:val="none" w:sz="0" w:space="0" w:color="auto"/>
        <w:right w:val="none" w:sz="0" w:space="0" w:color="auto"/>
      </w:divBdr>
    </w:div>
    <w:div w:id="2110353086">
      <w:bodyDiv w:val="1"/>
      <w:marLeft w:val="0"/>
      <w:marRight w:val="0"/>
      <w:marTop w:val="0"/>
      <w:marBottom w:val="0"/>
      <w:divBdr>
        <w:top w:val="none" w:sz="0" w:space="0" w:color="auto"/>
        <w:left w:val="none" w:sz="0" w:space="0" w:color="auto"/>
        <w:bottom w:val="none" w:sz="0" w:space="0" w:color="auto"/>
        <w:right w:val="none" w:sz="0" w:space="0" w:color="auto"/>
      </w:divBdr>
    </w:div>
    <w:div w:id="2111008245">
      <w:bodyDiv w:val="1"/>
      <w:marLeft w:val="0"/>
      <w:marRight w:val="0"/>
      <w:marTop w:val="0"/>
      <w:marBottom w:val="0"/>
      <w:divBdr>
        <w:top w:val="none" w:sz="0" w:space="0" w:color="auto"/>
        <w:left w:val="none" w:sz="0" w:space="0" w:color="auto"/>
        <w:bottom w:val="none" w:sz="0" w:space="0" w:color="auto"/>
        <w:right w:val="none" w:sz="0" w:space="0" w:color="auto"/>
      </w:divBdr>
    </w:div>
    <w:div w:id="2111702867">
      <w:bodyDiv w:val="1"/>
      <w:marLeft w:val="0"/>
      <w:marRight w:val="0"/>
      <w:marTop w:val="0"/>
      <w:marBottom w:val="0"/>
      <w:divBdr>
        <w:top w:val="none" w:sz="0" w:space="0" w:color="auto"/>
        <w:left w:val="none" w:sz="0" w:space="0" w:color="auto"/>
        <w:bottom w:val="none" w:sz="0" w:space="0" w:color="auto"/>
        <w:right w:val="none" w:sz="0" w:space="0" w:color="auto"/>
      </w:divBdr>
    </w:div>
    <w:div w:id="2113276275">
      <w:bodyDiv w:val="1"/>
      <w:marLeft w:val="0"/>
      <w:marRight w:val="0"/>
      <w:marTop w:val="0"/>
      <w:marBottom w:val="0"/>
      <w:divBdr>
        <w:top w:val="none" w:sz="0" w:space="0" w:color="auto"/>
        <w:left w:val="none" w:sz="0" w:space="0" w:color="auto"/>
        <w:bottom w:val="none" w:sz="0" w:space="0" w:color="auto"/>
        <w:right w:val="none" w:sz="0" w:space="0" w:color="auto"/>
      </w:divBdr>
    </w:div>
    <w:div w:id="2113352607">
      <w:bodyDiv w:val="1"/>
      <w:marLeft w:val="0"/>
      <w:marRight w:val="0"/>
      <w:marTop w:val="0"/>
      <w:marBottom w:val="0"/>
      <w:divBdr>
        <w:top w:val="none" w:sz="0" w:space="0" w:color="auto"/>
        <w:left w:val="none" w:sz="0" w:space="0" w:color="auto"/>
        <w:bottom w:val="none" w:sz="0" w:space="0" w:color="auto"/>
        <w:right w:val="none" w:sz="0" w:space="0" w:color="auto"/>
      </w:divBdr>
    </w:div>
    <w:div w:id="2114089070">
      <w:bodyDiv w:val="1"/>
      <w:marLeft w:val="0"/>
      <w:marRight w:val="0"/>
      <w:marTop w:val="0"/>
      <w:marBottom w:val="0"/>
      <w:divBdr>
        <w:top w:val="none" w:sz="0" w:space="0" w:color="auto"/>
        <w:left w:val="none" w:sz="0" w:space="0" w:color="auto"/>
        <w:bottom w:val="none" w:sz="0" w:space="0" w:color="auto"/>
        <w:right w:val="none" w:sz="0" w:space="0" w:color="auto"/>
      </w:divBdr>
    </w:div>
    <w:div w:id="2114469657">
      <w:bodyDiv w:val="1"/>
      <w:marLeft w:val="0"/>
      <w:marRight w:val="0"/>
      <w:marTop w:val="0"/>
      <w:marBottom w:val="0"/>
      <w:divBdr>
        <w:top w:val="none" w:sz="0" w:space="0" w:color="auto"/>
        <w:left w:val="none" w:sz="0" w:space="0" w:color="auto"/>
        <w:bottom w:val="none" w:sz="0" w:space="0" w:color="auto"/>
        <w:right w:val="none" w:sz="0" w:space="0" w:color="auto"/>
      </w:divBdr>
    </w:div>
    <w:div w:id="2114741500">
      <w:bodyDiv w:val="1"/>
      <w:marLeft w:val="0"/>
      <w:marRight w:val="0"/>
      <w:marTop w:val="0"/>
      <w:marBottom w:val="0"/>
      <w:divBdr>
        <w:top w:val="none" w:sz="0" w:space="0" w:color="auto"/>
        <w:left w:val="none" w:sz="0" w:space="0" w:color="auto"/>
        <w:bottom w:val="none" w:sz="0" w:space="0" w:color="auto"/>
        <w:right w:val="none" w:sz="0" w:space="0" w:color="auto"/>
      </w:divBdr>
    </w:div>
    <w:div w:id="2115438332">
      <w:bodyDiv w:val="1"/>
      <w:marLeft w:val="0"/>
      <w:marRight w:val="0"/>
      <w:marTop w:val="0"/>
      <w:marBottom w:val="0"/>
      <w:divBdr>
        <w:top w:val="none" w:sz="0" w:space="0" w:color="auto"/>
        <w:left w:val="none" w:sz="0" w:space="0" w:color="auto"/>
        <w:bottom w:val="none" w:sz="0" w:space="0" w:color="auto"/>
        <w:right w:val="none" w:sz="0" w:space="0" w:color="auto"/>
      </w:divBdr>
    </w:div>
    <w:div w:id="2115906026">
      <w:bodyDiv w:val="1"/>
      <w:marLeft w:val="0"/>
      <w:marRight w:val="0"/>
      <w:marTop w:val="0"/>
      <w:marBottom w:val="0"/>
      <w:divBdr>
        <w:top w:val="none" w:sz="0" w:space="0" w:color="auto"/>
        <w:left w:val="none" w:sz="0" w:space="0" w:color="auto"/>
        <w:bottom w:val="none" w:sz="0" w:space="0" w:color="auto"/>
        <w:right w:val="none" w:sz="0" w:space="0" w:color="auto"/>
      </w:divBdr>
    </w:div>
    <w:div w:id="2115977318">
      <w:bodyDiv w:val="1"/>
      <w:marLeft w:val="0"/>
      <w:marRight w:val="0"/>
      <w:marTop w:val="0"/>
      <w:marBottom w:val="0"/>
      <w:divBdr>
        <w:top w:val="none" w:sz="0" w:space="0" w:color="auto"/>
        <w:left w:val="none" w:sz="0" w:space="0" w:color="auto"/>
        <w:bottom w:val="none" w:sz="0" w:space="0" w:color="auto"/>
        <w:right w:val="none" w:sz="0" w:space="0" w:color="auto"/>
      </w:divBdr>
    </w:div>
    <w:div w:id="2116434531">
      <w:bodyDiv w:val="1"/>
      <w:marLeft w:val="0"/>
      <w:marRight w:val="0"/>
      <w:marTop w:val="0"/>
      <w:marBottom w:val="0"/>
      <w:divBdr>
        <w:top w:val="none" w:sz="0" w:space="0" w:color="auto"/>
        <w:left w:val="none" w:sz="0" w:space="0" w:color="auto"/>
        <w:bottom w:val="none" w:sz="0" w:space="0" w:color="auto"/>
        <w:right w:val="none" w:sz="0" w:space="0" w:color="auto"/>
      </w:divBdr>
    </w:div>
    <w:div w:id="2116749395">
      <w:bodyDiv w:val="1"/>
      <w:marLeft w:val="0"/>
      <w:marRight w:val="0"/>
      <w:marTop w:val="0"/>
      <w:marBottom w:val="0"/>
      <w:divBdr>
        <w:top w:val="none" w:sz="0" w:space="0" w:color="auto"/>
        <w:left w:val="none" w:sz="0" w:space="0" w:color="auto"/>
        <w:bottom w:val="none" w:sz="0" w:space="0" w:color="auto"/>
        <w:right w:val="none" w:sz="0" w:space="0" w:color="auto"/>
      </w:divBdr>
    </w:div>
    <w:div w:id="2117171034">
      <w:bodyDiv w:val="1"/>
      <w:marLeft w:val="0"/>
      <w:marRight w:val="0"/>
      <w:marTop w:val="0"/>
      <w:marBottom w:val="0"/>
      <w:divBdr>
        <w:top w:val="none" w:sz="0" w:space="0" w:color="auto"/>
        <w:left w:val="none" w:sz="0" w:space="0" w:color="auto"/>
        <w:bottom w:val="none" w:sz="0" w:space="0" w:color="auto"/>
        <w:right w:val="none" w:sz="0" w:space="0" w:color="auto"/>
      </w:divBdr>
    </w:div>
    <w:div w:id="2117822393">
      <w:bodyDiv w:val="1"/>
      <w:marLeft w:val="0"/>
      <w:marRight w:val="0"/>
      <w:marTop w:val="0"/>
      <w:marBottom w:val="0"/>
      <w:divBdr>
        <w:top w:val="none" w:sz="0" w:space="0" w:color="auto"/>
        <w:left w:val="none" w:sz="0" w:space="0" w:color="auto"/>
        <w:bottom w:val="none" w:sz="0" w:space="0" w:color="auto"/>
        <w:right w:val="none" w:sz="0" w:space="0" w:color="auto"/>
      </w:divBdr>
    </w:div>
    <w:div w:id="2118013769">
      <w:bodyDiv w:val="1"/>
      <w:marLeft w:val="0"/>
      <w:marRight w:val="0"/>
      <w:marTop w:val="0"/>
      <w:marBottom w:val="0"/>
      <w:divBdr>
        <w:top w:val="none" w:sz="0" w:space="0" w:color="auto"/>
        <w:left w:val="none" w:sz="0" w:space="0" w:color="auto"/>
        <w:bottom w:val="none" w:sz="0" w:space="0" w:color="auto"/>
        <w:right w:val="none" w:sz="0" w:space="0" w:color="auto"/>
      </w:divBdr>
    </w:div>
    <w:div w:id="2118214236">
      <w:bodyDiv w:val="1"/>
      <w:marLeft w:val="0"/>
      <w:marRight w:val="0"/>
      <w:marTop w:val="0"/>
      <w:marBottom w:val="0"/>
      <w:divBdr>
        <w:top w:val="none" w:sz="0" w:space="0" w:color="auto"/>
        <w:left w:val="none" w:sz="0" w:space="0" w:color="auto"/>
        <w:bottom w:val="none" w:sz="0" w:space="0" w:color="auto"/>
        <w:right w:val="none" w:sz="0" w:space="0" w:color="auto"/>
      </w:divBdr>
    </w:div>
    <w:div w:id="2119057694">
      <w:bodyDiv w:val="1"/>
      <w:marLeft w:val="0"/>
      <w:marRight w:val="0"/>
      <w:marTop w:val="0"/>
      <w:marBottom w:val="0"/>
      <w:divBdr>
        <w:top w:val="none" w:sz="0" w:space="0" w:color="auto"/>
        <w:left w:val="none" w:sz="0" w:space="0" w:color="auto"/>
        <w:bottom w:val="none" w:sz="0" w:space="0" w:color="auto"/>
        <w:right w:val="none" w:sz="0" w:space="0" w:color="auto"/>
      </w:divBdr>
    </w:div>
    <w:div w:id="2119988807">
      <w:bodyDiv w:val="1"/>
      <w:marLeft w:val="0"/>
      <w:marRight w:val="0"/>
      <w:marTop w:val="0"/>
      <w:marBottom w:val="0"/>
      <w:divBdr>
        <w:top w:val="none" w:sz="0" w:space="0" w:color="auto"/>
        <w:left w:val="none" w:sz="0" w:space="0" w:color="auto"/>
        <w:bottom w:val="none" w:sz="0" w:space="0" w:color="auto"/>
        <w:right w:val="none" w:sz="0" w:space="0" w:color="auto"/>
      </w:divBdr>
    </w:div>
    <w:div w:id="2120220700">
      <w:bodyDiv w:val="1"/>
      <w:marLeft w:val="0"/>
      <w:marRight w:val="0"/>
      <w:marTop w:val="0"/>
      <w:marBottom w:val="0"/>
      <w:divBdr>
        <w:top w:val="none" w:sz="0" w:space="0" w:color="auto"/>
        <w:left w:val="none" w:sz="0" w:space="0" w:color="auto"/>
        <w:bottom w:val="none" w:sz="0" w:space="0" w:color="auto"/>
        <w:right w:val="none" w:sz="0" w:space="0" w:color="auto"/>
      </w:divBdr>
    </w:div>
    <w:div w:id="2120712162">
      <w:bodyDiv w:val="1"/>
      <w:marLeft w:val="0"/>
      <w:marRight w:val="0"/>
      <w:marTop w:val="0"/>
      <w:marBottom w:val="0"/>
      <w:divBdr>
        <w:top w:val="none" w:sz="0" w:space="0" w:color="auto"/>
        <w:left w:val="none" w:sz="0" w:space="0" w:color="auto"/>
        <w:bottom w:val="none" w:sz="0" w:space="0" w:color="auto"/>
        <w:right w:val="none" w:sz="0" w:space="0" w:color="auto"/>
      </w:divBdr>
    </w:div>
    <w:div w:id="2121755567">
      <w:bodyDiv w:val="1"/>
      <w:marLeft w:val="0"/>
      <w:marRight w:val="0"/>
      <w:marTop w:val="0"/>
      <w:marBottom w:val="0"/>
      <w:divBdr>
        <w:top w:val="none" w:sz="0" w:space="0" w:color="auto"/>
        <w:left w:val="none" w:sz="0" w:space="0" w:color="auto"/>
        <w:bottom w:val="none" w:sz="0" w:space="0" w:color="auto"/>
        <w:right w:val="none" w:sz="0" w:space="0" w:color="auto"/>
      </w:divBdr>
    </w:div>
    <w:div w:id="2122723313">
      <w:bodyDiv w:val="1"/>
      <w:marLeft w:val="0"/>
      <w:marRight w:val="0"/>
      <w:marTop w:val="0"/>
      <w:marBottom w:val="0"/>
      <w:divBdr>
        <w:top w:val="none" w:sz="0" w:space="0" w:color="auto"/>
        <w:left w:val="none" w:sz="0" w:space="0" w:color="auto"/>
        <w:bottom w:val="none" w:sz="0" w:space="0" w:color="auto"/>
        <w:right w:val="none" w:sz="0" w:space="0" w:color="auto"/>
      </w:divBdr>
    </w:div>
    <w:div w:id="2123108331">
      <w:bodyDiv w:val="1"/>
      <w:marLeft w:val="0"/>
      <w:marRight w:val="0"/>
      <w:marTop w:val="0"/>
      <w:marBottom w:val="0"/>
      <w:divBdr>
        <w:top w:val="none" w:sz="0" w:space="0" w:color="auto"/>
        <w:left w:val="none" w:sz="0" w:space="0" w:color="auto"/>
        <w:bottom w:val="none" w:sz="0" w:space="0" w:color="auto"/>
        <w:right w:val="none" w:sz="0" w:space="0" w:color="auto"/>
      </w:divBdr>
    </w:div>
    <w:div w:id="2123113584">
      <w:bodyDiv w:val="1"/>
      <w:marLeft w:val="0"/>
      <w:marRight w:val="0"/>
      <w:marTop w:val="0"/>
      <w:marBottom w:val="0"/>
      <w:divBdr>
        <w:top w:val="none" w:sz="0" w:space="0" w:color="auto"/>
        <w:left w:val="none" w:sz="0" w:space="0" w:color="auto"/>
        <w:bottom w:val="none" w:sz="0" w:space="0" w:color="auto"/>
        <w:right w:val="none" w:sz="0" w:space="0" w:color="auto"/>
      </w:divBdr>
    </w:div>
    <w:div w:id="2123331396">
      <w:bodyDiv w:val="1"/>
      <w:marLeft w:val="0"/>
      <w:marRight w:val="0"/>
      <w:marTop w:val="0"/>
      <w:marBottom w:val="0"/>
      <w:divBdr>
        <w:top w:val="none" w:sz="0" w:space="0" w:color="auto"/>
        <w:left w:val="none" w:sz="0" w:space="0" w:color="auto"/>
        <w:bottom w:val="none" w:sz="0" w:space="0" w:color="auto"/>
        <w:right w:val="none" w:sz="0" w:space="0" w:color="auto"/>
      </w:divBdr>
    </w:div>
    <w:div w:id="2123726814">
      <w:bodyDiv w:val="1"/>
      <w:marLeft w:val="0"/>
      <w:marRight w:val="0"/>
      <w:marTop w:val="0"/>
      <w:marBottom w:val="0"/>
      <w:divBdr>
        <w:top w:val="none" w:sz="0" w:space="0" w:color="auto"/>
        <w:left w:val="none" w:sz="0" w:space="0" w:color="auto"/>
        <w:bottom w:val="none" w:sz="0" w:space="0" w:color="auto"/>
        <w:right w:val="none" w:sz="0" w:space="0" w:color="auto"/>
      </w:divBdr>
    </w:div>
    <w:div w:id="2123917302">
      <w:bodyDiv w:val="1"/>
      <w:marLeft w:val="0"/>
      <w:marRight w:val="0"/>
      <w:marTop w:val="0"/>
      <w:marBottom w:val="0"/>
      <w:divBdr>
        <w:top w:val="none" w:sz="0" w:space="0" w:color="auto"/>
        <w:left w:val="none" w:sz="0" w:space="0" w:color="auto"/>
        <w:bottom w:val="none" w:sz="0" w:space="0" w:color="auto"/>
        <w:right w:val="none" w:sz="0" w:space="0" w:color="auto"/>
      </w:divBdr>
    </w:div>
    <w:div w:id="2126381893">
      <w:bodyDiv w:val="1"/>
      <w:marLeft w:val="0"/>
      <w:marRight w:val="0"/>
      <w:marTop w:val="0"/>
      <w:marBottom w:val="0"/>
      <w:divBdr>
        <w:top w:val="none" w:sz="0" w:space="0" w:color="auto"/>
        <w:left w:val="none" w:sz="0" w:space="0" w:color="auto"/>
        <w:bottom w:val="none" w:sz="0" w:space="0" w:color="auto"/>
        <w:right w:val="none" w:sz="0" w:space="0" w:color="auto"/>
      </w:divBdr>
    </w:div>
    <w:div w:id="2127117552">
      <w:bodyDiv w:val="1"/>
      <w:marLeft w:val="0"/>
      <w:marRight w:val="0"/>
      <w:marTop w:val="0"/>
      <w:marBottom w:val="0"/>
      <w:divBdr>
        <w:top w:val="none" w:sz="0" w:space="0" w:color="auto"/>
        <w:left w:val="none" w:sz="0" w:space="0" w:color="auto"/>
        <w:bottom w:val="none" w:sz="0" w:space="0" w:color="auto"/>
        <w:right w:val="none" w:sz="0" w:space="0" w:color="auto"/>
      </w:divBdr>
    </w:div>
    <w:div w:id="2127193145">
      <w:bodyDiv w:val="1"/>
      <w:marLeft w:val="0"/>
      <w:marRight w:val="0"/>
      <w:marTop w:val="0"/>
      <w:marBottom w:val="0"/>
      <w:divBdr>
        <w:top w:val="none" w:sz="0" w:space="0" w:color="auto"/>
        <w:left w:val="none" w:sz="0" w:space="0" w:color="auto"/>
        <w:bottom w:val="none" w:sz="0" w:space="0" w:color="auto"/>
        <w:right w:val="none" w:sz="0" w:space="0" w:color="auto"/>
      </w:divBdr>
    </w:div>
    <w:div w:id="2127195488">
      <w:bodyDiv w:val="1"/>
      <w:marLeft w:val="0"/>
      <w:marRight w:val="0"/>
      <w:marTop w:val="0"/>
      <w:marBottom w:val="0"/>
      <w:divBdr>
        <w:top w:val="none" w:sz="0" w:space="0" w:color="auto"/>
        <w:left w:val="none" w:sz="0" w:space="0" w:color="auto"/>
        <w:bottom w:val="none" w:sz="0" w:space="0" w:color="auto"/>
        <w:right w:val="none" w:sz="0" w:space="0" w:color="auto"/>
      </w:divBdr>
    </w:div>
    <w:div w:id="2127500664">
      <w:bodyDiv w:val="1"/>
      <w:marLeft w:val="0"/>
      <w:marRight w:val="0"/>
      <w:marTop w:val="0"/>
      <w:marBottom w:val="0"/>
      <w:divBdr>
        <w:top w:val="none" w:sz="0" w:space="0" w:color="auto"/>
        <w:left w:val="none" w:sz="0" w:space="0" w:color="auto"/>
        <w:bottom w:val="none" w:sz="0" w:space="0" w:color="auto"/>
        <w:right w:val="none" w:sz="0" w:space="0" w:color="auto"/>
      </w:divBdr>
    </w:div>
    <w:div w:id="2129855114">
      <w:bodyDiv w:val="1"/>
      <w:marLeft w:val="0"/>
      <w:marRight w:val="0"/>
      <w:marTop w:val="0"/>
      <w:marBottom w:val="0"/>
      <w:divBdr>
        <w:top w:val="none" w:sz="0" w:space="0" w:color="auto"/>
        <w:left w:val="none" w:sz="0" w:space="0" w:color="auto"/>
        <w:bottom w:val="none" w:sz="0" w:space="0" w:color="auto"/>
        <w:right w:val="none" w:sz="0" w:space="0" w:color="auto"/>
      </w:divBdr>
    </w:div>
    <w:div w:id="2131127732">
      <w:bodyDiv w:val="1"/>
      <w:marLeft w:val="0"/>
      <w:marRight w:val="0"/>
      <w:marTop w:val="0"/>
      <w:marBottom w:val="0"/>
      <w:divBdr>
        <w:top w:val="none" w:sz="0" w:space="0" w:color="auto"/>
        <w:left w:val="none" w:sz="0" w:space="0" w:color="auto"/>
        <w:bottom w:val="none" w:sz="0" w:space="0" w:color="auto"/>
        <w:right w:val="none" w:sz="0" w:space="0" w:color="auto"/>
      </w:divBdr>
    </w:div>
    <w:div w:id="2131167513">
      <w:bodyDiv w:val="1"/>
      <w:marLeft w:val="0"/>
      <w:marRight w:val="0"/>
      <w:marTop w:val="0"/>
      <w:marBottom w:val="0"/>
      <w:divBdr>
        <w:top w:val="none" w:sz="0" w:space="0" w:color="auto"/>
        <w:left w:val="none" w:sz="0" w:space="0" w:color="auto"/>
        <w:bottom w:val="none" w:sz="0" w:space="0" w:color="auto"/>
        <w:right w:val="none" w:sz="0" w:space="0" w:color="auto"/>
      </w:divBdr>
    </w:div>
    <w:div w:id="2131242629">
      <w:bodyDiv w:val="1"/>
      <w:marLeft w:val="0"/>
      <w:marRight w:val="0"/>
      <w:marTop w:val="0"/>
      <w:marBottom w:val="0"/>
      <w:divBdr>
        <w:top w:val="none" w:sz="0" w:space="0" w:color="auto"/>
        <w:left w:val="none" w:sz="0" w:space="0" w:color="auto"/>
        <w:bottom w:val="none" w:sz="0" w:space="0" w:color="auto"/>
        <w:right w:val="none" w:sz="0" w:space="0" w:color="auto"/>
      </w:divBdr>
    </w:div>
    <w:div w:id="2131435195">
      <w:bodyDiv w:val="1"/>
      <w:marLeft w:val="0"/>
      <w:marRight w:val="0"/>
      <w:marTop w:val="0"/>
      <w:marBottom w:val="0"/>
      <w:divBdr>
        <w:top w:val="none" w:sz="0" w:space="0" w:color="auto"/>
        <w:left w:val="none" w:sz="0" w:space="0" w:color="auto"/>
        <w:bottom w:val="none" w:sz="0" w:space="0" w:color="auto"/>
        <w:right w:val="none" w:sz="0" w:space="0" w:color="auto"/>
      </w:divBdr>
    </w:div>
    <w:div w:id="2131821805">
      <w:bodyDiv w:val="1"/>
      <w:marLeft w:val="0"/>
      <w:marRight w:val="0"/>
      <w:marTop w:val="0"/>
      <w:marBottom w:val="0"/>
      <w:divBdr>
        <w:top w:val="none" w:sz="0" w:space="0" w:color="auto"/>
        <w:left w:val="none" w:sz="0" w:space="0" w:color="auto"/>
        <w:bottom w:val="none" w:sz="0" w:space="0" w:color="auto"/>
        <w:right w:val="none" w:sz="0" w:space="0" w:color="auto"/>
      </w:divBdr>
    </w:div>
    <w:div w:id="2131824532">
      <w:bodyDiv w:val="1"/>
      <w:marLeft w:val="0"/>
      <w:marRight w:val="0"/>
      <w:marTop w:val="0"/>
      <w:marBottom w:val="0"/>
      <w:divBdr>
        <w:top w:val="none" w:sz="0" w:space="0" w:color="auto"/>
        <w:left w:val="none" w:sz="0" w:space="0" w:color="auto"/>
        <w:bottom w:val="none" w:sz="0" w:space="0" w:color="auto"/>
        <w:right w:val="none" w:sz="0" w:space="0" w:color="auto"/>
      </w:divBdr>
    </w:div>
    <w:div w:id="2132430649">
      <w:bodyDiv w:val="1"/>
      <w:marLeft w:val="0"/>
      <w:marRight w:val="0"/>
      <w:marTop w:val="0"/>
      <w:marBottom w:val="0"/>
      <w:divBdr>
        <w:top w:val="none" w:sz="0" w:space="0" w:color="auto"/>
        <w:left w:val="none" w:sz="0" w:space="0" w:color="auto"/>
        <w:bottom w:val="none" w:sz="0" w:space="0" w:color="auto"/>
        <w:right w:val="none" w:sz="0" w:space="0" w:color="auto"/>
      </w:divBdr>
    </w:div>
    <w:div w:id="2132551083">
      <w:bodyDiv w:val="1"/>
      <w:marLeft w:val="0"/>
      <w:marRight w:val="0"/>
      <w:marTop w:val="0"/>
      <w:marBottom w:val="0"/>
      <w:divBdr>
        <w:top w:val="none" w:sz="0" w:space="0" w:color="auto"/>
        <w:left w:val="none" w:sz="0" w:space="0" w:color="auto"/>
        <w:bottom w:val="none" w:sz="0" w:space="0" w:color="auto"/>
        <w:right w:val="none" w:sz="0" w:space="0" w:color="auto"/>
      </w:divBdr>
    </w:div>
    <w:div w:id="2132673629">
      <w:bodyDiv w:val="1"/>
      <w:marLeft w:val="0"/>
      <w:marRight w:val="0"/>
      <w:marTop w:val="0"/>
      <w:marBottom w:val="0"/>
      <w:divBdr>
        <w:top w:val="none" w:sz="0" w:space="0" w:color="auto"/>
        <w:left w:val="none" w:sz="0" w:space="0" w:color="auto"/>
        <w:bottom w:val="none" w:sz="0" w:space="0" w:color="auto"/>
        <w:right w:val="none" w:sz="0" w:space="0" w:color="auto"/>
      </w:divBdr>
    </w:div>
    <w:div w:id="2133598207">
      <w:bodyDiv w:val="1"/>
      <w:marLeft w:val="0"/>
      <w:marRight w:val="0"/>
      <w:marTop w:val="0"/>
      <w:marBottom w:val="0"/>
      <w:divBdr>
        <w:top w:val="none" w:sz="0" w:space="0" w:color="auto"/>
        <w:left w:val="none" w:sz="0" w:space="0" w:color="auto"/>
        <w:bottom w:val="none" w:sz="0" w:space="0" w:color="auto"/>
        <w:right w:val="none" w:sz="0" w:space="0" w:color="auto"/>
      </w:divBdr>
    </w:div>
    <w:div w:id="2133665626">
      <w:bodyDiv w:val="1"/>
      <w:marLeft w:val="0"/>
      <w:marRight w:val="0"/>
      <w:marTop w:val="0"/>
      <w:marBottom w:val="0"/>
      <w:divBdr>
        <w:top w:val="none" w:sz="0" w:space="0" w:color="auto"/>
        <w:left w:val="none" w:sz="0" w:space="0" w:color="auto"/>
        <w:bottom w:val="none" w:sz="0" w:space="0" w:color="auto"/>
        <w:right w:val="none" w:sz="0" w:space="0" w:color="auto"/>
      </w:divBdr>
    </w:div>
    <w:div w:id="2134977541">
      <w:bodyDiv w:val="1"/>
      <w:marLeft w:val="0"/>
      <w:marRight w:val="0"/>
      <w:marTop w:val="0"/>
      <w:marBottom w:val="0"/>
      <w:divBdr>
        <w:top w:val="none" w:sz="0" w:space="0" w:color="auto"/>
        <w:left w:val="none" w:sz="0" w:space="0" w:color="auto"/>
        <w:bottom w:val="none" w:sz="0" w:space="0" w:color="auto"/>
        <w:right w:val="none" w:sz="0" w:space="0" w:color="auto"/>
      </w:divBdr>
    </w:div>
    <w:div w:id="2135905222">
      <w:bodyDiv w:val="1"/>
      <w:marLeft w:val="0"/>
      <w:marRight w:val="0"/>
      <w:marTop w:val="0"/>
      <w:marBottom w:val="0"/>
      <w:divBdr>
        <w:top w:val="none" w:sz="0" w:space="0" w:color="auto"/>
        <w:left w:val="none" w:sz="0" w:space="0" w:color="auto"/>
        <w:bottom w:val="none" w:sz="0" w:space="0" w:color="auto"/>
        <w:right w:val="none" w:sz="0" w:space="0" w:color="auto"/>
      </w:divBdr>
    </w:div>
    <w:div w:id="2136286260">
      <w:bodyDiv w:val="1"/>
      <w:marLeft w:val="0"/>
      <w:marRight w:val="0"/>
      <w:marTop w:val="0"/>
      <w:marBottom w:val="0"/>
      <w:divBdr>
        <w:top w:val="none" w:sz="0" w:space="0" w:color="auto"/>
        <w:left w:val="none" w:sz="0" w:space="0" w:color="auto"/>
        <w:bottom w:val="none" w:sz="0" w:space="0" w:color="auto"/>
        <w:right w:val="none" w:sz="0" w:space="0" w:color="auto"/>
      </w:divBdr>
    </w:div>
    <w:div w:id="2136291115">
      <w:bodyDiv w:val="1"/>
      <w:marLeft w:val="0"/>
      <w:marRight w:val="0"/>
      <w:marTop w:val="0"/>
      <w:marBottom w:val="0"/>
      <w:divBdr>
        <w:top w:val="none" w:sz="0" w:space="0" w:color="auto"/>
        <w:left w:val="none" w:sz="0" w:space="0" w:color="auto"/>
        <w:bottom w:val="none" w:sz="0" w:space="0" w:color="auto"/>
        <w:right w:val="none" w:sz="0" w:space="0" w:color="auto"/>
      </w:divBdr>
    </w:div>
    <w:div w:id="2136412961">
      <w:bodyDiv w:val="1"/>
      <w:marLeft w:val="0"/>
      <w:marRight w:val="0"/>
      <w:marTop w:val="0"/>
      <w:marBottom w:val="0"/>
      <w:divBdr>
        <w:top w:val="none" w:sz="0" w:space="0" w:color="auto"/>
        <w:left w:val="none" w:sz="0" w:space="0" w:color="auto"/>
        <w:bottom w:val="none" w:sz="0" w:space="0" w:color="auto"/>
        <w:right w:val="none" w:sz="0" w:space="0" w:color="auto"/>
      </w:divBdr>
    </w:div>
    <w:div w:id="2137407313">
      <w:bodyDiv w:val="1"/>
      <w:marLeft w:val="0"/>
      <w:marRight w:val="0"/>
      <w:marTop w:val="0"/>
      <w:marBottom w:val="0"/>
      <w:divBdr>
        <w:top w:val="none" w:sz="0" w:space="0" w:color="auto"/>
        <w:left w:val="none" w:sz="0" w:space="0" w:color="auto"/>
        <w:bottom w:val="none" w:sz="0" w:space="0" w:color="auto"/>
        <w:right w:val="none" w:sz="0" w:space="0" w:color="auto"/>
      </w:divBdr>
    </w:div>
    <w:div w:id="2137870035">
      <w:bodyDiv w:val="1"/>
      <w:marLeft w:val="0"/>
      <w:marRight w:val="0"/>
      <w:marTop w:val="0"/>
      <w:marBottom w:val="0"/>
      <w:divBdr>
        <w:top w:val="none" w:sz="0" w:space="0" w:color="auto"/>
        <w:left w:val="none" w:sz="0" w:space="0" w:color="auto"/>
        <w:bottom w:val="none" w:sz="0" w:space="0" w:color="auto"/>
        <w:right w:val="none" w:sz="0" w:space="0" w:color="auto"/>
      </w:divBdr>
    </w:div>
    <w:div w:id="2137946277">
      <w:bodyDiv w:val="1"/>
      <w:marLeft w:val="0"/>
      <w:marRight w:val="0"/>
      <w:marTop w:val="0"/>
      <w:marBottom w:val="0"/>
      <w:divBdr>
        <w:top w:val="none" w:sz="0" w:space="0" w:color="auto"/>
        <w:left w:val="none" w:sz="0" w:space="0" w:color="auto"/>
        <w:bottom w:val="none" w:sz="0" w:space="0" w:color="auto"/>
        <w:right w:val="none" w:sz="0" w:space="0" w:color="auto"/>
      </w:divBdr>
    </w:div>
    <w:div w:id="2138062932">
      <w:bodyDiv w:val="1"/>
      <w:marLeft w:val="0"/>
      <w:marRight w:val="0"/>
      <w:marTop w:val="0"/>
      <w:marBottom w:val="0"/>
      <w:divBdr>
        <w:top w:val="none" w:sz="0" w:space="0" w:color="auto"/>
        <w:left w:val="none" w:sz="0" w:space="0" w:color="auto"/>
        <w:bottom w:val="none" w:sz="0" w:space="0" w:color="auto"/>
        <w:right w:val="none" w:sz="0" w:space="0" w:color="auto"/>
      </w:divBdr>
    </w:div>
    <w:div w:id="2138375193">
      <w:bodyDiv w:val="1"/>
      <w:marLeft w:val="0"/>
      <w:marRight w:val="0"/>
      <w:marTop w:val="0"/>
      <w:marBottom w:val="0"/>
      <w:divBdr>
        <w:top w:val="none" w:sz="0" w:space="0" w:color="auto"/>
        <w:left w:val="none" w:sz="0" w:space="0" w:color="auto"/>
        <w:bottom w:val="none" w:sz="0" w:space="0" w:color="auto"/>
        <w:right w:val="none" w:sz="0" w:space="0" w:color="auto"/>
      </w:divBdr>
    </w:div>
    <w:div w:id="2138988496">
      <w:bodyDiv w:val="1"/>
      <w:marLeft w:val="0"/>
      <w:marRight w:val="0"/>
      <w:marTop w:val="0"/>
      <w:marBottom w:val="0"/>
      <w:divBdr>
        <w:top w:val="none" w:sz="0" w:space="0" w:color="auto"/>
        <w:left w:val="none" w:sz="0" w:space="0" w:color="auto"/>
        <w:bottom w:val="none" w:sz="0" w:space="0" w:color="auto"/>
        <w:right w:val="none" w:sz="0" w:space="0" w:color="auto"/>
      </w:divBdr>
    </w:div>
    <w:div w:id="2139254683">
      <w:bodyDiv w:val="1"/>
      <w:marLeft w:val="0"/>
      <w:marRight w:val="0"/>
      <w:marTop w:val="0"/>
      <w:marBottom w:val="0"/>
      <w:divBdr>
        <w:top w:val="none" w:sz="0" w:space="0" w:color="auto"/>
        <w:left w:val="none" w:sz="0" w:space="0" w:color="auto"/>
        <w:bottom w:val="none" w:sz="0" w:space="0" w:color="auto"/>
        <w:right w:val="none" w:sz="0" w:space="0" w:color="auto"/>
      </w:divBdr>
    </w:div>
    <w:div w:id="2139446328">
      <w:bodyDiv w:val="1"/>
      <w:marLeft w:val="0"/>
      <w:marRight w:val="0"/>
      <w:marTop w:val="0"/>
      <w:marBottom w:val="0"/>
      <w:divBdr>
        <w:top w:val="none" w:sz="0" w:space="0" w:color="auto"/>
        <w:left w:val="none" w:sz="0" w:space="0" w:color="auto"/>
        <w:bottom w:val="none" w:sz="0" w:space="0" w:color="auto"/>
        <w:right w:val="none" w:sz="0" w:space="0" w:color="auto"/>
      </w:divBdr>
    </w:div>
    <w:div w:id="2140103528">
      <w:bodyDiv w:val="1"/>
      <w:marLeft w:val="0"/>
      <w:marRight w:val="0"/>
      <w:marTop w:val="0"/>
      <w:marBottom w:val="0"/>
      <w:divBdr>
        <w:top w:val="none" w:sz="0" w:space="0" w:color="auto"/>
        <w:left w:val="none" w:sz="0" w:space="0" w:color="auto"/>
        <w:bottom w:val="none" w:sz="0" w:space="0" w:color="auto"/>
        <w:right w:val="none" w:sz="0" w:space="0" w:color="auto"/>
      </w:divBdr>
    </w:div>
    <w:div w:id="2141531070">
      <w:bodyDiv w:val="1"/>
      <w:marLeft w:val="0"/>
      <w:marRight w:val="0"/>
      <w:marTop w:val="0"/>
      <w:marBottom w:val="0"/>
      <w:divBdr>
        <w:top w:val="none" w:sz="0" w:space="0" w:color="auto"/>
        <w:left w:val="none" w:sz="0" w:space="0" w:color="auto"/>
        <w:bottom w:val="none" w:sz="0" w:space="0" w:color="auto"/>
        <w:right w:val="none" w:sz="0" w:space="0" w:color="auto"/>
      </w:divBdr>
    </w:div>
    <w:div w:id="2141532889">
      <w:bodyDiv w:val="1"/>
      <w:marLeft w:val="0"/>
      <w:marRight w:val="0"/>
      <w:marTop w:val="0"/>
      <w:marBottom w:val="0"/>
      <w:divBdr>
        <w:top w:val="none" w:sz="0" w:space="0" w:color="auto"/>
        <w:left w:val="none" w:sz="0" w:space="0" w:color="auto"/>
        <w:bottom w:val="none" w:sz="0" w:space="0" w:color="auto"/>
        <w:right w:val="none" w:sz="0" w:space="0" w:color="auto"/>
      </w:divBdr>
    </w:div>
    <w:div w:id="2141609099">
      <w:bodyDiv w:val="1"/>
      <w:marLeft w:val="0"/>
      <w:marRight w:val="0"/>
      <w:marTop w:val="0"/>
      <w:marBottom w:val="0"/>
      <w:divBdr>
        <w:top w:val="none" w:sz="0" w:space="0" w:color="auto"/>
        <w:left w:val="none" w:sz="0" w:space="0" w:color="auto"/>
        <w:bottom w:val="none" w:sz="0" w:space="0" w:color="auto"/>
        <w:right w:val="none" w:sz="0" w:space="0" w:color="auto"/>
      </w:divBdr>
    </w:div>
    <w:div w:id="2141878268">
      <w:bodyDiv w:val="1"/>
      <w:marLeft w:val="0"/>
      <w:marRight w:val="0"/>
      <w:marTop w:val="0"/>
      <w:marBottom w:val="0"/>
      <w:divBdr>
        <w:top w:val="none" w:sz="0" w:space="0" w:color="auto"/>
        <w:left w:val="none" w:sz="0" w:space="0" w:color="auto"/>
        <w:bottom w:val="none" w:sz="0" w:space="0" w:color="auto"/>
        <w:right w:val="none" w:sz="0" w:space="0" w:color="auto"/>
      </w:divBdr>
    </w:div>
    <w:div w:id="2142065229">
      <w:bodyDiv w:val="1"/>
      <w:marLeft w:val="0"/>
      <w:marRight w:val="0"/>
      <w:marTop w:val="0"/>
      <w:marBottom w:val="0"/>
      <w:divBdr>
        <w:top w:val="none" w:sz="0" w:space="0" w:color="auto"/>
        <w:left w:val="none" w:sz="0" w:space="0" w:color="auto"/>
        <w:bottom w:val="none" w:sz="0" w:space="0" w:color="auto"/>
        <w:right w:val="none" w:sz="0" w:space="0" w:color="auto"/>
      </w:divBdr>
    </w:div>
    <w:div w:id="2142111381">
      <w:bodyDiv w:val="1"/>
      <w:marLeft w:val="0"/>
      <w:marRight w:val="0"/>
      <w:marTop w:val="0"/>
      <w:marBottom w:val="0"/>
      <w:divBdr>
        <w:top w:val="none" w:sz="0" w:space="0" w:color="auto"/>
        <w:left w:val="none" w:sz="0" w:space="0" w:color="auto"/>
        <w:bottom w:val="none" w:sz="0" w:space="0" w:color="auto"/>
        <w:right w:val="none" w:sz="0" w:space="0" w:color="auto"/>
      </w:divBdr>
    </w:div>
    <w:div w:id="2142184781">
      <w:bodyDiv w:val="1"/>
      <w:marLeft w:val="0"/>
      <w:marRight w:val="0"/>
      <w:marTop w:val="0"/>
      <w:marBottom w:val="0"/>
      <w:divBdr>
        <w:top w:val="none" w:sz="0" w:space="0" w:color="auto"/>
        <w:left w:val="none" w:sz="0" w:space="0" w:color="auto"/>
        <w:bottom w:val="none" w:sz="0" w:space="0" w:color="auto"/>
        <w:right w:val="none" w:sz="0" w:space="0" w:color="auto"/>
      </w:divBdr>
    </w:div>
    <w:div w:id="2142185682">
      <w:bodyDiv w:val="1"/>
      <w:marLeft w:val="0"/>
      <w:marRight w:val="0"/>
      <w:marTop w:val="0"/>
      <w:marBottom w:val="0"/>
      <w:divBdr>
        <w:top w:val="none" w:sz="0" w:space="0" w:color="auto"/>
        <w:left w:val="none" w:sz="0" w:space="0" w:color="auto"/>
        <w:bottom w:val="none" w:sz="0" w:space="0" w:color="auto"/>
        <w:right w:val="none" w:sz="0" w:space="0" w:color="auto"/>
      </w:divBdr>
    </w:div>
    <w:div w:id="2142259096">
      <w:bodyDiv w:val="1"/>
      <w:marLeft w:val="0"/>
      <w:marRight w:val="0"/>
      <w:marTop w:val="0"/>
      <w:marBottom w:val="0"/>
      <w:divBdr>
        <w:top w:val="none" w:sz="0" w:space="0" w:color="auto"/>
        <w:left w:val="none" w:sz="0" w:space="0" w:color="auto"/>
        <w:bottom w:val="none" w:sz="0" w:space="0" w:color="auto"/>
        <w:right w:val="none" w:sz="0" w:space="0" w:color="auto"/>
      </w:divBdr>
    </w:div>
    <w:div w:id="2142569740">
      <w:bodyDiv w:val="1"/>
      <w:marLeft w:val="0"/>
      <w:marRight w:val="0"/>
      <w:marTop w:val="0"/>
      <w:marBottom w:val="0"/>
      <w:divBdr>
        <w:top w:val="none" w:sz="0" w:space="0" w:color="auto"/>
        <w:left w:val="none" w:sz="0" w:space="0" w:color="auto"/>
        <w:bottom w:val="none" w:sz="0" w:space="0" w:color="auto"/>
        <w:right w:val="none" w:sz="0" w:space="0" w:color="auto"/>
      </w:divBdr>
    </w:div>
    <w:div w:id="2142573199">
      <w:bodyDiv w:val="1"/>
      <w:marLeft w:val="0"/>
      <w:marRight w:val="0"/>
      <w:marTop w:val="0"/>
      <w:marBottom w:val="0"/>
      <w:divBdr>
        <w:top w:val="none" w:sz="0" w:space="0" w:color="auto"/>
        <w:left w:val="none" w:sz="0" w:space="0" w:color="auto"/>
        <w:bottom w:val="none" w:sz="0" w:space="0" w:color="auto"/>
        <w:right w:val="none" w:sz="0" w:space="0" w:color="auto"/>
      </w:divBdr>
    </w:div>
    <w:div w:id="2142577992">
      <w:bodyDiv w:val="1"/>
      <w:marLeft w:val="0"/>
      <w:marRight w:val="0"/>
      <w:marTop w:val="0"/>
      <w:marBottom w:val="0"/>
      <w:divBdr>
        <w:top w:val="none" w:sz="0" w:space="0" w:color="auto"/>
        <w:left w:val="none" w:sz="0" w:space="0" w:color="auto"/>
        <w:bottom w:val="none" w:sz="0" w:space="0" w:color="auto"/>
        <w:right w:val="none" w:sz="0" w:space="0" w:color="auto"/>
      </w:divBdr>
    </w:div>
    <w:div w:id="2143185252">
      <w:bodyDiv w:val="1"/>
      <w:marLeft w:val="0"/>
      <w:marRight w:val="0"/>
      <w:marTop w:val="0"/>
      <w:marBottom w:val="0"/>
      <w:divBdr>
        <w:top w:val="none" w:sz="0" w:space="0" w:color="auto"/>
        <w:left w:val="none" w:sz="0" w:space="0" w:color="auto"/>
        <w:bottom w:val="none" w:sz="0" w:space="0" w:color="auto"/>
        <w:right w:val="none" w:sz="0" w:space="0" w:color="auto"/>
      </w:divBdr>
    </w:div>
    <w:div w:id="2143494199">
      <w:bodyDiv w:val="1"/>
      <w:marLeft w:val="0"/>
      <w:marRight w:val="0"/>
      <w:marTop w:val="0"/>
      <w:marBottom w:val="0"/>
      <w:divBdr>
        <w:top w:val="none" w:sz="0" w:space="0" w:color="auto"/>
        <w:left w:val="none" w:sz="0" w:space="0" w:color="auto"/>
        <w:bottom w:val="none" w:sz="0" w:space="0" w:color="auto"/>
        <w:right w:val="none" w:sz="0" w:space="0" w:color="auto"/>
      </w:divBdr>
    </w:div>
    <w:div w:id="2143498007">
      <w:bodyDiv w:val="1"/>
      <w:marLeft w:val="0"/>
      <w:marRight w:val="0"/>
      <w:marTop w:val="0"/>
      <w:marBottom w:val="0"/>
      <w:divBdr>
        <w:top w:val="none" w:sz="0" w:space="0" w:color="auto"/>
        <w:left w:val="none" w:sz="0" w:space="0" w:color="auto"/>
        <w:bottom w:val="none" w:sz="0" w:space="0" w:color="auto"/>
        <w:right w:val="none" w:sz="0" w:space="0" w:color="auto"/>
      </w:divBdr>
    </w:div>
    <w:div w:id="2144998832">
      <w:bodyDiv w:val="1"/>
      <w:marLeft w:val="0"/>
      <w:marRight w:val="0"/>
      <w:marTop w:val="0"/>
      <w:marBottom w:val="0"/>
      <w:divBdr>
        <w:top w:val="none" w:sz="0" w:space="0" w:color="auto"/>
        <w:left w:val="none" w:sz="0" w:space="0" w:color="auto"/>
        <w:bottom w:val="none" w:sz="0" w:space="0" w:color="auto"/>
        <w:right w:val="none" w:sz="0" w:space="0" w:color="auto"/>
      </w:divBdr>
    </w:div>
    <w:div w:id="2145466248">
      <w:bodyDiv w:val="1"/>
      <w:marLeft w:val="0"/>
      <w:marRight w:val="0"/>
      <w:marTop w:val="0"/>
      <w:marBottom w:val="0"/>
      <w:divBdr>
        <w:top w:val="none" w:sz="0" w:space="0" w:color="auto"/>
        <w:left w:val="none" w:sz="0" w:space="0" w:color="auto"/>
        <w:bottom w:val="none" w:sz="0" w:space="0" w:color="auto"/>
        <w:right w:val="none" w:sz="0" w:space="0" w:color="auto"/>
      </w:divBdr>
    </w:div>
    <w:div w:id="2146074593">
      <w:bodyDiv w:val="1"/>
      <w:marLeft w:val="0"/>
      <w:marRight w:val="0"/>
      <w:marTop w:val="0"/>
      <w:marBottom w:val="0"/>
      <w:divBdr>
        <w:top w:val="none" w:sz="0" w:space="0" w:color="auto"/>
        <w:left w:val="none" w:sz="0" w:space="0" w:color="auto"/>
        <w:bottom w:val="none" w:sz="0" w:space="0" w:color="auto"/>
        <w:right w:val="none" w:sz="0" w:space="0" w:color="auto"/>
      </w:divBdr>
    </w:div>
    <w:div w:id="2146501228">
      <w:bodyDiv w:val="1"/>
      <w:marLeft w:val="0"/>
      <w:marRight w:val="0"/>
      <w:marTop w:val="0"/>
      <w:marBottom w:val="0"/>
      <w:divBdr>
        <w:top w:val="none" w:sz="0" w:space="0" w:color="auto"/>
        <w:left w:val="none" w:sz="0" w:space="0" w:color="auto"/>
        <w:bottom w:val="none" w:sz="0" w:space="0" w:color="auto"/>
        <w:right w:val="none" w:sz="0" w:space="0" w:color="auto"/>
      </w:divBdr>
    </w:div>
    <w:div w:id="2147238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chart" Target="charts/chart3.xml"/><Relationship Id="rId16" Type="http://schemas.openxmlformats.org/officeDocument/2006/relationships/image" Target="media/image9.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chart" Target="charts/chart1.xml"/><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khronos.org/files/collada_spec_1_5.pdf"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chart" Target="charts/chart4.xml"/><Relationship Id="rId77"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43.png"/><Relationship Id="rId72" Type="http://schemas.microsoft.com/office/2011/relationships/commentsExtended" Target="commentsExtended.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gif"/><Relationship Id="rId25" Type="http://schemas.openxmlformats.org/officeDocument/2006/relationships/image" Target="media/image18.emf"/><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chart" Target="charts/chart2.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chart" Target="charts/chart5.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eader" Target="header1.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microsoft.com/office/2011/relationships/people" Target="people.xml"/><Relationship Id="rId7" Type="http://schemas.openxmlformats.org/officeDocument/2006/relationships/endnotes" Target="endnotes.xml"/><Relationship Id="rId71" Type="http://schemas.openxmlformats.org/officeDocument/2006/relationships/comments" Target="comments.xml"/><Relationship Id="rId2" Type="http://schemas.openxmlformats.org/officeDocument/2006/relationships/numbering" Target="numbering.xml"/><Relationship Id="rId29" Type="http://schemas.openxmlformats.org/officeDocument/2006/relationships/image" Target="media/image21.png"/></Relationships>
</file>

<file path=word/charts/_rels/chart1.xml.rels><?xml version="1.0" encoding="UTF-8" standalone="yes"?>
<Relationships xmlns="http://schemas.openxmlformats.org/package/2006/relationships"><Relationship Id="rId1" Type="http://schemas.openxmlformats.org/officeDocument/2006/relationships/oleObject" Target="file:///C:\fing\proyecto\docs\pruebas-performance_version_1.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fing\proyecto\docs\pruebas-performance_version_1.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fing\proyecto\docs\pruebas-performance_version_1.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fing\proyecto\docs\pruebas-performance_version_1.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fing\proyecto\docs\pruebas-performance_version_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1"/>
          <c:order val="0"/>
          <c:tx>
            <c:v>Puntos vs Point Cloud Downsampling</c:v>
          </c:tx>
          <c:yVal>
            <c:numRef>
              <c:f>'Como afecta el PCDownsampling'!$I$3:$I$10</c:f>
              <c:numCache>
                <c:formatCode>General</c:formatCode>
                <c:ptCount val="8"/>
                <c:pt idx="0">
                  <c:v>252845.84</c:v>
                </c:pt>
                <c:pt idx="1">
                  <c:v>63129.99</c:v>
                </c:pt>
                <c:pt idx="2">
                  <c:v>28131.67</c:v>
                </c:pt>
                <c:pt idx="3">
                  <c:v>15859.72</c:v>
                </c:pt>
                <c:pt idx="4">
                  <c:v>10096.200000000001</c:v>
                </c:pt>
                <c:pt idx="5">
                  <c:v>6987.7</c:v>
                </c:pt>
                <c:pt idx="6">
                  <c:v>5207.6600000000008</c:v>
                </c:pt>
                <c:pt idx="7">
                  <c:v>3945.86</c:v>
                </c:pt>
              </c:numCache>
            </c:numRef>
          </c:yVal>
          <c:smooth val="1"/>
          <c:extLst>
            <c:ext xmlns:c16="http://schemas.microsoft.com/office/drawing/2014/chart" uri="{C3380CC4-5D6E-409C-BE32-E72D297353CC}">
              <c16:uniqueId val="{00000000-D77A-4662-861C-F772494371A5}"/>
            </c:ext>
          </c:extLst>
        </c:ser>
        <c:dLbls>
          <c:showLegendKey val="0"/>
          <c:showVal val="0"/>
          <c:showCatName val="0"/>
          <c:showSerName val="0"/>
          <c:showPercent val="0"/>
          <c:showBubbleSize val="0"/>
        </c:dLbls>
        <c:axId val="2133810720"/>
        <c:axId val="2133718512"/>
      </c:scatterChart>
      <c:valAx>
        <c:axId val="2133810720"/>
        <c:scaling>
          <c:orientation val="minMax"/>
        </c:scaling>
        <c:delete val="0"/>
        <c:axPos val="b"/>
        <c:title>
          <c:tx>
            <c:rich>
              <a:bodyPr/>
              <a:lstStyle/>
              <a:p>
                <a:pPr>
                  <a:defRPr/>
                </a:pPr>
                <a:r>
                  <a:rPr lang="es-ES"/>
                  <a:t>Point Cloud Downsampling</a:t>
                </a:r>
              </a:p>
            </c:rich>
          </c:tx>
          <c:overlay val="0"/>
        </c:title>
        <c:majorTickMark val="out"/>
        <c:minorTickMark val="none"/>
        <c:tickLblPos val="nextTo"/>
        <c:crossAx val="2133718512"/>
        <c:crosses val="autoZero"/>
        <c:crossBetween val="midCat"/>
      </c:valAx>
      <c:valAx>
        <c:axId val="2133718512"/>
        <c:scaling>
          <c:orientation val="minMax"/>
        </c:scaling>
        <c:delete val="0"/>
        <c:axPos val="l"/>
        <c:majorGridlines/>
        <c:title>
          <c:tx>
            <c:rich>
              <a:bodyPr/>
              <a:lstStyle/>
              <a:p>
                <a:pPr algn="ctr">
                  <a:defRPr/>
                </a:pPr>
                <a:r>
                  <a:rPr lang="es-ES"/>
                  <a:t>Puntos</a:t>
                </a:r>
              </a:p>
            </c:rich>
          </c:tx>
          <c:overlay val="0"/>
        </c:title>
        <c:numFmt formatCode="General" sourceLinked="1"/>
        <c:majorTickMark val="out"/>
        <c:minorTickMark val="none"/>
        <c:tickLblPos val="nextTo"/>
        <c:crossAx val="2133810720"/>
        <c:crosses val="autoZero"/>
        <c:crossBetween val="midCat"/>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v>Con compresion</c:v>
          </c:tx>
          <c:yVal>
            <c:numRef>
              <c:f>'Como afecta el PCDownsampling'!$H$3:$H$10</c:f>
              <c:numCache>
                <c:formatCode>General</c:formatCode>
                <c:ptCount val="8"/>
                <c:pt idx="0">
                  <c:v>3306229.48</c:v>
                </c:pt>
                <c:pt idx="1">
                  <c:v>1286755.05</c:v>
                </c:pt>
                <c:pt idx="2">
                  <c:v>913155.4</c:v>
                </c:pt>
                <c:pt idx="3">
                  <c:v>782409.99</c:v>
                </c:pt>
                <c:pt idx="4">
                  <c:v>720775.88</c:v>
                </c:pt>
                <c:pt idx="5">
                  <c:v>687665.52</c:v>
                </c:pt>
                <c:pt idx="6">
                  <c:v>668462.89</c:v>
                </c:pt>
                <c:pt idx="7">
                  <c:v>654977.81000000041</c:v>
                </c:pt>
              </c:numCache>
            </c:numRef>
          </c:yVal>
          <c:smooth val="1"/>
          <c:extLst>
            <c:ext xmlns:c16="http://schemas.microsoft.com/office/drawing/2014/chart" uri="{C3380CC4-5D6E-409C-BE32-E72D297353CC}">
              <c16:uniqueId val="{00000000-B607-4A04-9F1F-2A2436F56238}"/>
            </c:ext>
          </c:extLst>
        </c:ser>
        <c:ser>
          <c:idx val="1"/>
          <c:order val="1"/>
          <c:tx>
            <c:v>Sin compresion</c:v>
          </c:tx>
          <c:yVal>
            <c:numRef>
              <c:f>'Como afecta el PCDownsampling'!$H$14:$H$21</c:f>
              <c:numCache>
                <c:formatCode>General</c:formatCode>
                <c:ptCount val="8"/>
                <c:pt idx="0">
                  <c:v>3956284.68</c:v>
                </c:pt>
                <c:pt idx="1">
                  <c:v>1679375.04</c:v>
                </c:pt>
                <c:pt idx="2">
                  <c:v>1259259.24</c:v>
                </c:pt>
                <c:pt idx="3">
                  <c:v>1112062.08</c:v>
                </c:pt>
                <c:pt idx="4">
                  <c:v>1042879.68</c:v>
                </c:pt>
                <c:pt idx="5">
                  <c:v>1005575.28</c:v>
                </c:pt>
                <c:pt idx="6">
                  <c:v>984207.6</c:v>
                </c:pt>
                <c:pt idx="7">
                  <c:v>969059.52</c:v>
                </c:pt>
              </c:numCache>
            </c:numRef>
          </c:yVal>
          <c:smooth val="1"/>
          <c:extLst>
            <c:ext xmlns:c16="http://schemas.microsoft.com/office/drawing/2014/chart" uri="{C3380CC4-5D6E-409C-BE32-E72D297353CC}">
              <c16:uniqueId val="{00000001-B607-4A04-9F1F-2A2436F56238}"/>
            </c:ext>
          </c:extLst>
        </c:ser>
        <c:dLbls>
          <c:showLegendKey val="0"/>
          <c:showVal val="0"/>
          <c:showCatName val="0"/>
          <c:showSerName val="0"/>
          <c:showPercent val="0"/>
          <c:showBubbleSize val="0"/>
        </c:dLbls>
        <c:axId val="2133025776"/>
        <c:axId val="2133020640"/>
      </c:scatterChart>
      <c:valAx>
        <c:axId val="2133025776"/>
        <c:scaling>
          <c:orientation val="minMax"/>
        </c:scaling>
        <c:delete val="0"/>
        <c:axPos val="b"/>
        <c:title>
          <c:tx>
            <c:rich>
              <a:bodyPr/>
              <a:lstStyle/>
              <a:p>
                <a:pPr>
                  <a:defRPr/>
                </a:pPr>
                <a:r>
                  <a:rPr lang="es-ES"/>
                  <a:t>Point Cloud Downsampling</a:t>
                </a:r>
              </a:p>
            </c:rich>
          </c:tx>
          <c:overlay val="0"/>
        </c:title>
        <c:majorTickMark val="out"/>
        <c:minorTickMark val="none"/>
        <c:tickLblPos val="nextTo"/>
        <c:crossAx val="2133020640"/>
        <c:crosses val="autoZero"/>
        <c:crossBetween val="midCat"/>
      </c:valAx>
      <c:valAx>
        <c:axId val="2133020640"/>
        <c:scaling>
          <c:orientation val="minMax"/>
        </c:scaling>
        <c:delete val="0"/>
        <c:axPos val="l"/>
        <c:majorGridlines/>
        <c:title>
          <c:tx>
            <c:rich>
              <a:bodyPr/>
              <a:lstStyle/>
              <a:p>
                <a:pPr>
                  <a:defRPr/>
                </a:pPr>
                <a:r>
                  <a:rPr lang="es-ES"/>
                  <a:t>Tamaño</a:t>
                </a:r>
                <a:r>
                  <a:rPr lang="es-ES" baseline="0"/>
                  <a:t> en bytes</a:t>
                </a:r>
                <a:endParaRPr lang="es-ES"/>
              </a:p>
            </c:rich>
          </c:tx>
          <c:overlay val="0"/>
        </c:title>
        <c:numFmt formatCode="General" sourceLinked="1"/>
        <c:majorTickMark val="out"/>
        <c:minorTickMark val="none"/>
        <c:tickLblPos val="nextTo"/>
        <c:crossAx val="2133025776"/>
        <c:crosses val="autoZero"/>
        <c:crossBetween val="midCat"/>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1"/>
          <c:order val="0"/>
          <c:tx>
            <c:v>Con compresion</c:v>
          </c:tx>
          <c:yVal>
            <c:numRef>
              <c:f>'Como afecta el PCDownsampling'!$J$3:$J$10</c:f>
              <c:numCache>
                <c:formatCode>General</c:formatCode>
                <c:ptCount val="8"/>
                <c:pt idx="0">
                  <c:v>1.25090690750794</c:v>
                </c:pt>
                <c:pt idx="1">
                  <c:v>3.3377837116154812</c:v>
                </c:pt>
                <c:pt idx="2">
                  <c:v>4.8199739721405486</c:v>
                </c:pt>
                <c:pt idx="3">
                  <c:v>5.7573838447809287</c:v>
                </c:pt>
                <c:pt idx="4">
                  <c:v>6.3954975697108987</c:v>
                </c:pt>
                <c:pt idx="5">
                  <c:v>6.5819785427499484</c:v>
                </c:pt>
                <c:pt idx="6">
                  <c:v>6.8497842317966846</c:v>
                </c:pt>
                <c:pt idx="7">
                  <c:v>6.9647583228861896</c:v>
                </c:pt>
              </c:numCache>
            </c:numRef>
          </c:yVal>
          <c:smooth val="1"/>
          <c:extLst>
            <c:ext xmlns:c16="http://schemas.microsoft.com/office/drawing/2014/chart" uri="{C3380CC4-5D6E-409C-BE32-E72D297353CC}">
              <c16:uniqueId val="{00000000-A22C-44E3-BBEE-1064A58E8314}"/>
            </c:ext>
          </c:extLst>
        </c:ser>
        <c:ser>
          <c:idx val="0"/>
          <c:order val="1"/>
          <c:tx>
            <c:v>Sin compresion</c:v>
          </c:tx>
          <c:yVal>
            <c:numRef>
              <c:f>'Como afecta el PCDownsampling'!$J$14:$J$21</c:f>
              <c:numCache>
                <c:formatCode>General</c:formatCode>
                <c:ptCount val="8"/>
                <c:pt idx="0">
                  <c:v>1.8399602568584481</c:v>
                </c:pt>
                <c:pt idx="1">
                  <c:v>4.8390999274134998</c:v>
                </c:pt>
                <c:pt idx="2">
                  <c:v>6.6229551625935246</c:v>
                </c:pt>
                <c:pt idx="3">
                  <c:v>7.6769537847382114</c:v>
                </c:pt>
                <c:pt idx="4">
                  <c:v>8.2101806239737183</c:v>
                </c:pt>
                <c:pt idx="5">
                  <c:v>8.6625086625086727</c:v>
                </c:pt>
                <c:pt idx="6">
                  <c:v>8.8960056934436604</c:v>
                </c:pt>
                <c:pt idx="7">
                  <c:v>9.1215908054364601</c:v>
                </c:pt>
              </c:numCache>
            </c:numRef>
          </c:yVal>
          <c:smooth val="1"/>
          <c:extLst>
            <c:ext xmlns:c16="http://schemas.microsoft.com/office/drawing/2014/chart" uri="{C3380CC4-5D6E-409C-BE32-E72D297353CC}">
              <c16:uniqueId val="{00000001-A22C-44E3-BBEE-1064A58E8314}"/>
            </c:ext>
          </c:extLst>
        </c:ser>
        <c:dLbls>
          <c:showLegendKey val="0"/>
          <c:showVal val="0"/>
          <c:showCatName val="0"/>
          <c:showSerName val="0"/>
          <c:showPercent val="0"/>
          <c:showBubbleSize val="0"/>
        </c:dLbls>
        <c:axId val="2132989872"/>
        <c:axId val="2132984736"/>
      </c:scatterChart>
      <c:valAx>
        <c:axId val="2132989872"/>
        <c:scaling>
          <c:orientation val="minMax"/>
        </c:scaling>
        <c:delete val="0"/>
        <c:axPos val="b"/>
        <c:title>
          <c:tx>
            <c:rich>
              <a:bodyPr/>
              <a:lstStyle/>
              <a:p>
                <a:pPr>
                  <a:defRPr/>
                </a:pPr>
                <a:r>
                  <a:rPr lang="es-ES"/>
                  <a:t>Point Cloud Downsampling</a:t>
                </a:r>
              </a:p>
            </c:rich>
          </c:tx>
          <c:overlay val="0"/>
        </c:title>
        <c:majorTickMark val="out"/>
        <c:minorTickMark val="none"/>
        <c:tickLblPos val="nextTo"/>
        <c:crossAx val="2132984736"/>
        <c:crosses val="autoZero"/>
        <c:crossBetween val="midCat"/>
      </c:valAx>
      <c:valAx>
        <c:axId val="2132984736"/>
        <c:scaling>
          <c:orientation val="minMax"/>
        </c:scaling>
        <c:delete val="0"/>
        <c:axPos val="l"/>
        <c:majorGridlines/>
        <c:title>
          <c:tx>
            <c:rich>
              <a:bodyPr/>
              <a:lstStyle/>
              <a:p>
                <a:pPr>
                  <a:defRPr/>
                </a:pPr>
                <a:r>
                  <a:rPr lang="es-ES"/>
                  <a:t>Frames por segundo</a:t>
                </a:r>
              </a:p>
            </c:rich>
          </c:tx>
          <c:overlay val="0"/>
        </c:title>
        <c:numFmt formatCode="General" sourceLinked="1"/>
        <c:majorTickMark val="out"/>
        <c:minorTickMark val="none"/>
        <c:tickLblPos val="nextTo"/>
        <c:crossAx val="2132989872"/>
        <c:crosses val="autoZero"/>
        <c:crossBetween val="midCat"/>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v>Generacion p/segundo (con compresion)</c:v>
          </c:tx>
          <c:val>
            <c:numRef>
              <c:f>'Como afecta el PCDownsampling'!$K$3:$K$10</c:f>
              <c:numCache>
                <c:formatCode>General</c:formatCode>
                <c:ptCount val="8"/>
                <c:pt idx="0">
                  <c:v>1.2519875302041901</c:v>
                </c:pt>
                <c:pt idx="1">
                  <c:v>1.78100733775023</c:v>
                </c:pt>
                <c:pt idx="2">
                  <c:v>3.0809045535769339</c:v>
                </c:pt>
                <c:pt idx="3">
                  <c:v>2.71657928336638</c:v>
                </c:pt>
                <c:pt idx="4">
                  <c:v>6.362132586843086</c:v>
                </c:pt>
                <c:pt idx="5">
                  <c:v>6.9657286152131581</c:v>
                </c:pt>
                <c:pt idx="6">
                  <c:v>6.8507227512502498</c:v>
                </c:pt>
                <c:pt idx="7">
                  <c:v>6.9065543200497146</c:v>
                </c:pt>
              </c:numCache>
            </c:numRef>
          </c:val>
          <c:smooth val="0"/>
          <c:extLst>
            <c:ext xmlns:c16="http://schemas.microsoft.com/office/drawing/2014/chart" uri="{C3380CC4-5D6E-409C-BE32-E72D297353CC}">
              <c16:uniqueId val="{00000000-5EED-425B-95EC-1641430A334D}"/>
            </c:ext>
          </c:extLst>
        </c:ser>
        <c:ser>
          <c:idx val="1"/>
          <c:order val="1"/>
          <c:tx>
            <c:v>Arribos p/seg (con compresion)</c:v>
          </c:tx>
          <c:val>
            <c:numRef>
              <c:f>'Como afecta el PCDownsampling'!$J$3:$J$10</c:f>
              <c:numCache>
                <c:formatCode>General</c:formatCode>
                <c:ptCount val="8"/>
                <c:pt idx="0">
                  <c:v>1.25090690750794</c:v>
                </c:pt>
                <c:pt idx="1">
                  <c:v>3.3377837116154812</c:v>
                </c:pt>
                <c:pt idx="2">
                  <c:v>4.8199739721405486</c:v>
                </c:pt>
                <c:pt idx="3">
                  <c:v>5.7573838447809287</c:v>
                </c:pt>
                <c:pt idx="4">
                  <c:v>6.3954975697109031</c:v>
                </c:pt>
                <c:pt idx="5">
                  <c:v>6.5819785427499484</c:v>
                </c:pt>
                <c:pt idx="6">
                  <c:v>6.8497842317966846</c:v>
                </c:pt>
                <c:pt idx="7">
                  <c:v>6.9647583228861896</c:v>
                </c:pt>
              </c:numCache>
            </c:numRef>
          </c:val>
          <c:smooth val="0"/>
          <c:extLst>
            <c:ext xmlns:c16="http://schemas.microsoft.com/office/drawing/2014/chart" uri="{C3380CC4-5D6E-409C-BE32-E72D297353CC}">
              <c16:uniqueId val="{00000001-5EED-425B-95EC-1641430A334D}"/>
            </c:ext>
          </c:extLst>
        </c:ser>
        <c:dLbls>
          <c:showLegendKey val="0"/>
          <c:showVal val="0"/>
          <c:showCatName val="0"/>
          <c:showSerName val="0"/>
          <c:showPercent val="0"/>
          <c:showBubbleSize val="0"/>
        </c:dLbls>
        <c:marker val="1"/>
        <c:smooth val="0"/>
        <c:axId val="2132953456"/>
        <c:axId val="2132948320"/>
      </c:lineChart>
      <c:catAx>
        <c:axId val="2132953456"/>
        <c:scaling>
          <c:orientation val="minMax"/>
        </c:scaling>
        <c:delete val="0"/>
        <c:axPos val="b"/>
        <c:title>
          <c:tx>
            <c:rich>
              <a:bodyPr/>
              <a:lstStyle/>
              <a:p>
                <a:pPr>
                  <a:defRPr/>
                </a:pPr>
                <a:r>
                  <a:rPr lang="es-ES"/>
                  <a:t>Point Cloud Downsampling</a:t>
                </a:r>
              </a:p>
            </c:rich>
          </c:tx>
          <c:overlay val="0"/>
        </c:title>
        <c:majorTickMark val="out"/>
        <c:minorTickMark val="none"/>
        <c:tickLblPos val="nextTo"/>
        <c:crossAx val="2132948320"/>
        <c:crosses val="autoZero"/>
        <c:auto val="1"/>
        <c:lblAlgn val="ctr"/>
        <c:lblOffset val="100"/>
        <c:noMultiLvlLbl val="0"/>
      </c:catAx>
      <c:valAx>
        <c:axId val="2132948320"/>
        <c:scaling>
          <c:orientation val="minMax"/>
        </c:scaling>
        <c:delete val="0"/>
        <c:axPos val="l"/>
        <c:majorGridlines/>
        <c:title>
          <c:tx>
            <c:rich>
              <a:bodyPr/>
              <a:lstStyle/>
              <a:p>
                <a:pPr>
                  <a:defRPr/>
                </a:pPr>
                <a:r>
                  <a:rPr lang="es-ES"/>
                  <a:t>Frames por segundo</a:t>
                </a:r>
              </a:p>
            </c:rich>
          </c:tx>
          <c:overlay val="0"/>
        </c:title>
        <c:numFmt formatCode="General" sourceLinked="1"/>
        <c:majorTickMark val="out"/>
        <c:minorTickMark val="none"/>
        <c:tickLblPos val="nextTo"/>
        <c:crossAx val="2132953456"/>
        <c:crosses val="autoZero"/>
        <c:crossBetween val="between"/>
      </c:valAx>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v>Mallas p/segundo (sin compresion)</c:v>
          </c:tx>
          <c:val>
            <c:numRef>
              <c:f>'Como afecta el PCDownsampling'!$K$14:$K$21</c:f>
              <c:numCache>
                <c:formatCode>General</c:formatCode>
                <c:ptCount val="8"/>
                <c:pt idx="0">
                  <c:v>0.78995181293941097</c:v>
                </c:pt>
                <c:pt idx="1">
                  <c:v>1.4476808153338301</c:v>
                </c:pt>
                <c:pt idx="2">
                  <c:v>2.8347885247760471</c:v>
                </c:pt>
                <c:pt idx="3">
                  <c:v>2.45230271224679</c:v>
                </c:pt>
                <c:pt idx="4">
                  <c:v>6.0470460180201897</c:v>
                </c:pt>
                <c:pt idx="5">
                  <c:v>8.7351502445842026</c:v>
                </c:pt>
                <c:pt idx="6">
                  <c:v>9.4073377234242717</c:v>
                </c:pt>
                <c:pt idx="7">
                  <c:v>9.1240875912408672</c:v>
                </c:pt>
              </c:numCache>
            </c:numRef>
          </c:val>
          <c:smooth val="0"/>
          <c:extLst>
            <c:ext xmlns:c16="http://schemas.microsoft.com/office/drawing/2014/chart" uri="{C3380CC4-5D6E-409C-BE32-E72D297353CC}">
              <c16:uniqueId val="{00000000-02B4-45D6-9612-89F94E2736F9}"/>
            </c:ext>
          </c:extLst>
        </c:ser>
        <c:ser>
          <c:idx val="1"/>
          <c:order val="1"/>
          <c:tx>
            <c:v>Arribos p/segundo (sin compresion)</c:v>
          </c:tx>
          <c:val>
            <c:numRef>
              <c:f>'Como afecta el PCDownsampling'!$J$14:$J$21</c:f>
              <c:numCache>
                <c:formatCode>General</c:formatCode>
                <c:ptCount val="8"/>
                <c:pt idx="0">
                  <c:v>1.8399602568584481</c:v>
                </c:pt>
                <c:pt idx="1">
                  <c:v>4.8390999274134998</c:v>
                </c:pt>
                <c:pt idx="2">
                  <c:v>6.6229551625935272</c:v>
                </c:pt>
                <c:pt idx="3">
                  <c:v>7.6769537847382114</c:v>
                </c:pt>
                <c:pt idx="4">
                  <c:v>8.2101806239737183</c:v>
                </c:pt>
                <c:pt idx="5">
                  <c:v>8.6625086625086691</c:v>
                </c:pt>
                <c:pt idx="6">
                  <c:v>8.8960056934436604</c:v>
                </c:pt>
                <c:pt idx="7">
                  <c:v>9.1215908054364601</c:v>
                </c:pt>
              </c:numCache>
            </c:numRef>
          </c:val>
          <c:smooth val="0"/>
          <c:extLst>
            <c:ext xmlns:c16="http://schemas.microsoft.com/office/drawing/2014/chart" uri="{C3380CC4-5D6E-409C-BE32-E72D297353CC}">
              <c16:uniqueId val="{00000001-02B4-45D6-9612-89F94E2736F9}"/>
            </c:ext>
          </c:extLst>
        </c:ser>
        <c:dLbls>
          <c:showLegendKey val="0"/>
          <c:showVal val="0"/>
          <c:showCatName val="0"/>
          <c:showSerName val="0"/>
          <c:showPercent val="0"/>
          <c:showBubbleSize val="0"/>
        </c:dLbls>
        <c:marker val="1"/>
        <c:smooth val="0"/>
        <c:axId val="2132917168"/>
        <c:axId val="2132912032"/>
      </c:lineChart>
      <c:catAx>
        <c:axId val="2132917168"/>
        <c:scaling>
          <c:orientation val="minMax"/>
        </c:scaling>
        <c:delete val="0"/>
        <c:axPos val="b"/>
        <c:title>
          <c:tx>
            <c:rich>
              <a:bodyPr/>
              <a:lstStyle/>
              <a:p>
                <a:pPr>
                  <a:defRPr/>
                </a:pPr>
                <a:r>
                  <a:rPr lang="es-ES"/>
                  <a:t>Point Cloud Downsampling</a:t>
                </a:r>
              </a:p>
            </c:rich>
          </c:tx>
          <c:overlay val="0"/>
        </c:title>
        <c:majorTickMark val="out"/>
        <c:minorTickMark val="none"/>
        <c:tickLblPos val="nextTo"/>
        <c:crossAx val="2132912032"/>
        <c:crosses val="autoZero"/>
        <c:auto val="1"/>
        <c:lblAlgn val="ctr"/>
        <c:lblOffset val="100"/>
        <c:noMultiLvlLbl val="0"/>
      </c:catAx>
      <c:valAx>
        <c:axId val="2132912032"/>
        <c:scaling>
          <c:orientation val="minMax"/>
        </c:scaling>
        <c:delete val="0"/>
        <c:axPos val="l"/>
        <c:majorGridlines/>
        <c:title>
          <c:tx>
            <c:rich>
              <a:bodyPr/>
              <a:lstStyle/>
              <a:p>
                <a:pPr>
                  <a:defRPr/>
                </a:pPr>
                <a:r>
                  <a:rPr lang="es-ES"/>
                  <a:t>Frames por segundo</a:t>
                </a:r>
              </a:p>
            </c:rich>
          </c:tx>
          <c:overlay val="0"/>
        </c:title>
        <c:numFmt formatCode="General" sourceLinked="1"/>
        <c:majorTickMark val="out"/>
        <c:minorTickMark val="none"/>
        <c:tickLblPos val="nextTo"/>
        <c:crossAx val="2132917168"/>
        <c:crosses val="autoZero"/>
        <c:crossBetween val="between"/>
      </c:valAx>
    </c:plotArea>
    <c:legend>
      <c:legendPos val="r"/>
      <c:overlay val="0"/>
    </c:legend>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3CDFF253DE1542BABC5236BB6008F3DA"/>
        <w:category>
          <w:name w:val="General"/>
          <w:gallery w:val="placeholder"/>
        </w:category>
        <w:types>
          <w:type w:val="bbPlcHdr"/>
        </w:types>
        <w:behaviors>
          <w:behavior w:val="content"/>
        </w:behaviors>
        <w:guid w:val="{0B3FAD8D-8531-4377-A8FC-78B57930E064}"/>
      </w:docPartPr>
      <w:docPartBody>
        <w:p w:rsidR="00E94210" w:rsidRDefault="00E94210" w:rsidP="00E94210">
          <w:pPr>
            <w:pStyle w:val="3CDFF253DE1542BABC5236BB6008F3DA"/>
          </w:pPr>
          <w:r>
            <w:rPr>
              <w:color w:val="5B9BD5" w:themeColor="accent1"/>
            </w:rPr>
            <w:t>[Título del documento]</w:t>
          </w:r>
        </w:p>
      </w:docPartBody>
    </w:docPart>
    <w:docPart>
      <w:docPartPr>
        <w:name w:val="8BE816EC300E46FF8A8E13557AD6336D"/>
        <w:category>
          <w:name w:val="General"/>
          <w:gallery w:val="placeholder"/>
        </w:category>
        <w:types>
          <w:type w:val="bbPlcHdr"/>
        </w:types>
        <w:behaviors>
          <w:behavior w:val="content"/>
        </w:behaviors>
        <w:guid w:val="{19E0C5E5-4B0A-4BD6-8E50-59FB7A6A5E24}"/>
      </w:docPartPr>
      <w:docPartBody>
        <w:p w:rsidR="00E94210" w:rsidRDefault="00E94210" w:rsidP="00E94210">
          <w:pPr>
            <w:pStyle w:val="8BE816EC300E46FF8A8E13557AD6336D"/>
          </w:pPr>
          <w: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markup="0" w:comments="0" w:insDel="0" w:formatting="0"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4210"/>
    <w:rsid w:val="00E94210"/>
    <w:rsid w:val="00EE423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3CDFF253DE1542BABC5236BB6008F3DA">
    <w:name w:val="3CDFF253DE1542BABC5236BB6008F3DA"/>
    <w:rsid w:val="00E94210"/>
  </w:style>
  <w:style w:type="paragraph" w:customStyle="1" w:styleId="8BE816EC300E46FF8A8E13557AD6336D">
    <w:name w:val="8BE816EC300E46FF8A8E13557AD6336D"/>
    <w:rsid w:val="00E942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Bar01</b:Tag>
    <b:SourceType>Book</b:SourceType>
    <b:Guid>{F3632BEF-2BCA-4928-BE37-C0A3E7EDE425}</b:Guid>
    <b:Title>Photography (7th Edition)</b:Title>
    <b:Year>2001</b:Year>
    <b:City>London</b:City>
    <b:Publisher>Prentice Hall</b:Publisher>
    <b:Author>
      <b:Author>
        <b:NameList>
          <b:Person>
            <b:Last>Barbara London</b:Last>
            <b:First>John</b:First>
            <b:Middle>Upton, Ken Kobre, Betsy Brill</b:Middle>
          </b:Person>
        </b:NameList>
      </b:Author>
    </b:Author>
    <b:RefOrder>6</b:RefOrder>
  </b:Source>
  <b:Source>
    <b:Tag>Sea04</b:Tag>
    <b:SourceType>BookSection</b:SourceType>
    <b:Guid>{74C7AE97-8674-4986-95A7-3670A70171DE}</b:Guid>
    <b:Author>
      <b:Author>
        <b:NameList>
          <b:Person>
            <b:Last>Sears</b:Last>
            <b:First>Zemansky,</b:First>
            <b:Middle>Young, Freedman</b:Middle>
          </b:Person>
        </b:NameList>
      </b:Author>
    </b:Author>
    <b:Title>Física Universitaria</b:Title>
    <b:BookTitle>Física Universitaria</b:BookTitle>
    <b:Year>2004</b:Year>
    <b:Pages>1313</b:Pages>
    <b:City>Ciudad de Mexico</b:City>
    <b:Publisher>Pearson</b:Publisher>
    <b:RefOrder>7</b:RefOrder>
  </b:Source>
  <b:Source>
    <b:Tag>Ric13</b:Tag>
    <b:SourceType>InternetSite</b:SourceType>
    <b:Guid>{A24C5B92-B48D-4E48-BE68-62613A4256EE}</b:Guid>
    <b:Author>
      <b:Author>
        <b:NameList>
          <b:Person>
            <b:Last>Matthews</b:Last>
            <b:First>Rick</b:First>
          </b:Person>
        </b:NameList>
      </b:Author>
    </b:Author>
    <b:Title>Wake Forest University</b:Title>
    <b:Year>2013</b:Year>
    <b:Month>Junio</b:Month>
    <b:Day>15</b:Day>
    <b:YearAccessed>2015</b:YearAccessed>
    <b:MonthAccessed>Setiembre</b:MonthAccessed>
    <b:DayAccessed>13</b:DayAccessed>
    <b:URL>http://users.wfu.edu/matthews/misc/graphics/formats/formats.html</b:URL>
    <b:RefOrder>8</b:RefOrder>
  </b:Source>
  <b:Source>
    <b:Tag>Dav8</b:Tag>
    <b:SourceType>Patent</b:SourceType>
    <b:Guid>{C1ED7CB5-7B1C-4073-86EC-9D362C151CC0}</b:Guid>
    <b:Title>Coordinate measuring machine </b:Title>
    <b:Year>8</b:Year>
    <b:Month>Junio</b:Month>
    <b:Day>1982</b:Day>
    <b:Author>
      <b:Inventor>
        <b:NameList>
          <b:Person>
            <b:Last>McMurtry</b:Last>
            <b:First>David</b:First>
            <b:Middle>R.</b:Middle>
          </b:Person>
        </b:NameList>
      </b:Inventor>
    </b:Author>
    <b:CountryRegion>US</b:CountryRegion>
    <b:PatentNumber>US4333238 A</b:PatentNumber>
    <b:RefOrder>9</b:RefOrder>
  </b:Source>
  <b:Source>
    <b:Tag>DEE10</b:Tag>
    <b:SourceType>InternetSite</b:SourceType>
    <b:Guid>{FB0CF94E-66B7-4994-A435-CDBC3BA8BD36}</b:Guid>
    <b:Title>3D Scanning 101</b:Title>
    <b:Year>2010</b:Year>
    <b:Month>Diciembre</b:Month>
    <b:Day>14</b:Day>
    <b:Author>
      <b:Author>
        <b:NameList>
          <b:Person>
            <b:Last>Editors</b:Last>
            <b:First>DE</b:First>
          </b:Person>
        </b:NameList>
      </b:Author>
    </b:Author>
    <b:ProductionCompany>deskeng</b:ProductionCompany>
    <b:YearAccessed>2015</b:YearAccessed>
    <b:MonthAccessed>Setiembre</b:MonthAccessed>
    <b:DayAccessed>18</b:DayAccessed>
    <b:URL>http://www.deskeng.com/de/3d-scanning-101/</b:URL>
    <b:RefOrder>11</b:RefOrder>
  </b:Source>
  <b:Source>
    <b:Tag>Mic15</b:Tag>
    <b:SourceType>InternetSite</b:SourceType>
    <b:Guid>{ACD0C9F9-4419-45E3-8C87-11869A2067BF}</b:Guid>
    <b:Author>
      <b:Author>
        <b:NameList>
          <b:Person>
            <b:Last>Microsoft</b:Last>
          </b:Person>
        </b:NameList>
      </b:Author>
    </b:Author>
    <b:Title>Kinect for Windows Sensor Components and Specifications</b:Title>
    <b:ProductionCompany>Microsoft</b:ProductionCompany>
    <b:YearAccessed>2015</b:YearAccessed>
    <b:MonthAccessed>Setiembre</b:MonthAccessed>
    <b:DayAccessed>16</b:DayAccessed>
    <b:URL>https://msdn.microsoft.com/en-us/library/jj131033.aspx</b:URL>
    <b:RefOrder>14</b:RefOrder>
  </b:Source>
  <b:Source>
    <b:Tag>par10</b:Tag>
    <b:SourceType>InternetSite</b:SourceType>
    <b:Guid>{1F6DA497-81EE-445A-AAE6-CFE02BC5BDAC}</b:Guid>
    <b:Title>code.google.com</b:Title>
    <b:Year>2010</b:Year>
    <b:Author>
      <b:Author>
        <b:NameList>
          <b:Person>
            <b:Last>parsley</b:Last>
          </b:Person>
        </b:NameList>
      </b:Author>
    </b:Author>
    <b:ProductionCompany>parsley</b:ProductionCompany>
    <b:Month>Setiembre</b:Month>
    <b:Day>23</b:Day>
    <b:YearAccessed>2015</b:YearAccessed>
    <b:MonthAccessed>Setiembre</b:MonthAccessed>
    <b:DayAccessed>13</b:DayAccessed>
    <b:URL>https://code.google.com/p/parsley/wiki/IntrinsicCalibration</b:URL>
    <b:RefOrder>55</b:RefOrder>
  </b:Source>
  <b:Source>
    <b:Tag>par101</b:Tag>
    <b:SourceType>InternetSite</b:SourceType>
    <b:Guid>{52BF47B9-FCF4-47BA-9FCA-D6C2ACC25DD6}</b:Guid>
    <b:Author>
      <b:Author>
        <b:NameList>
          <b:Person>
            <b:Last>parsley</b:Last>
          </b:Person>
        </b:NameList>
      </b:Author>
    </b:Author>
    <b:Title>code.google.com</b:Title>
    <b:ProductionCompany>parsley</b:ProductionCompany>
    <b:Year>2010</b:Year>
    <b:Month>Setiembre</b:Month>
    <b:Day>10</b:Day>
    <b:YearAccessed>2015</b:YearAccessed>
    <b:MonthAccessed>Setiembre</b:MonthAccessed>
    <b:DayAccessed>13</b:DayAccessed>
    <b:URL>https://code.google.com/p/parsley/wiki/ExtrinsicCalibration</b:URL>
    <b:RefOrder>56</b:RefOrder>
  </b:Source>
  <b:Source>
    <b:Tag>Ope15</b:Tag>
    <b:SourceType>InternetSite</b:SourceType>
    <b:Guid>{1D4D5173-303F-4DB4-A1BD-DD6FE94C82F4}</b:Guid>
    <b:Author>
      <b:Author>
        <b:NameList>
          <b:Person>
            <b:Last>OpenCV</b:Last>
          </b:Person>
        </b:NameList>
      </b:Author>
    </b:Author>
    <b:Title>docs.opencv.org</b:Title>
    <b:ProductionCompany>docs.opencv.org</b:ProductionCompany>
    <b:Year>2015</b:Year>
    <b:Month>Agosto</b:Month>
    <b:Day>2</b:Day>
    <b:YearAccessed>2015</b:YearAccessed>
    <b:MonthAccessed>Setiembre</b:MonthAccessed>
    <b:DayAccessed>16</b:DayAccessed>
    <b:URL>http://docs.opencv.org/doc/tutorials/calib3d/camera_calibration/camera_calibration.html</b:URL>
    <b:RefOrder>57</b:RefOrder>
  </b:Source>
  <b:Source>
    <b:Tag>Gra14</b:Tag>
    <b:SourceType>InternetSite</b:SourceType>
    <b:Guid>{D3349656-59B7-4252-9311-7F168FBA02C7}</b:Guid>
    <b:Author>
      <b:Author>
        <b:NameList>
          <b:Person>
            <b:Last>Lab</b:Last>
            <b:First>Graphics</b:First>
            <b:Middle>and Media</b:Middle>
          </b:Person>
        </b:NameList>
      </b:Author>
    </b:Author>
    <b:Title>graphics.cs.msu.ru</b:Title>
    <b:ProductionCompany>Graphics and Media Lab</b:ProductionCompany>
    <b:Year>2014</b:Year>
    <b:Month>Marzo</b:Month>
    <b:Day>31</b:Day>
    <b:YearAccessed>2015</b:YearAccessed>
    <b:MonthAccessed>Setiembre</b:MonthAccessed>
    <b:DayAccessed>18</b:DayAccessed>
    <b:URL>http://graphics.cs.msu.ru/en/node/909</b:URL>
    <b:RefOrder>58</b:RefOrder>
  </b:Source>
  <b:Source>
    <b:Tag>Tec08</b:Tag>
    <b:SourceType>InternetSite</b:SourceType>
    <b:Guid>{0B791A34-7EEA-444C-B47F-460E9DA9657C}</b:Guid>
    <b:Author>
      <b:Author>
        <b:NameList>
          <b:Person>
            <b:Last>Terms</b:Last>
            <b:First>Tech</b:First>
          </b:Person>
        </b:NameList>
      </b:Author>
    </b:Author>
    <b:Title>techterms.com</b:Title>
    <b:ProductionCompany>techterms.com</b:ProductionCompany>
    <b:Year>2008</b:Year>
    <b:Month>Diciembre</b:Month>
    <b:Day>22</b:Day>
    <b:YearAccessed>2015</b:YearAccessed>
    <b:MonthAccessed>Setiembre</b:MonthAccessed>
    <b:DayAccessed>16</b:DayAccessed>
    <b:URL>http://techterms.com/definition/addon</b:URL>
    <b:RefOrder>65</b:RefOrder>
  </b:Source>
  <b:Source>
    <b:Tag>Bra09</b:Tag>
    <b:SourceType>JournalArticle</b:SourceType>
    <b:Guid>{6741AE00-1C96-41E1-A39D-C1A10EFEE06D}</b:Guid>
    <b:Title>3D SCANNER DATA PROCESSING</b:Title>
    <b:Year>2009</b:Year>
    <b:Author>
      <b:Author>
        <b:NameList>
          <b:Person>
            <b:Last>Branislav SOBOTA</b:Last>
            <b:First>Maroš</b:First>
            <b:Middle>ROVŇÁK, Csaba SZABÓ</b:Middle>
          </b:Person>
        </b:NameList>
      </b:Author>
    </b:Author>
    <b:JournalName>Journal of Information, Control and Management Systems</b:JournalName>
    <b:Pages>1-2</b:Pages>
    <b:Volume>7</b:Volume>
    <b:Issue>2</b:Issue>
    <b:RefOrder>13</b:RefOrder>
  </b:Source>
  <b:Source>
    <b:Tag>JAn00</b:Tag>
    <b:SourceType>JournalArticle</b:SourceType>
    <b:Guid>{00A37996-86EA-4D44-A0B6-31568B843427}</b:Guid>
    <b:Title>Active 3D sensing </b:Title>
    <b:JournalName>Centro di Ricerche Informatiche per i Beni Culturali, SCUOLA NORMALE SUPERIORE PISA</b:JournalName>
    <b:Year>2000</b:Year>
    <b:Pages>1-10</b:Pages>
    <b:Volume>QUADERNI 10</b:Volume>
    <b:Author>
      <b:Author>
        <b:NameList>
          <b:Person>
            <b:Last>J-Angelo Beraldin</b:Last>
            <b:First>Francois</b:First>
            <b:Middle>Blais, Luc Cournoyer, Guy Godin and Marc Rioux</b:Middle>
          </b:Person>
        </b:NameList>
      </b:Author>
    </b:Author>
    <b:RefOrder>10</b:RefOrder>
  </b:Source>
  <b:Source>
    <b:Tag>USF14</b:Tag>
    <b:SourceType>InternetSite</b:SourceType>
    <b:Guid>{8A18E8D8-370C-47BF-B3C7-0D80681A7730}</b:Guid>
    <b:Title>U.S. Food and Drug Administration</b:Title>
    <b:Year>2014</b:Year>
    <b:Author>
      <b:Author>
        <b:NameList>
          <b:Person>
            <b:Last>Administration</b:Last>
            <b:First>U.S.</b:First>
            <b:Middle>Food and Drug</b:Middle>
          </b:Person>
        </b:NameList>
      </b:Author>
    </b:Author>
    <b:Month>Marzo</b:Month>
    <b:Day>04</b:Day>
    <b:YearAccessed>2015</b:YearAccessed>
    <b:MonthAccessed>Setiembre</b:MonthAccessed>
    <b:DayAccessed>19</b:DayAccessed>
    <b:URL>http://www.fda.gov/Radiation-EmittingProducts/RadiationEmittingProductsandProcedures/MedicalImaging/MedicalX-Rays/ucm115318.htm</b:URL>
    <b:RefOrder>12</b:RefOrder>
  </b:Source>
  <b:Source>
    <b:Tag>And12</b:Tag>
    <b:SourceType>JournalArticle</b:SourceType>
    <b:Guid>{43C6EE9F-A21A-48C2-AFDF-D88A9F98A41C}</b:Guid>
    <b:Title>Reducing Interference Between Multiple Structured Light Depth Sensors Using Motion</b:Title>
    <b:Year> 2012</b:Year>
    <b:Author>
      <b:Author>
        <b:NameList>
          <b:Person>
            <b:Last>Andrew Maimone</b:Last>
            <b:First>Henry</b:First>
            <b:Middle>Fuchs</b:Middle>
          </b:Person>
        </b:NameList>
      </b:Author>
    </b:Author>
    <b:JournalName>Virtual Reality Short Papers and Posters (VRW), 2012 IEEE</b:JournalName>
    <b:Pages>51 - 54</b:Pages>
    <b:Issue>10.1109/VR.2012.6180879</b:Issue>
    <b:RefOrder>17</b:RefOrder>
  </b:Source>
  <b:Source>
    <b:Tag>Hoi11</b:Tag>
    <b:SourceType>Report</b:SourceType>
    <b:Guid>{AC4890E0-4EB7-4729-962F-475ED4ED0A9C}</b:Guid>
    <b:Title>How the Kinect Works</b:Title>
    <b:Year>2011</b:Year>
    <b:City>Illinois</b:City>
    <b:Publisher>University of Illinois</b:Publisher>
    <b:Author>
      <b:Author>
        <b:NameList>
          <b:Person>
            <b:Last>Hoiem</b:Last>
            <b:First>Derek</b:First>
          </b:Person>
        </b:NameList>
      </b:Author>
    </b:Author>
    <b:RefOrder>16</b:RefOrder>
  </b:Source>
  <b:Source>
    <b:Tag>DAB12</b:Tag>
    <b:SourceType>JournalArticle</b:SourceType>
    <b:Guid>{C9B0DA3A-6325-4CCC-8A76-77FD7240BE9F}</b:Guid>
    <b:Author>
      <b:Author>
        <b:NameList>
          <b:Person>
            <b:Last>D.A. Butler</b:Last>
            <b:First>S.</b:First>
            <b:Middle>Izadi, O. Hilliges, D. Molyneaux, S. Hodges, and D. Kim</b:Middle>
          </b:Person>
        </b:NameList>
      </b:Author>
    </b:Author>
    <b:Title>Shake'n'sense: reducing interference for overlapping structured light depth cameras</b:Title>
    <b:JournalName>Proceedings of the 2012 ACM annual conference on Human Factors in Computing Systems</b:JournalName>
    <b:Year>2012</b:Year>
    <b:Pages>1933–1936</b:Pages>
    <b:RefOrder>18</b:RefOrder>
  </b:Source>
  <b:Source>
    <b:Tag>ByJ08</b:Tag>
    <b:SourceType>JournalArticle</b:SourceType>
    <b:Guid>{F819723F-9325-4DCB-A95C-AB7D9DDBB1E7}</b:Guid>
    <b:Author>
      <b:Author>
        <b:NameList>
          <b:Person>
            <b:Last>By John D. Owens</b:Last>
            <b:First>Mike</b:First>
            <b:Middle>Houston, David Luebke, Simon Green,John E. Stone, and James C. Phillips</b:Middle>
          </b:Person>
        </b:NameList>
      </b:Author>
    </b:Author>
    <b:Title>GPU Computing</b:Title>
    <b:JournalName>Graphics Processing UnitsVpowerful, programmable, and highly parallelVare</b:JournalName>
    <b:Year>2008</b:Year>
    <b:Volume>96</b:Volume>
    <b:Issue>5</b:Issue>
    <b:RefOrder>50</b:RefOrder>
  </b:Source>
  <b:Source>
    <b:Tag>Jan11</b:Tag>
    <b:SourceType>JournalArticle</b:SourceType>
    <b:Guid>{00052CE8-4D9C-4A8B-9856-06EA595E3531}</b:Guid>
    <b:Author>
      <b:Author>
        <b:NameList>
          <b:Person>
            <b:Last>Jan Smisek</b:Last>
            <b:First>Michal</b:First>
            <b:Middle>Jancosek and Tomas Pajdla</b:Middle>
          </b:Person>
        </b:NameList>
      </b:Author>
    </b:Author>
    <b:Title>3D with Kinect</b:Title>
    <b:JournalName>Computer Vision Workshops (ICCV Workshops), 2011 IEEE International Conference on</b:JournalName>
    <b:Year>2011</b:Year>
    <b:Pages>1154 - 1160</b:Pages>
    <b:Issue>12504009</b:Issue>
    <b:RefOrder>15</b:RefOrder>
  </b:Source>
  <b:Source>
    <b:Tag>Mes15</b:Tag>
    <b:SourceType>InternetSite</b:SourceType>
    <b:Guid>{00171041-69D7-4D13-96E0-B58BCC99ED54}</b:Guid>
    <b:Title>MeshLab</b:Title>
    <b:YearAccessed>2015</b:YearAccessed>
    <b:MonthAccessed>Setiembre</b:MonthAccessed>
    <b:DayAccessed>22</b:DayAccessed>
    <b:URL>http://meshlab.sourceforge.net/</b:URL>
    <b:Author>
      <b:Author>
        <b:NameList>
          <b:Person>
            <b:Last>MeshLab</b:Last>
          </b:Person>
        </b:NameList>
      </b:Author>
    </b:Author>
    <b:RefOrder>26</b:RefOrder>
  </b:Source>
  <b:Source>
    <b:Tag>Pao15</b:Tag>
    <b:SourceType>InternetSite</b:SourceType>
    <b:Guid>{7CB2AEA8-F260-49F9-B5E7-4AF8FC61E222}</b:Guid>
    <b:Author>
      <b:Author>
        <b:NameList>
          <b:Person>
            <b:Last>Paolo Cignoni</b:Last>
            <b:First>Fabio</b:First>
            <b:Middle>Ganovelli</b:Middle>
          </b:Person>
        </b:NameList>
      </b:Author>
    </b:Author>
    <b:Title>VCG Library</b:Title>
    <b:ProductionCompany>Visual Computing Lab of the Italian National Research Council - ISTI</b:ProductionCompany>
    <b:YearAccessed>2015</b:YearAccessed>
    <b:MonthAccessed>Setiembre</b:MonthAccessed>
    <b:DayAccessed>22</b:DayAccessed>
    <b:URL>http://vcg.isti.cnr.it/vcglib/index.html</b:URL>
    <b:RefOrder>5</b:RefOrder>
  </b:Source>
  <b:Source>
    <b:Tag>Tur94</b:Tag>
    <b:SourceType>Misc</b:SourceType>
    <b:Guid>{FF8A0800-3821-4F84-B234-B7139FA84C51}</b:Guid>
    <b:Title>PLY polygon files</b:Title>
    <b:Year>1994</b:Year>
    <b:City>Stanford</b:City>
    <b:Publisher>The Board of Trustees of The Leland Stanford</b:Publisher>
    <b:Author>
      <b:Author>
        <b:NameList>
          <b:Person>
            <b:Last>Turk</b:Last>
            <b:First>Greg</b:First>
          </b:Person>
        </b:NameList>
      </b:Author>
    </b:Author>
    <b:JournalName>The Board of Trustees of The Leland Stanford</b:JournalName>
    <b:RefOrder>32</b:RefOrder>
  </b:Source>
  <b:Source>
    <b:Tag>Ltd97</b:Tag>
    <b:SourceType>Misc</b:SourceType>
    <b:Guid>{8BBA19DB-CA98-4464-8681-5CF033F52C2B}</b:Guid>
    <b:Author>
      <b:Author>
        <b:NameList>
          <b:Person>
            <b:Last>Ltd</b:Last>
            <b:First>Autodesk</b:First>
          </b:Person>
        </b:NameList>
      </b:Author>
    </b:Author>
    <b:Title>3D-Studio File Format</b:Title>
    <b:Year>1997</b:Year>
    <b:URL>http://www.martinreddy.net/gfx/3d/3DS.spec</b:URL>
    <b:RefOrder>27</b:RefOrder>
  </b:Source>
  <b:Source>
    <b:Tag>Mar08</b:Tag>
    <b:SourceType>Misc</b:SourceType>
    <b:Guid>{13E37559-259A-4445-83C2-FC7D6AC2AA1C}</b:Guid>
    <b:Author>
      <b:Author>
        <b:NameList>
          <b:Person>
            <b:Last>Finch</b:Last>
            <b:First>Mark</b:First>
            <b:Middle>Barnes and Ellen Levy</b:Middle>
          </b:Person>
        </b:NameList>
      </b:Author>
    </b:Author>
    <b:Title>COLLADA</b:Title>
    <b:Year>2008</b:Year>
    <b:Publisher>Sony Computer Entertainment Inc.</b:Publisher>
    <b:RefOrder>34</b:RefOrder>
  </b:Source>
  <b:Source>
    <b:Tag>Mir15</b:Tag>
    <b:SourceType>InternetSite</b:SourceType>
    <b:Guid>{64592D0D-662B-44E7-A3DC-789CE04854CB}</b:Guid>
    <b:Title>Stanford Computer Graphics Laboratory</b:Title>
    <b:Author>
      <b:Author>
        <b:NameList>
          <b:Person>
            <b:Last>Ben-Chen</b:Last>
            <b:First>Mirela</b:First>
          </b:Person>
        </b:NameList>
      </b:Author>
    </b:Author>
    <b:YearAccessed>2015</b:YearAccessed>
    <b:MonthAccessed>Setiembre</b:MonthAccessed>
    <b:DayAccessed>26</b:DayAccessed>
    <b:URL>http://graphics.stanford.edu/courses/cs468-12-spring/LectureSlides/02_Mesh_Data_Structures.pdf</b:URL>
    <b:RefOrder>28</b:RefOrder>
  </b:Source>
  <b:Source>
    <b:Tag>Com15</b:Tag>
    <b:SourceType>InternetSite</b:SourceType>
    <b:Guid>{379E629E-B8CA-4D98-BF8C-A34BC3547789}</b:Guid>
    <b:Author>
      <b:Author>
        <b:NameList>
          <b:Person>
            <b:Last>Division</b:Last>
            <b:First>Computer</b:First>
            <b:Middle>Science</b:Middle>
          </b:Person>
        </b:NameList>
      </b:Author>
    </b:Author>
    <b:Title>Berkeley University of California</b:Title>
    <b:YearAccessed>2015</b:YearAccessed>
    <b:MonthAccessed>Setiembre</b:MonthAccessed>
    <b:DayAccessed>29</b:DayAccessed>
    <b:URL>https://www.cs.berkeley.edu/~sequin/CS184/IMGS/Breps.GIF</b:URL>
    <b:RefOrder>30</b:RefOrder>
  </b:Source>
  <b:Source>
    <b:Tag>Mic151</b:Tag>
    <b:SourceType>InternetSite</b:SourceType>
    <b:Guid>{75182B7B-6290-4605-84D2-D278986F5F85}</b:Guid>
    <b:Author>
      <b:Author>
        <b:NameList>
          <b:Person>
            <b:Last>Microsoft</b:Last>
          </b:Person>
        </b:NameList>
      </b:Author>
    </b:Author>
    <b:Title>Triangle Strips</b:Title>
    <b:YearAccessed>2015</b:YearAccessed>
    <b:MonthAccessed>Setiembre</b:MonthAccessed>
    <b:DayAccessed>29</b:DayAccessed>
    <b:URL>https://msdn.microsoft.com/en-us/library/windows/desktop/bb206274(v=vs.85).aspx</b:URL>
    <b:RefOrder>37</b:RefOrder>
  </b:Source>
  <b:Source>
    <b:Tag>Mic152</b:Tag>
    <b:SourceType>InternetSite</b:SourceType>
    <b:Guid>{DD7F2E1A-BD9D-4277-A57C-38EDB544A66A}</b:Guid>
    <b:Author>
      <b:Author>
        <b:NameList>
          <b:Person>
            <b:Last>Microsoft</b:Last>
          </b:Person>
        </b:NameList>
      </b:Author>
    </b:Author>
    <b:Title>Triangle Fans (Direct3D 9)</b:Title>
    <b:YearAccessed>2015</b:YearAccessed>
    <b:MonthAccessed>Setiembre</b:MonthAccessed>
    <b:DayAccessed>29</b:DayAccessed>
    <b:URL>https://msdn.microsoft.com/en-us/library/windows/desktop/bb206271(v=vs.85).aspx</b:URL>
    <b:RefOrder>38</b:RefOrder>
  </b:Source>
  <b:Source>
    <b:Tag>Nel10</b:Tag>
    <b:SourceType>InternetSite</b:SourceType>
    <b:Guid>{059673E4-5259-4EF0-9394-607A5345EB69}</b:Guid>
    <b:Author>
      <b:Author>
        <b:NameList>
          <b:Person>
            <b:Last>Connio</b:Last>
            <b:First>Nelson</b:First>
          </b:Person>
        </b:NameList>
      </b:Author>
    </b:Author>
    <b:Title>Computación Gráfica Avanzada: Técnicas Poligonales</b:Title>
    <b:Year>2010</b:Year>
    <b:Month>Setiembre</b:Month>
    <b:Day>1</b:Day>
    <b:YearAccessed>2010</b:YearAccessed>
    <b:MonthAccessed>Setiembre</b:MonthAccessed>
    <b:DayAccessed>29</b:DayAccessed>
    <b:URL>http://www.fing.edu.uy/inco/cursos/cga/Clases/2010/TecnicasPoligonales.pdf</b:URL>
    <b:RefOrder>39</b:RefOrder>
  </b:Source>
  <b:Source>
    <b:Tag>Swe98</b:Tag>
    <b:SourceType>JournalArticle</b:SourceType>
    <b:Guid>{73AEF527-3301-46F5-A9D1-7327F64188A5}</b:Guid>
    <b:Title>Directed Edges - A Scalable Representation for Triangle Meshes</b:Title>
    <b:Year>1998</b:Year>
    <b:Author>
      <b:Author>
        <b:NameList>
          <b:Person>
            <b:Last>Swen Campagna</b:Last>
            <b:First>Leif</b:First>
            <b:Middle>Kobbelt, and Hans-Peter Seidel</b:Middle>
          </b:Person>
        </b:NameList>
      </b:Author>
    </b:Author>
    <b:JournalName>Journal of Graphics tools</b:JournalName>
    <b:Pages>1-11</b:Pages>
    <b:Volume>3</b:Volume>
    <b:Issue>4</b:Issue>
    <b:DOI>10.1080/10867651.1998.10487494</b:DOI>
    <b:RefOrder>35</b:RefOrder>
  </b:Source>
  <b:Source>
    <b:Tag>Gim15</b:Tag>
    <b:SourceType>InternetSite</b:SourceType>
    <b:Guid>{A74BB85C-7962-444E-8CA4-36C9FEDDF870}</b:Guid>
    <b:Author>
      <b:Author>
        <b:NameList>
          <b:Person>
            <b:Last>Gimp</b:Last>
          </b:Person>
        </b:NameList>
      </b:Author>
    </b:Author>
    <b:Title>TILABLE TEXTURES</b:Title>
    <b:YearAccessed>2015</b:YearAccessed>
    <b:MonthAccessed>Setiembre</b:MonthAccessed>
    <b:DayAccessed>29</b:DayAccessed>
    <b:URL>http://www.gimp.org/tutorials/Tileable_Textures/</b:URL>
    <b:RefOrder>43</b:RefOrder>
  </b:Source>
  <b:Source>
    <b:Tag>3DV15</b:Tag>
    <b:SourceType>InternetSite</b:SourceType>
    <b:Guid>{C151C49B-7E7E-4288-B73C-EC147D3603A2}</b:Guid>
    <b:Author>
      <b:Author>
        <b:NameList>
          <b:Person>
            <b:Last>3DVia</b:Last>
          </b:Person>
        </b:NameList>
      </b:Author>
    </b:Author>
    <b:Title>Modeling for games, Why does it look so good?</b:Title>
    <b:YearAccessed>2015</b:YearAccessed>
    <b:MonthAccessed>Setiembre</b:MonthAccessed>
    <b:DayAccessed>29</b:DayAccessed>
    <b:URL>http://www.3dvia.com/blog/modeling-for-games-why-does-it-look-so-good/</b:URL>
    <b:RefOrder>44</b:RefOrder>
  </b:Source>
  <b:Source>
    <b:Tag>Nés11</b:Tag>
    <b:SourceType>Performance</b:SourceType>
    <b:Guid>{5B2F1ED4-9841-43A2-8E7A-4B5849ABDC3E}</b:Guid>
    <b:Title> Modelado de la terminación superficial</b:Title>
    <b:ProductionCompany>Centro de Investigación de Métodos Computacionales</b:ProductionCompany>
    <b:Year>2011</b:Year>
    <b:Author>
      <b:Writer>
        <b:NameList>
          <b:Person>
            <b:Last>Néstor Calvo</b:Last>
            <b:First>Pablo</b:First>
            <b:Middle>Novara y Walter Sotil</b:Middle>
          </b:Person>
        </b:NameList>
      </b:Writer>
    </b:Author>
    <b:RefOrder>46</b:RefOrder>
  </b:Source>
  <b:Source>
    <b:Tag>Hec86</b:Tag>
    <b:SourceType>JournalArticle</b:SourceType>
    <b:Guid>{42FCEF2C-F2FC-4AC0-8E66-7A37E20F0006}</b:Guid>
    <b:Title>Survey of Texture Mapping</b:Title>
    <b:Year>1986</b:Year>
    <b:Pages>56 - 67</b:Pages>
    <b:Author>
      <b:Author>
        <b:NameList>
          <b:Person>
            <b:Last>Heckbert</b:Last>
            <b:First>P.S.</b:First>
          </b:Person>
        </b:NameList>
      </b:Author>
    </b:Author>
    <b:JournalName>Computer Graphics and Applications, IEEE</b:JournalName>
    <b:Volume>6</b:Volume>
    <b:Issue>11</b:Issue>
    <b:RefOrder>40</b:RefOrder>
  </b:Source>
  <b:Source>
    <b:Tag>The04</b:Tag>
    <b:SourceType>InternetSite</b:SourceType>
    <b:Guid>{10FC0DBE-D6C4-4092-8362-258710D58F4C}</b:Guid>
    <b:Title>Mapping Techniques</b:Title>
    <b:Year>2004</b:Year>
    <b:Author>
      <b:Author>
        <b:NameList>
          <b:Person>
            <b:Last>The Ohio State University</b:Last>
            <b:First>College</b:First>
            <b:Middle>of Arts and Sciences</b:Middle>
          </b:Person>
        </b:NameList>
      </b:Author>
    </b:Author>
    <b:Month>Abril</b:Month>
    <b:Day>13</b:Day>
    <b:YearAccessed>2015</b:YearAccessed>
    <b:MonthAccessed>Setiembre</b:MonthAccessed>
    <b:DayAccessed>3</b:DayAccessed>
    <b:URL>http://accad.osu.edu/~midori/Materials/texture_mapping.htm</b:URL>
    <b:RefOrder>45</b:RefOrder>
  </b:Source>
  <b:Source>
    <b:Tag>Cas01</b:Tag>
    <b:SourceType>JournalArticle</b:SourceType>
    <b:Guid>{F6D0C76C-1CB2-4B18-AF81-49EB9886A514}</b:Guid>
    <b:Title>Projective Texture Mapping</b:Title>
    <b:Year>2001</b:Year>
    <b:Author>
      <b:Author>
        <b:NameList>
          <b:Person>
            <b:Last>Everitt</b:Last>
            <b:First>Cass</b:First>
          </b:Person>
        </b:NameList>
      </b:Author>
    </b:Author>
    <b:RefOrder>47</b:RefOrder>
  </b:Source>
  <b:Source>
    <b:Tag>Oxf15</b:Tag>
    <b:SourceType>InternetSite</b:SourceType>
    <b:Guid>{B2770E54-4BC9-4FDC-90BB-5AB0C52D2370}</b:Guid>
    <b:Title>Oxforddictionaries</b:Title>
    <b:Author>
      <b:Author>
        <b:NameList>
          <b:Person>
            <b:Last>Oxford</b:Last>
          </b:Person>
        </b:NameList>
      </b:Author>
    </b:Author>
    <b:YearAccessed>2015</b:YearAccessed>
    <b:MonthAccessed>Setiembre</b:MonthAccessed>
    <b:DayAccessed>3</b:DayAccessed>
    <b:URL>http://www.oxforddictionaries.com/es/definicion/ingles_americano/texture</b:URL>
    <b:RefOrder>41</b:RefOrder>
  </b:Source>
  <b:Source>
    <b:Tag>Ran03</b:Tag>
    <b:SourceType>Book</b:SourceType>
    <b:Guid>{C514C3BB-B9F7-4A7C-A613-B863DAABCA6B}</b:Guid>
    <b:Author>
      <b:Author>
        <b:NameList>
          <b:Person>
            <b:Last>Randima Fernando</b:Last>
            <b:First>Mark</b:First>
            <b:Middle>J. Kilgard</b:Middle>
          </b:Person>
        </b:NameList>
      </b:Author>
    </b:Author>
    <b:Title>The Cg Tutorial</b:Title>
    <b:Year>2003</b:Year>
    <b:URL>http://http.developer.nvidia.com/CgTutorial/cg_tutorial_chapter09.html</b:URL>
    <b:Publisher>Addison-Wesley Professional</b:Publisher>
    <b:RefOrder>48</b:RefOrder>
  </b:Source>
  <b:Source>
    <b:Tag>Wil15</b:Tag>
    <b:SourceType>InternetSite</b:SourceType>
    <b:Guid>{BF1FA56A-5303-48C5-8CFE-7DB3E334E798}</b:Guid>
    <b:Author>
      <b:Author>
        <b:NameList>
          <b:Person>
            <b:Last>Library)</b:Last>
            <b:First>Willow</b:First>
            <b:Middle>Garage(Open Source</b:Middle>
          </b:Person>
        </b:NameList>
      </b:Author>
    </b:Author>
    <b:Title>PCL</b:Title>
    <b:ProductionCompany>PCL</b:ProductionCompany>
    <b:YearAccessed>2015</b:YearAccessed>
    <b:MonthAccessed>Setiembre</b:MonthAccessed>
    <b:DayAccessed>8</b:DayAccessed>
    <b:URL>http://www.pointclouds.org/about/</b:URL>
    <b:RefOrder>4</b:RefOrder>
  </b:Source>
  <b:Source>
    <b:Tag>ope152</b:Tag>
    <b:SourceType>InternetSite</b:SourceType>
    <b:Guid>{514F0D07-EEB0-4D25-85A8-44EB17CBC1EF}</b:Guid>
    <b:Author>
      <b:Author>
        <b:NameList>
          <b:Person>
            <b:Last>openFrameworks</b:Last>
          </b:Person>
        </b:NameList>
      </b:Author>
    </b:Author>
    <b:Title>openframeworks</b:Title>
    <b:ProductionCompany>openFrameworks</b:ProductionCompany>
    <b:Year>2015</b:Year>
    <b:Month>Setiembre</b:Month>
    <b:Day>24</b:Day>
    <b:YearAccessed>2015</b:YearAccessed>
    <b:MonthAccessed>Octubre</b:MonthAccessed>
    <b:DayAccessed>14</b:DayAccessed>
    <b:URL>http://openframeworks.cc/</b:URL>
    <b:RefOrder>1</b:RefOrder>
  </b:Source>
  <b:Source>
    <b:Tag>ope153</b:Tag>
    <b:SourceType>InternetSite</b:SourceType>
    <b:Guid>{A2450D64-BBC8-4D6E-B2EF-16526A13A5D2}</b:Guid>
    <b:Author>
      <b:Author>
        <b:NameList>
          <b:Person>
            <b:Last>openGL</b:Last>
          </b:Person>
        </b:NameList>
      </b:Author>
    </b:Author>
    <b:Title>opengl.org</b:Title>
    <b:ProductionCompany>Khronos Group</b:ProductionCompany>
    <b:Year>2015</b:Year>
    <b:Month>Octubre</b:Month>
    <b:Day>3</b:Day>
    <b:YearAccessed>2015</b:YearAccessed>
    <b:MonthAccessed>Octubre</b:MonthAccessed>
    <b:DayAccessed>14</b:DayAccessed>
    <b:URL>https://www.opengl.org/</b:URL>
    <b:RefOrder>2</b:RefOrder>
  </b:Source>
  <b:Source>
    <b:Tag>Str15</b:Tag>
    <b:SourceType>InternetSite</b:SourceType>
    <b:Guid>{878C963F-A6B5-4882-88F8-007B61A73500}</b:Guid>
    <b:Author>
      <b:Author>
        <b:NameList>
          <b:Person>
            <b:Last>Structure</b:Last>
          </b:Person>
        </b:NameList>
      </b:Author>
    </b:Author>
    <b:Title>structure.io</b:Title>
    <b:ProductionCompany>Structure</b:ProductionCompany>
    <b:Year>2015</b:Year>
    <b:Month>Setiembre</b:Month>
    <b:Day>9</b:Day>
    <b:YearAccessed>2015</b:YearAccessed>
    <b:MonthAccessed>Octubre</b:MonthAccessed>
    <b:DayAccessed>14</b:DayAccessed>
    <b:URL>http://structure.io/openni</b:URL>
    <b:RefOrder>3</b:RefOrder>
  </b:Source>
  <b:Source>
    <b:Tag>Ren13</b:Tag>
    <b:SourceType>JournalArticle</b:SourceType>
    <b:Guid>{E92B8C4A-D21B-4123-A564-05084ADDE893}</b:Guid>
    <b:Title>Surface Reconstruction Algorithms: Review and Comparison</b:Title>
    <b:Year>2013</b:Year>
    <b:Publisher>Photogrmmetry and Laser Scanning Research Group, Faculty of Geoinformation and Real Estate, Universiti Teknologi Malaysia</b:Publisher>
    <b:City>Skudai, Johor, Malaysia</b:City>
    <b:Author>
      <b:Author>
        <b:NameList>
          <b:Person>
            <b:Last>Renoald Tang</b:Last>
            <b:First>Setan</b:First>
            <b:Middle>Halim, Majid Zulkepli</b:Middle>
          </b:Person>
        </b:NameList>
      </b:Author>
    </b:Author>
    <b:RefOrder>19</b:RefOrder>
  </b:Source>
  <b:Source>
    <b:Tag>Ber99</b:Tag>
    <b:SourceType>JournalArticle</b:SourceType>
    <b:Guid>{5C7E5449-5CC8-4EF0-913D-2F562391892B}</b:Guid>
    <b:Author>
      <b:Author>
        <b:NameList>
          <b:Person>
            <b:Last>Bernardini</b:Last>
            <b:First>F.</b:First>
            <b:Middle>IBM Thomas J. Watson Res. Center, Yorktown Heights, NY, USA</b:Middle>
          </b:Person>
          <b:Person>
            <b:Last>Mittleman</b:Last>
            <b:First>J.</b:First>
          </b:Person>
          <b:Person>
            <b:Last>Rushmeier</b:Last>
            <b:First>H.</b:First>
          </b:Person>
          <b:Person>
            <b:Last>Silva</b:Last>
            <b:First>C.</b:First>
          </b:Person>
          <b:Person>
            <b:Last>Taubin</b:Last>
            <b:First>G.</b:First>
          </b:Person>
        </b:NameList>
      </b:Author>
    </b:Author>
    <b:Title>The ball-pivoting algorithm for surface reconstruction</b:Title>
    <b:JournalName>Visualization and Computer Graphics, IEEE Transactions on</b:JournalName>
    <b:Year>1999</b:Year>
    <b:Pages>349 - 359</b:Pages>
    <b:Volume>5</b:Volume>
    <b:Issue>4</b:Issue>
    <b:DOI>10.1109/2945.817351</b:DOI>
    <b:RefOrder>21</b:RefOrder>
  </b:Source>
  <b:Source>
    <b:Tag>Cin15</b:Tag>
    <b:SourceType>InternetSite</b:SourceType>
    <b:Guid>{738135EB-93F3-4A84-99E8-D0933BC8651A}</b:Guid>
    <b:Title>Cinder</b:Title>
    <b:Year>2015</b:Year>
    <b:Month>Setiembre</b:Month>
    <b:Day>29</b:Day>
    <b:ProductionCompany>Cinder</b:ProductionCompany>
    <b:Author>
      <b:Author>
        <b:NameList>
          <b:Person>
            <b:Last>Cinder</b:Last>
          </b:Person>
        </b:NameList>
      </b:Author>
    </b:Author>
    <b:YearAccessed>2015</b:YearAccessed>
    <b:MonthAccessed>Octubre</b:MonthAccessed>
    <b:DayAccessed>17</b:DayAccessed>
    <b:URL>http://libcinder.org</b:URL>
    <b:RefOrder>52</b:RefOrder>
  </b:Source>
  <b:Source>
    <b:Tag>Pro15</b:Tag>
    <b:SourceType>InternetSite</b:SourceType>
    <b:Guid>{1DCB3409-15B8-480F-BA86-2F721A3216B9}</b:Guid>
    <b:Author>
      <b:Author>
        <b:NameList>
          <b:Person>
            <b:Last>Processing</b:Last>
          </b:Person>
        </b:NameList>
      </b:Author>
    </b:Author>
    <b:Title>Processing</b:Title>
    <b:ProductionCompany>Processing</b:ProductionCompany>
    <b:Year>2015</b:Year>
    <b:Month>Octubre</b:Month>
    <b:Day>10</b:Day>
    <b:YearAccessed>2015</b:YearAccessed>
    <b:MonthAccessed>Octubre</b:MonthAccessed>
    <b:DayAccessed>17</b:DayAccessed>
    <b:URL>http://processing.org/</b:URL>
    <b:RefOrder>51</b:RefOrder>
  </b:Source>
  <b:Source>
    <b:Tag>MDB00</b:Tag>
    <b:SourceType>JournalArticle</b:SourceType>
    <b:Guid>{59C60411-137F-4C87-A301-8ABA7346BCBA}</b:Guid>
    <b:Title>Radial basis functions</b:Title>
    <b:Year>2000</b:Year>
    <b:Author>
      <b:Author>
        <b:NameList>
          <b:Person>
            <b:Last>Buhmann</b:Last>
            <b:First>M.</b:First>
            <b:Middle>D.</b:Middle>
          </b:Person>
        </b:NameList>
      </b:Author>
    </b:Author>
    <b:JournalName>Acta Numerica 2000 </b:JournalName>
    <b:Pages>1-38</b:Pages>
    <b:Volume>9</b:Volume>
    <b:RefOrder>22</b:RefOrder>
  </b:Source>
  <b:Source>
    <b:Tag>PLa81</b:Tag>
    <b:SourceType>JournalArticle</b:SourceType>
    <b:Guid>{E99FD4EA-FE79-4E84-AAA9-1F799ABF0CB6}</b:Guid>
    <b:Author>
      <b:Author>
        <b:NameList>
          <b:Person>
            <b:Last>Salkauskas</b:Last>
            <b:First>P.</b:First>
            <b:Middle>Lancaster and K.</b:Middle>
          </b:Person>
        </b:NameList>
      </b:Author>
    </b:Author>
    <b:Title>Surfaces generated by moving least squares methods</b:Title>
    <b:JournalName>Math. Comp</b:JournalName>
    <b:Year>1981</b:Year>
    <b:Pages>141-158</b:Pages>
    <b:Volume>37</b:Volume>
    <b:RefOrder>23</b:RefOrder>
  </b:Source>
  <b:Source>
    <b:Tag>Tam05</b:Tag>
    <b:SourceType>JournalArticle</b:SourceType>
    <b:Guid>{52656E83-46A5-4110-A36B-A9A907A76D2D}</b:Guid>
    <b:Author>
      <b:Author>
        <b:NameList>
          <b:Person>
            <b:Last>Sun</b:Last>
            <b:First>Tamal</b:First>
            <b:Middle>K. Dey and Jian</b:Middle>
          </b:Person>
        </b:NameList>
      </b:Author>
    </b:Author>
    <b:Title>An Adaptive MLS Surface for Reconstruction with Guarantees</b:Title>
    <b:JournalName>Symposium on Geometry processing</b:JournalName>
    <b:Year>2005</b:Year>
    <b:RefOrder>24</b:RefOrder>
  </b:Source>
  <b:Source>
    <b:Tag>Siu12</b:Tag>
    <b:SourceType>Book</b:SourceType>
    <b:Guid>{70E74928-5C71-4B17-B94E-78AC7D416912}</b:Guid>
    <b:Title>Delaunay Mesh Generation</b:Title>
    <b:Year>2012</b:Year>
    <b:Author>
      <b:Author>
        <b:NameList>
          <b:Person>
            <b:Last>Siu-Wing Cheng</b:Last>
            <b:First>Tamal</b:First>
            <b:Middle>Krishna Dey, Jonathan Richard Shewchuk</b:Middle>
          </b:Person>
        </b:NameList>
      </b:Author>
    </b:Author>
    <b:City>London</b:City>
    <b:Publisher>CRC Press</b:Publisher>
    <b:RefOrder>20</b:RefOrder>
  </b:Source>
  <b:Source>
    <b:Tag>Str151</b:Tag>
    <b:SourceType>InternetSite</b:SourceType>
    <b:Guid>{DA57A116-CB22-4E69-B52E-D42767E65E60}</b:Guid>
    <b:Author>
      <b:Author>
        <b:NameList>
          <b:Person>
            <b:Last>Structure</b:Last>
          </b:Person>
        </b:NameList>
      </b:Author>
    </b:Author>
    <b:Title>OpenNI</b:Title>
    <b:ProductionCompany>Structure</b:ProductionCompany>
    <b:Year>2015</b:Year>
    <b:Month>Setiembre</b:Month>
    <b:Day>9</b:Day>
    <b:YearAccessed>2015</b:YearAccessed>
    <b:MonthAccessed>Octubre</b:MonthAccessed>
    <b:DayAccessed>17</b:DayAccessed>
    <b:URL>http://structure.io/openni</b:URL>
    <b:RefOrder>53</b:RefOrder>
  </b:Source>
  <b:Source>
    <b:Tag>DrL13</b:Tag>
    <b:SourceType>InternetSite</b:SourceType>
    <b:Guid>{7582315F-ED7A-459D-9869-2468D4DCEF22}</b:Guid>
    <b:Title>3D Objects: Mesh Modeling &amp; File Formats</b:Title>
    <b:Year>2013</b:Year>
    <b:Author>
      <b:Author>
        <b:NameList>
          <b:Person>
            <b:Last>Lawlor</b:Last>
            <b:First>Dr.</b:First>
          </b:Person>
        </b:NameList>
      </b:Author>
    </b:Author>
    <b:ProductionCompany>College of Engineering &amp; Mines</b:ProductionCompany>
    <b:YearAccessed>2015</b:YearAccessed>
    <b:MonthAccessed>Octubre</b:MonthAccessed>
    <b:DayAccessed>17</b:DayAccessed>
    <b:URL>https://www.cs.uaf.edu/2013/spring/cs493/lecture/02_07_meshes.html</b:URL>
    <b:RefOrder>31</b:RefOrder>
  </b:Source>
  <b:Source>
    <b:Tag>Mic153</b:Tag>
    <b:SourceType>InternetSite</b:SourceType>
    <b:Guid>{5266FE6B-11AA-45A6-AD33-F8CC0EB0A57C}</b:Guid>
    <b:Author>
      <b:Author>
        <b:NameList>
          <b:Person>
            <b:Last>Microsoft</b:Last>
          </b:Person>
        </b:NameList>
      </b:Author>
    </b:Author>
    <b:Title>What Is a View Frustum?</b:Title>
    <b:ProductionCompany>Microsoft</b:ProductionCompany>
    <b:YearAccessed>2015</b:YearAccessed>
    <b:MonthAccessed>Octubre</b:MonthAccessed>
    <b:DayAccessed>17</b:DayAccessed>
    <b:URL>https://msdn.microsoft.com/en-us/library/ff634570.aspx</b:URL>
    <b:RefOrder>64</b:RefOrder>
  </b:Source>
  <b:Source>
    <b:Tag>Obj</b:Tag>
    <b:SourceType>InternetSite</b:SourceType>
    <b:Guid>{4ADBDB7C-1E73-44BC-B4AD-3C4DE3C5B150}</b:Guid>
    <b:Title>Object Files (.obj)</b:Title>
    <b:URL>http://www.cs.utah.edu/~boulos/cs3505/obj_spec.pdf</b:URL>
    <b:Author>
      <b:Author>
        <b:NameList>
          <b:Person>
            <b:Last>Technologies</b:Last>
            <b:First>Wavefront</b:First>
          </b:Person>
        </b:NameList>
      </b:Author>
    </b:Author>
    <b:YearAccessed>2015</b:YearAccessed>
    <b:MonthAccessed>Octubre</b:MonthAccessed>
    <b:DayAccessed>17</b:DayAccessed>
    <b:RefOrder>33</b:RefOrder>
  </b:Source>
  <b:Source>
    <b:Tag>htt</b:Tag>
    <b:SourceType>InternetSite</b:SourceType>
    <b:Guid>{4983FDE9-79DF-4A19-B07E-B870829986E4}</b:Guid>
    <b:URL>http://ezekiel.vancouver.wsu.edu/~cs442/archive/archive/lectures/winged-edge/winged-edge.pdf</b:URL>
    <b:Title>Widged-Edge Data Structure</b:Title>
    <b:ProductionCompany>WSU Vancouver</b:ProductionCompany>
    <b:Year>2011</b:Year>
    <b:Month>Octubre</b:Month>
    <b:Day>18</b:Day>
    <b:YearAccessed>2011</b:YearAccessed>
    <b:MonthAccessed>Octubre</b:MonthAccessed>
    <b:DayAccessed>17</b:DayAccessed>
    <b:Author>
      <b:Author>
        <b:NameList>
          <b:Person>
            <b:Last>Cochran</b:Last>
            <b:First>Wayne</b:First>
            <b:Middle>O.</b:Middle>
          </b:Person>
        </b:NameList>
      </b:Author>
    </b:Author>
    <b:RefOrder>29</b:RefOrder>
  </b:Source>
  <b:Source>
    <b:Tag>Uni15</b:Tag>
    <b:SourceType>InternetSite</b:SourceType>
    <b:Guid>{352D7A08-2105-46C2-8F88-C6358485183E}</b:Guid>
    <b:Title>Unity</b:Title>
    <b:Author>
      <b:Author>
        <b:NameList>
          <b:Person>
            <b:Last>Unity</b:Last>
          </b:Person>
        </b:NameList>
      </b:Author>
    </b:Author>
    <b:YearAccessed>2015</b:YearAccessed>
    <b:MonthAccessed>Octubre</b:MonthAccessed>
    <b:DayAccessed>24</b:DayAccessed>
    <b:URL>https://unity3d.com/es</b:URL>
    <b:RefOrder>63</b:RefOrder>
  </b:Source>
  <b:Source>
    <b:Tag>Uni151</b:Tag>
    <b:SourceType>InternetSite</b:SourceType>
    <b:Guid>{6F4196CF-AA80-944C-8F23-CE0CFD6C34DD}</b:Guid>
    <b:Title>Unity3D</b:Title>
    <b:Author>
      <b:Author>
        <b:Corporate>Unity3D</b:Corporate>
      </b:Author>
    </b:Author>
    <b:InternetSiteTitle>Unity3D</b:InternetSiteTitle>
    <b:URL>http://docs.unity3d.com/es/current/Manual/OcclusionCulling.html</b:URL>
    <b:YearAccessed>2015</b:YearAccessed>
    <b:MonthAccessed>12</b:MonthAccessed>
    <b:DayAccessed>03</b:DayAccessed>
    <b:RefOrder>49</b:RefOrder>
  </b:Source>
  <b:Source>
    <b:Tag>Ric151</b:Tag>
    <b:SourceType>InternetSite</b:SourceType>
    <b:Guid>{5E428D1D-BE1C-3E4D-AE6A-0891004C60D9}</b:Guid>
    <b:Title>Open GL Super Bible</b:Title>
    <b:Author>
      <b:Author>
        <b:NameList>
          <b:Person>
            <b:Last>Richard S. Wright</b:Last>
            <b:First>Jr</b:First>
          </b:Person>
        </b:NameList>
      </b:Author>
    </b:Author>
    <b:URL>http://opengl.czweb.org/ch06/145-149.html</b:URL>
    <b:YearAccessed>2015</b:YearAccessed>
    <b:MonthAccessed>12</b:MonthAccessed>
    <b:DayAccessed>03</b:DayAccessed>
    <b:RefOrder>36</b:RefOrder>
  </b:Source>
  <b:Source>
    <b:Tag>The15</b:Tag>
    <b:SourceType>InternetSite</b:SourceType>
    <b:Guid>{6F8D794A-E88F-7F49-8948-60BA9653575B}</b:Guid>
    <b:Author>
      <b:Author>
        <b:Corporate>The Ohio State University - Computer Science and Engineering</b:Corporate>
      </b:Author>
    </b:Author>
    <b:URL>http://web.cse.ohio-state.edu/~whmin/courses/cse5542-2013-spring/15-texture.pdf</b:URL>
    <b:YearAccessed>2015</b:YearAccessed>
    <b:MonthAccessed>12</b:MonthAccessed>
    <b:DayAccessed>03</b:DayAccessed>
    <b:RefOrder>42</b:RefOrder>
  </b:Source>
  <b:Source>
    <b:Tag>DrC15</b:Tag>
    <b:SourceType>InternetSite</b:SourceType>
    <b:Guid>{C9C9AE86-7FA8-924F-9630-08E0FF38A32F}</b:Guid>
    <b:Author>
      <b:Author>
        <b:NameList>
          <b:Person>
            <b:Last>Shene</b:Last>
            <b:First>Dr.</b:First>
            <b:Middle>Ching-Kuang</b:Middle>
          </b:Person>
        </b:NameList>
      </b:Author>
    </b:Author>
    <b:Title>Department of Computer Science  Michigan Technological University</b:Title>
    <b:URL>http://www.cs.mtu.edu/~shene/COURSES/cs3621/SLIDES/Mesh.pdf</b:URL>
    <b:YearAccessed>2015</b:YearAccessed>
    <b:MonthAccessed>12</b:MonthAccessed>
    <b:DayAccessed>03</b:DayAccessed>
    <b:RefOrder>25</b:RefOrder>
  </b:Source>
  <b:Source>
    <b:Tag>Zeb11</b:Tag>
    <b:SourceType>InternetSite</b:SourceType>
    <b:Guid>{5BBD145C-D79B-1543-9BC6-F57973A449B9}</b:Guid>
    <b:Title>Linkoping Universitet  - Department of Computer and Information Science</b:Title>
    <b:Year>2011</b:Year>
    <b:Author>
      <b:Author>
        <b:NameList>
          <b:Person>
            <b:Last>Zebo Peng</b:Last>
            <b:First>IDA,</b:First>
            <b:Middle>LiTH</b:Middle>
          </b:Person>
        </b:NameList>
      </b:Author>
    </b:Author>
    <b:URL>https://www.ida.liu.se/~TDTS08/lectures/11/lec3.pdf</b:URL>
    <b:Month>10</b:Month>
    <b:Day>28</b:Day>
    <b:YearAccessed>2015</b:YearAccessed>
    <b:MonthAccessed>12</b:MonthAccessed>
    <b:DayAccessed>9</b:DayAccessed>
    <b:RefOrder>66</b:RefOrder>
  </b:Source>
  <b:Source>
    <b:Tag>Dan</b:Tag>
    <b:SourceType>Book</b:SourceType>
    <b:Guid>{C294FADA-C43A-614A-8AC5-79E9B4289795}</b:Guid>
    <b:Title>Computer Concepts: Illustrated Introductory</b:Title>
    <b:Author>
      <b:Author>
        <b:NameList>
          <b:Person>
            <b:Last>Dan Oja</b:Last>
            <b:First>June</b:First>
            <b:Middle>Jamrich Parsons</b:Middle>
          </b:Person>
        </b:NameList>
      </b:Author>
    </b:Author>
    <b:City>Boston</b:City>
    <b:StateProvince>Massachussetts</b:StateProvince>
    <b:CountryRegion>EEUU</b:CountryRegion>
    <b:Publisher>CENGAGE Learning</b:Publisher>
    <b:Edition>8 edicion</b:Edition>
    <b:RefOrder>68</b:RefOrder>
  </b:Source>
  <b:Source>
    <b:Tag>CIS12</b:Tag>
    <b:SourceType>DocumentFromInternetSite</b:SourceType>
    <b:Guid>{37092DF8-F553-EB4D-A250-6F454705AED1}</b:Guid>
    <b:Title>Cisco Video and TelePresence Architecture Design Guide</b:Title>
    <b:Year>2012</b:Year>
    <b:Author>
      <b:Author>
        <b:Corporate>CISCO</b:Corporate>
      </b:Author>
    </b:Author>
    <b:URL>http://www.cisco.com/c/en/us/td/docs/voice_ip_comm/uc_system/design/guides/videodg/vidguide/basics.html#wp1056105</b:URL>
    <b:Month>3</b:Month>
    <b:Day>30</b:Day>
    <b:YearAccessed>2015</b:YearAccessed>
    <b:MonthAccessed>12</b:MonthAccessed>
    <b:DayAccessed>9</b:DayAccessed>
    <b:RefOrder>67</b:RefOrder>
  </b:Source>
  <b:Source>
    <b:Tag>Kam</b:Tag>
    <b:SourceType>Book</b:SourceType>
    <b:Guid>{B31076E5-B0FC-2F48-85AF-4EA79651E710}</b:Guid>
    <b:Title>Embedded Systems Design using the Rabbit 3000 Microprocessor: Interfacing, Networking, and Application Development</b:Title>
    <b:Author>
      <b:Author>
        <b:NameList>
          <b:Person>
            <b:Last>Kamal Hyder</b:Last>
            <b:First>Bob</b:First>
            <b:Middle>Perrin</b:Middle>
          </b:Person>
        </b:NameList>
      </b:Author>
    </b:Author>
    <b:City>OXFORD</b:City>
    <b:CountryRegion>UK</b:CountryRegion>
    <b:Publisher>ELSEVIER</b:Publisher>
    <b:RefOrder>69</b:RefOrder>
  </b:Source>
  <b:Source>
    <b:Tag>Gre12</b:Tag>
    <b:SourceType>BookSection</b:SourceType>
    <b:Guid>{BE96F5E0-10C7-4E5D-ACE3-AE3B08BA259A}</b:Guid>
    <b:Title>User Detection</b:Title>
    <b:Year>2012</b:Year>
    <b:Author>
      <b:Author>
        <b:NameList>
          <b:Person>
            <b:Last>Borenstein</b:Last>
            <b:First>Greg</b:First>
          </b:Person>
        </b:NameList>
      </b:Author>
      <b:BookAuthor>
        <b:NameList>
          <b:Person>
            <b:Last>Borenstein</b:Last>
            <b:First>Greg</b:First>
          </b:Person>
        </b:NameList>
      </b:BookAuthor>
    </b:Author>
    <b:BookTitle>Making Things See: 3D vision with Kinect, Processing, Arduino, and MakerBot</b:BookTitle>
    <b:Pages>204</b:Pages>
    <b:City>Canada</b:City>
    <b:Publisher>Makermedia</b:Publisher>
    <b:RefOrder>59</b:RefOrder>
  </b:Source>
  <b:Source>
    <b:Tag>Goo15</b:Tag>
    <b:SourceType>InternetSite</b:SourceType>
    <b:Guid>{C38CA4C5-9412-40F8-B65A-625D6E28EFC6}</b:Guid>
    <b:Title>JPEG image compressor and decompressor classes in two C++ source files</b:Title>
    <b:Year>2015</b:Year>
    <b:Author>
      <b:Author>
        <b:NameList>
          <b:Person>
            <b:Last>Code</b:Last>
            <b:First>Google</b:First>
          </b:Person>
        </b:NameList>
      </b:Author>
    </b:Author>
    <b:InternetSiteTitle>Google Code</b:InternetSiteTitle>
    <b:Month>Diciembre</b:Month>
    <b:Day>20</b:Day>
    <b:URL>https://code.google.com/p/jpeg-compressor/</b:URL>
    <b:RefOrder>60</b:RefOrder>
  </b:Source>
  <b:Source>
    <b:Tag>Gre15</b:Tag>
    <b:SourceType>InternetSite</b:SourceType>
    <b:Guid>{0DC73AE0-D815-4EB7-B986-7175220A56C1}</b:Guid>
    <b:Author>
      <b:Author>
        <b:NameList>
          <b:Person>
            <b:Last>Adler</b:Last>
            <b:First>Greg</b:First>
            <b:Middle>Roelofs and Mark</b:Middle>
          </b:Person>
        </b:NameList>
      </b:Author>
    </b:Author>
    <b:Title>zlib Home Site</b:Title>
    <b:InternetSiteTitle>zlib</b:InternetSiteTitle>
    <b:Year>2015</b:Year>
    <b:Month>Diciembre</b:Month>
    <b:Day>20</b:Day>
    <b:URL>http://www.zlib.net/</b:URL>
    <b:RefOrder>54</b:RefOrder>
  </b:Source>
  <b:Source>
    <b:Tag>Bri07</b:Tag>
    <b:SourceType>ArticleInAPeriodical</b:SourceType>
    <b:Guid>{C52F91F1-28F7-5849-9887-8B613B9E8D6A}</b:Guid>
    <b:Title>Fast Poisson Disk Sampling in Arbitrary Dimensions</b:Title>
    <b:Publisher>University of British Columbia</b:Publisher>
    <b:Year>2007</b:Year>
    <b:Author>
      <b:Author>
        <b:NameList>
          <b:Person>
            <b:Last>Bridson</b:Last>
            <b:First>Robert</b:First>
          </b:Person>
        </b:NameList>
      </b:Author>
    </b:Author>
    <b:RefOrder>61</b:RefOrder>
  </b:Source>
  <b:Source>
    <b:Tag>Mir16</b:Tag>
    <b:SourceType>InternetSite</b:SourceType>
    <b:Guid>{BBFFBE5B-C724-4C43-A961-14D0F040FD8F}</b:Guid>
    <b:Title>Geometry Processing Algorithms  </b:Title>
    <b:Author>
      <b:Author>
        <b:NameList>
          <b:Person>
            <b:Last>Ben-Chen</b:Last>
            <b:First>Mirela</b:First>
          </b:Person>
        </b:NameList>
      </b:Author>
    </b:Author>
    <b:InternetSiteTitle>Stanford Computer Graphics Laboratory </b:InternetSiteTitle>
    <b:URL>http://graphics.stanford.edu/courses/cs468-12-spring/LectureSlides/06_smoothing.pdf</b:URL>
    <b:YearAccessed>2016</b:YearAccessed>
    <b:MonthAccessed>01</b:MonthAccessed>
    <b:DayAccessed>6</b:DayAccessed>
    <b:RefOrder>62</b:RefOrder>
  </b:Source>
</b:Sources>
</file>

<file path=customXml/itemProps1.xml><?xml version="1.0" encoding="utf-8"?>
<ds:datastoreItem xmlns:ds="http://schemas.openxmlformats.org/officeDocument/2006/customXml" ds:itemID="{8F20B3EB-3D0C-4D30-8166-DB4D286D4F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92</Pages>
  <Words>32712</Words>
  <Characters>179920</Characters>
  <Application>Microsoft Office Word</Application>
  <DocSecurity>0</DocSecurity>
  <Lines>1499</Lines>
  <Paragraphs>424</Paragraphs>
  <ScaleCrop>false</ScaleCrop>
  <HeadingPairs>
    <vt:vector size="2" baseType="variant">
      <vt:variant>
        <vt:lpstr>Título</vt:lpstr>
      </vt:variant>
      <vt:variant>
        <vt:i4>1</vt:i4>
      </vt:variant>
    </vt:vector>
  </HeadingPairs>
  <TitlesOfParts>
    <vt:vector size="1" baseType="lpstr">
      <vt:lpstr>Proyecto de Grado</vt:lpstr>
    </vt:vector>
  </TitlesOfParts>
  <Company>Hewlett-Packard</Company>
  <LinksUpToDate>false</LinksUpToDate>
  <CharactersWithSpaces>212208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de Grado</dc:title>
  <dc:subject/>
  <dc:creator>Cámaras Heterogéneas</dc:creator>
  <cp:keywords/>
  <dc:description/>
  <cp:lastModifiedBy>Rodrigo Alvarez</cp:lastModifiedBy>
  <cp:revision>13</cp:revision>
  <cp:lastPrinted>2016-03-10T00:53:00Z</cp:lastPrinted>
  <dcterms:created xsi:type="dcterms:W3CDTF">2016-01-09T21:32:00Z</dcterms:created>
  <dcterms:modified xsi:type="dcterms:W3CDTF">2016-03-10T00:55:00Z</dcterms:modified>
</cp:coreProperties>
</file>